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3F3F3"/>
  <w:body>
    <w:p w:rsidR="00000000" w:rsidDel="00000000" w:rsidP="00000000" w:rsidRDefault="00000000" w:rsidRPr="00000000" w14:paraId="00000001">
      <w:pPr>
        <w:pStyle w:val="Title"/>
        <w:pageBreakBefore w:val="0"/>
        <w:rPr>
          <w:rFonts w:ascii="Philosopher" w:cs="Philosopher" w:eastAsia="Philosopher" w:hAnsi="Philosopher"/>
        </w:rPr>
      </w:pPr>
      <w:bookmarkStart w:colFirst="0" w:colLast="0" w:name="_sgz721pqch17" w:id="0"/>
      <w:bookmarkEnd w:id="0"/>
      <w:r w:rsidDel="00000000" w:rsidR="00000000" w:rsidRPr="00000000">
        <w:rPr>
          <w:rtl w:val="0"/>
        </w:rPr>
        <w:t xml:space="preserve">T</w:t>
      </w:r>
      <w:r w:rsidDel="00000000" w:rsidR="00000000" w:rsidRPr="00000000">
        <w:rPr>
          <w:rFonts w:ascii="Philosopher" w:cs="Philosopher" w:eastAsia="Philosopher" w:hAnsi="Philosopher"/>
          <w:rtl w:val="0"/>
        </w:rPr>
        <w:t xml:space="preserve">he Inner Workings of </w:t>
      </w:r>
      <w:r w:rsidDel="00000000" w:rsidR="00000000" w:rsidRPr="00000000">
        <w:rPr>
          <w:rtl w:val="0"/>
        </w:rPr>
        <w:t xml:space="preserve">the Secret Histories Engine</w:t>
      </w:r>
      <w:r w:rsidDel="00000000" w:rsidR="00000000" w:rsidRPr="00000000">
        <w:rPr>
          <w:rtl w:val="0"/>
        </w:rPr>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jc w:val="center"/>
        <w:rPr/>
      </w:pPr>
      <w:r w:rsidDel="00000000" w:rsidR="00000000" w:rsidRPr="00000000">
        <w:rPr>
          <w:i w:val="1"/>
          <w:rtl w:val="0"/>
        </w:rPr>
        <w:t xml:space="preserve">Cultist Simulator and the Secret Histories are (c) 2018-2023 Weather Factory. All material from them here is used by permission.</w:t>
      </w:r>
      <w:r w:rsidDel="00000000" w:rsidR="00000000" w:rsidRPr="00000000">
        <w:rPr>
          <w:rtl w:val="0"/>
        </w:rPr>
      </w:r>
    </w:p>
    <w:p w:rsidR="00000000" w:rsidDel="00000000" w:rsidP="00000000" w:rsidRDefault="00000000" w:rsidRPr="00000000" w14:paraId="00000004">
      <w:pPr>
        <w:pStyle w:val="Heading1"/>
        <w:pageBreakBefore w:val="0"/>
        <w:rPr/>
      </w:pPr>
      <w:bookmarkStart w:colFirst="0" w:colLast="0" w:name="_kpc5d756xh1w" w:id="1"/>
      <w:bookmarkEnd w:id="1"/>
      <w:r w:rsidDel="00000000" w:rsidR="00000000" w:rsidRPr="00000000">
        <w:rPr>
          <w:rFonts w:ascii="Philosopher" w:cs="Philosopher" w:eastAsia="Philosopher" w:hAnsi="Philosopher"/>
          <w:rtl w:val="0"/>
        </w:rPr>
        <w:t xml:space="preserve">Introduction</w:t>
      </w:r>
      <w:r w:rsidDel="00000000" w:rsidR="00000000" w:rsidRPr="00000000">
        <w:rPr>
          <w:rtl w:val="0"/>
        </w:rPr>
      </w:r>
    </w:p>
    <w:p w:rsidR="00000000" w:rsidDel="00000000" w:rsidP="00000000" w:rsidRDefault="00000000" w:rsidRPr="00000000" w14:paraId="00000005">
      <w:pPr>
        <w:pStyle w:val="Heading2"/>
        <w:rPr/>
      </w:pPr>
      <w:bookmarkStart w:colFirst="0" w:colLast="0" w:name="_hydm2hvadqp7" w:id="2"/>
      <w:bookmarkEnd w:id="2"/>
      <w:r w:rsidDel="00000000" w:rsidR="00000000" w:rsidRPr="00000000">
        <w:rPr>
          <w:rtl w:val="0"/>
        </w:rPr>
        <w:t xml:space="preserve">Preface</w:t>
      </w:r>
    </w:p>
    <w:p w:rsidR="00000000" w:rsidDel="00000000" w:rsidP="00000000" w:rsidRDefault="00000000" w:rsidRPr="00000000" w14:paraId="00000006">
      <w:pPr>
        <w:rPr/>
      </w:pPr>
      <w:r w:rsidDel="00000000" w:rsidR="00000000" w:rsidRPr="00000000">
        <w:rPr>
          <w:rtl w:val="0"/>
        </w:rPr>
        <w:t xml:space="preserve">If you’re reading this guide, it probably means that you’re interested in making mods for Cultist Simulator. This document was compiled by several modders in the community who felt that the resources available to learn modding were, at the time of writing, outdated and often inadequate. Although there is good mod support for Cultist Simulator, the process of writing mods can be tricky and often requires a lot of guesswork and problem solving. This makes the barrier for entry to modding rather high, especially for people without a background in computer science.</w:t>
      </w:r>
    </w:p>
    <w:p w:rsidR="00000000" w:rsidDel="00000000" w:rsidP="00000000" w:rsidRDefault="00000000" w:rsidRPr="00000000" w14:paraId="00000007">
      <w:pPr>
        <w:pageBreakBefore w:val="0"/>
        <w:jc w:val="both"/>
        <w:rPr>
          <w:rFonts w:ascii="Philosopher" w:cs="Philosopher" w:eastAsia="Philosopher" w:hAnsi="Philosophe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t xml:space="preserve">This guide is meant to provide up-to-date information to help people make mods with as few difficulties as possible, as well as understanding better “how to do” things, or how things already work inside the game. We hope that it can act as both a learning tool and a reservoir of knowledge for aspiring modders. </w:t>
      </w:r>
    </w:p>
    <w:p w:rsidR="00000000" w:rsidDel="00000000" w:rsidP="00000000" w:rsidRDefault="00000000" w:rsidRPr="00000000" w14:paraId="00000009">
      <w:pPr>
        <w:pStyle w:val="Heading2"/>
        <w:pageBreakBefore w:val="0"/>
        <w:jc w:val="both"/>
        <w:rPr>
          <w:rFonts w:ascii="Philosopher" w:cs="Philosopher" w:eastAsia="Philosopher" w:hAnsi="Philosopher"/>
        </w:rPr>
      </w:pPr>
      <w:bookmarkStart w:colFirst="0" w:colLast="0" w:name="_9n58f01usxe4" w:id="3"/>
      <w:bookmarkEnd w:id="3"/>
      <w:r w:rsidDel="00000000" w:rsidR="00000000" w:rsidRPr="00000000">
        <w:rPr>
          <w:rFonts w:ascii="Philosopher" w:cs="Philosopher" w:eastAsia="Philosopher" w:hAnsi="Philosopher"/>
          <w:rtl w:val="0"/>
        </w:rPr>
        <w:t xml:space="preserve">What section to read</w:t>
      </w:r>
    </w:p>
    <w:p w:rsidR="00000000" w:rsidDel="00000000" w:rsidP="00000000" w:rsidRDefault="00000000" w:rsidRPr="00000000" w14:paraId="0000000A">
      <w:pPr>
        <w:pageBreakBefore w:val="0"/>
        <w:jc w:val="both"/>
        <w:rPr>
          <w:rFonts w:ascii="Philosopher" w:cs="Philosopher" w:eastAsia="Philosopher" w:hAnsi="Philosopher"/>
        </w:rPr>
      </w:pPr>
      <w:r w:rsidDel="00000000" w:rsidR="00000000" w:rsidRPr="00000000">
        <w:rPr>
          <w:rFonts w:ascii="Philosopher" w:cs="Philosopher" w:eastAsia="Philosopher" w:hAnsi="Philosopher"/>
          <w:rtl w:val="0"/>
        </w:rPr>
        <w:t xml:space="preserve">Based on what you want:</w:t>
      </w:r>
    </w:p>
    <w:p w:rsidR="00000000" w:rsidDel="00000000" w:rsidP="00000000" w:rsidRDefault="00000000" w:rsidRPr="00000000" w14:paraId="0000000B">
      <w:pPr>
        <w:pageBreakBefore w:val="0"/>
        <w:numPr>
          <w:ilvl w:val="0"/>
          <w:numId w:val="34"/>
        </w:numPr>
        <w:ind w:left="720" w:hanging="360"/>
        <w:jc w:val="both"/>
        <w:rPr>
          <w:rFonts w:ascii="Philosopher" w:cs="Philosopher" w:eastAsia="Philosopher" w:hAnsi="Philosopher"/>
        </w:rPr>
      </w:pPr>
      <w:r w:rsidDel="00000000" w:rsidR="00000000" w:rsidRPr="00000000">
        <w:rPr>
          <w:rFonts w:ascii="Philosopher" w:cs="Philosopher" w:eastAsia="Philosopher" w:hAnsi="Philosopher"/>
          <w:rtl w:val="0"/>
        </w:rPr>
        <w:t xml:space="preserve">“Know how to start modding”: read the “</w:t>
      </w:r>
      <w:hyperlink w:anchor="_ugykzrv0769x">
        <w:r w:rsidDel="00000000" w:rsidR="00000000" w:rsidRPr="00000000">
          <w:rPr>
            <w:rFonts w:ascii="Philosopher" w:cs="Philosopher" w:eastAsia="Philosopher" w:hAnsi="Philosopher"/>
            <w:color w:val="1155cc"/>
            <w:u w:val="single"/>
            <w:rtl w:val="0"/>
          </w:rPr>
          <w:t xml:space="preserve">Your First Mod</w:t>
        </w:r>
      </w:hyperlink>
      <w:r w:rsidDel="00000000" w:rsidR="00000000" w:rsidRPr="00000000">
        <w:rPr>
          <w:rFonts w:ascii="Philosopher" w:cs="Philosopher" w:eastAsia="Philosopher" w:hAnsi="Philosopher"/>
          <w:rtl w:val="0"/>
        </w:rPr>
        <w:t xml:space="preserve">” section, explaining the structure of a mod</w:t>
      </w:r>
    </w:p>
    <w:p w:rsidR="00000000" w:rsidDel="00000000" w:rsidP="00000000" w:rsidRDefault="00000000" w:rsidRPr="00000000" w14:paraId="0000000C">
      <w:pPr>
        <w:pageBreakBefore w:val="0"/>
        <w:numPr>
          <w:ilvl w:val="0"/>
          <w:numId w:val="34"/>
        </w:numPr>
        <w:ind w:left="720" w:hanging="360"/>
        <w:jc w:val="both"/>
        <w:rPr>
          <w:rFonts w:ascii="Philosopher" w:cs="Philosopher" w:eastAsia="Philosopher" w:hAnsi="Philosopher"/>
        </w:rPr>
      </w:pPr>
      <w:r w:rsidDel="00000000" w:rsidR="00000000" w:rsidRPr="00000000">
        <w:rPr>
          <w:rtl w:val="0"/>
        </w:rPr>
        <w:t xml:space="preserve">“</w:t>
      </w:r>
      <w:r w:rsidDel="00000000" w:rsidR="00000000" w:rsidRPr="00000000">
        <w:rPr>
          <w:rFonts w:ascii="Philosopher" w:cs="Philosopher" w:eastAsia="Philosopher" w:hAnsi="Philosopher"/>
          <w:rtl w:val="0"/>
        </w:rPr>
        <w:t xml:space="preserve">Know the properties of something”: read the “</w:t>
      </w:r>
      <w:hyperlink w:anchor="_gdz6o1y25zti">
        <w:r w:rsidDel="00000000" w:rsidR="00000000" w:rsidRPr="00000000">
          <w:rPr>
            <w:rFonts w:ascii="Philosopher" w:cs="Philosopher" w:eastAsia="Philosopher" w:hAnsi="Philosopher"/>
            <w:color w:val="1155cc"/>
            <w:u w:val="single"/>
            <w:rtl w:val="0"/>
          </w:rPr>
          <w:t xml:space="preserve">Building Blocks of Cultist Simulator</w:t>
        </w:r>
      </w:hyperlink>
      <w:r w:rsidDel="00000000" w:rsidR="00000000" w:rsidRPr="00000000">
        <w:rPr>
          <w:rFonts w:ascii="Philosopher" w:cs="Philosopher" w:eastAsia="Philosopher" w:hAnsi="Philosopher"/>
          <w:rtl w:val="0"/>
        </w:rPr>
        <w:t xml:space="preserve">” reference</w:t>
      </w:r>
    </w:p>
    <w:p w:rsidR="00000000" w:rsidDel="00000000" w:rsidP="00000000" w:rsidRDefault="00000000" w:rsidRPr="00000000" w14:paraId="0000000D">
      <w:pPr>
        <w:pageBreakBefore w:val="0"/>
        <w:numPr>
          <w:ilvl w:val="0"/>
          <w:numId w:val="34"/>
        </w:numPr>
        <w:ind w:left="720" w:hanging="360"/>
        <w:jc w:val="both"/>
        <w:rPr>
          <w:rFonts w:ascii="Philosopher" w:cs="Philosopher" w:eastAsia="Philosopher" w:hAnsi="Philosopher"/>
        </w:rPr>
      </w:pPr>
      <w:r w:rsidDel="00000000" w:rsidR="00000000" w:rsidRPr="00000000">
        <w:rPr>
          <w:rFonts w:ascii="Philosopher" w:cs="Philosopher" w:eastAsia="Philosopher" w:hAnsi="Philosopher"/>
          <w:rtl w:val="0"/>
        </w:rPr>
        <w:t xml:space="preserve">“Know how something is done in the game”: read the “</w:t>
      </w:r>
      <w:hyperlink w:anchor="_yck94dt6ma2o">
        <w:r w:rsidDel="00000000" w:rsidR="00000000" w:rsidRPr="00000000">
          <w:rPr>
            <w:rFonts w:ascii="Philosopher" w:cs="Philosopher" w:eastAsia="Philosopher" w:hAnsi="Philosopher"/>
            <w:color w:val="1155cc"/>
            <w:u w:val="single"/>
            <w:rtl w:val="0"/>
          </w:rPr>
          <w:t xml:space="preserve">How stuff works</w:t>
        </w:r>
      </w:hyperlink>
      <w:r w:rsidDel="00000000" w:rsidR="00000000" w:rsidRPr="00000000">
        <w:rPr>
          <w:rFonts w:ascii="Philosopher" w:cs="Philosopher" w:eastAsia="Philosopher" w:hAnsi="Philosopher"/>
          <w:rtl w:val="0"/>
        </w:rPr>
        <w:t xml:space="preserve">” section</w:t>
      </w:r>
    </w:p>
    <w:p w:rsidR="00000000" w:rsidDel="00000000" w:rsidP="00000000" w:rsidRDefault="00000000" w:rsidRPr="00000000" w14:paraId="0000000E">
      <w:pPr>
        <w:pStyle w:val="Heading2"/>
        <w:pageBreakBefore w:val="0"/>
        <w:rPr>
          <w:rFonts w:ascii="Philosopher" w:cs="Philosopher" w:eastAsia="Philosopher" w:hAnsi="Philosopher"/>
        </w:rPr>
      </w:pPr>
      <w:bookmarkStart w:colFirst="0" w:colLast="0" w:name="_vli57p5zum50" w:id="4"/>
      <w:bookmarkEnd w:id="4"/>
      <w:r w:rsidDel="00000000" w:rsidR="00000000" w:rsidRPr="00000000">
        <w:rPr>
          <w:rFonts w:ascii="Philosopher" w:cs="Philosopher" w:eastAsia="Philosopher" w:hAnsi="Philosopher"/>
          <w:rtl w:val="0"/>
        </w:rPr>
        <w:t xml:space="preserve">Contributors</w:t>
      </w:r>
      <w:r w:rsidDel="00000000" w:rsidR="00000000" w:rsidRPr="00000000">
        <w:rPr>
          <w:rFonts w:ascii="Philosopher" w:cs="Philosopher" w:eastAsia="Philosopher" w:hAnsi="Philosopher"/>
        </w:rPr>
        <w:drawing>
          <wp:inline distB="114300" distT="114300" distL="114300" distR="114300">
            <wp:extent cx="4701262" cy="4252913"/>
            <wp:effectExtent b="0" l="0" r="0" t="0"/>
            <wp:docPr id="45" name="image37.png"/>
            <a:graphic>
              <a:graphicData uri="http://schemas.openxmlformats.org/drawingml/2006/picture">
                <pic:pic>
                  <pic:nvPicPr>
                    <pic:cNvPr id="0" name="image37.png"/>
                    <pic:cNvPicPr preferRelativeResize="0"/>
                  </pic:nvPicPr>
                  <pic:blipFill>
                    <a:blip r:embed="rId7">
                      <a:alphaModFix amt="33000"/>
                    </a:blip>
                    <a:srcRect b="0" l="0" r="0" t="0"/>
                    <a:stretch>
                      <a:fillRect/>
                    </a:stretch>
                  </pic:blipFill>
                  <pic:spPr>
                    <a:xfrm>
                      <a:off x="0" y="0"/>
                      <a:ext cx="4701262" cy="4252913"/>
                    </a:xfrm>
                    <a:prstGeom prst="rect"/>
                    <a:ln/>
                  </pic:spPr>
                </pic:pic>
              </a:graphicData>
            </a:graphic>
          </wp:inline>
        </w:drawing>
      </w:r>
      <w:r w:rsidDel="00000000" w:rsidR="00000000" w:rsidRPr="00000000">
        <w:rPr>
          <w:rtl w:val="0"/>
        </w:rPr>
      </w:r>
    </w:p>
    <w:p w:rsidR="00000000" w:rsidDel="00000000" w:rsidP="00000000" w:rsidRDefault="00000000" w:rsidRPr="00000000" w14:paraId="0000000F">
      <w:pPr>
        <w:pageBreakBefore w:val="0"/>
        <w:rPr>
          <w:rFonts w:ascii="Philosopher" w:cs="Philosopher" w:eastAsia="Philosopher" w:hAnsi="Philosopher"/>
        </w:rPr>
      </w:pPr>
      <w:r w:rsidDel="00000000" w:rsidR="00000000" w:rsidRPr="00000000">
        <w:rPr>
          <w:rFonts w:ascii="Philosopher" w:cs="Philosopher" w:eastAsia="Philosopher" w:hAnsi="Philosopher"/>
          <w:rtl w:val="0"/>
        </w:rPr>
        <w:t xml:space="preserve">Just A Stranger (aka justastranger#4169), Kalofinx (aka Rossendale#2875), Joshua (aka superjw2#3378), Multi#</w:t>
      </w:r>
      <w:r w:rsidDel="00000000" w:rsidR="00000000" w:rsidRPr="00000000">
        <w:rPr>
          <w:rtl w:val="0"/>
        </w:rPr>
        <w:t xml:space="preserve">08</w:t>
      </w:r>
      <w:r w:rsidDel="00000000" w:rsidR="00000000" w:rsidRPr="00000000">
        <w:rPr>
          <w:rFonts w:ascii="Philosopher" w:cs="Philosopher" w:eastAsia="Philosopher" w:hAnsi="Philosopher"/>
          <w:rtl w:val="0"/>
        </w:rPr>
        <w:t xml:space="preserve">97, Genroa (Genroa#9042), Chelnoque, SarahK, Xardis</w:t>
      </w:r>
    </w:p>
    <w:p w:rsidR="00000000" w:rsidDel="00000000" w:rsidP="00000000" w:rsidRDefault="00000000" w:rsidRPr="00000000" w14:paraId="00000010">
      <w:pPr>
        <w:pStyle w:val="Heading2"/>
        <w:rPr/>
      </w:pPr>
      <w:bookmarkStart w:colFirst="0" w:colLast="0" w:name="_j6ozc5aetr3k" w:id="5"/>
      <w:bookmarkEnd w:id="5"/>
      <w:r w:rsidDel="00000000" w:rsidR="00000000" w:rsidRPr="00000000">
        <w:br w:type="page"/>
      </w:r>
      <w:r w:rsidDel="00000000" w:rsidR="00000000" w:rsidRPr="00000000">
        <w:rPr>
          <w:rtl w:val="0"/>
        </w:rPr>
      </w:r>
    </w:p>
    <w:p w:rsidR="00000000" w:rsidDel="00000000" w:rsidP="00000000" w:rsidRDefault="00000000" w:rsidRPr="00000000" w14:paraId="00000011">
      <w:pPr>
        <w:pStyle w:val="Heading2"/>
        <w:rPr/>
      </w:pPr>
      <w:bookmarkStart w:colFirst="0" w:colLast="0" w:name="_r2uuxoss66nv" w:id="6"/>
      <w:bookmarkEnd w:id="6"/>
      <w:r w:rsidDel="00000000" w:rsidR="00000000" w:rsidRPr="00000000">
        <w:rPr>
          <w:rtl w:val="0"/>
        </w:rPr>
        <w:t xml:space="preserve">Contents</w:t>
      </w:r>
    </w:p>
    <w:sdt>
      <w:sdtPr>
        <w:docPartObj>
          <w:docPartGallery w:val="Table of Contents"/>
          <w:docPartUnique w:val="1"/>
        </w:docPartObj>
      </w:sdtPr>
      <w:sdtContent>
        <w:p w:rsidR="00000000" w:rsidDel="00000000" w:rsidP="00000000" w:rsidRDefault="00000000" w:rsidRPr="00000000" w14:paraId="00000012">
          <w:pPr>
            <w:widowControl w:val="0"/>
            <w:tabs>
              <w:tab w:val="right" w:leader="none" w:pos="12000"/>
            </w:tabs>
            <w:spacing w:before="60" w:line="240" w:lineRule="auto"/>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kpc5d756xh1w">
            <w:r w:rsidDel="00000000" w:rsidR="00000000" w:rsidRPr="00000000">
              <w:rPr>
                <w:rFonts w:ascii="Philosopher" w:cs="Philosopher" w:eastAsia="Philosopher" w:hAnsi="Philosopher"/>
                <w:b w:val="1"/>
                <w:i w:val="0"/>
                <w:smallCaps w:val="0"/>
                <w:strike w:val="0"/>
                <w:color w:val="000000"/>
                <w:sz w:val="24"/>
                <w:szCs w:val="24"/>
                <w:u w:val="none"/>
                <w:shd w:fill="auto" w:val="clear"/>
                <w:vertAlign w:val="baseline"/>
                <w:rtl w:val="0"/>
              </w:rPr>
              <w:t xml:space="preserve">Introduction</w:t>
              <w:tab/>
              <w:t xml:space="preserve">1</w:t>
            </w:r>
          </w:hyperlink>
          <w:r w:rsidDel="00000000" w:rsidR="00000000" w:rsidRPr="00000000">
            <w:rPr>
              <w:rtl w:val="0"/>
            </w:rPr>
          </w:r>
        </w:p>
        <w:p w:rsidR="00000000" w:rsidDel="00000000" w:rsidP="00000000" w:rsidRDefault="00000000" w:rsidRPr="00000000" w14:paraId="00000013">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ydm2hvadqp7">
            <w:r w:rsidDel="00000000" w:rsidR="00000000" w:rsidRPr="00000000">
              <w:rPr>
                <w:rFonts w:ascii="Philosopher" w:cs="Philosopher" w:eastAsia="Philosopher" w:hAnsi="Philosopher"/>
                <w:b w:val="0"/>
                <w:i w:val="0"/>
                <w:smallCaps w:val="0"/>
                <w:strike w:val="0"/>
                <w:color w:val="000000"/>
                <w:sz w:val="24"/>
                <w:szCs w:val="24"/>
                <w:u w:val="none"/>
                <w:shd w:fill="auto" w:val="clear"/>
                <w:vertAlign w:val="baseline"/>
                <w:rtl w:val="0"/>
              </w:rPr>
              <w:t xml:space="preserve">Preface</w:t>
              <w:tab/>
              <w:t xml:space="preserve">1</w:t>
            </w:r>
          </w:hyperlink>
          <w:r w:rsidDel="00000000" w:rsidR="00000000" w:rsidRPr="00000000">
            <w:rPr>
              <w:rtl w:val="0"/>
            </w:rPr>
          </w:r>
        </w:p>
        <w:p w:rsidR="00000000" w:rsidDel="00000000" w:rsidP="00000000" w:rsidRDefault="00000000" w:rsidRPr="00000000" w14:paraId="00000014">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9n58f01usxe4">
            <w:r w:rsidDel="00000000" w:rsidR="00000000" w:rsidRPr="00000000">
              <w:rPr>
                <w:rFonts w:ascii="Philosopher" w:cs="Philosopher" w:eastAsia="Philosopher" w:hAnsi="Philosopher"/>
                <w:b w:val="0"/>
                <w:i w:val="0"/>
                <w:smallCaps w:val="0"/>
                <w:strike w:val="0"/>
                <w:color w:val="000000"/>
                <w:sz w:val="24"/>
                <w:szCs w:val="24"/>
                <w:u w:val="none"/>
                <w:shd w:fill="auto" w:val="clear"/>
                <w:vertAlign w:val="baseline"/>
                <w:rtl w:val="0"/>
              </w:rPr>
              <w:t xml:space="preserve">What section to read</w:t>
              <w:tab/>
              <w:t xml:space="preserve">1</w:t>
            </w:r>
          </w:hyperlink>
          <w:r w:rsidDel="00000000" w:rsidR="00000000" w:rsidRPr="00000000">
            <w:rPr>
              <w:rtl w:val="0"/>
            </w:rPr>
          </w:r>
        </w:p>
        <w:p w:rsidR="00000000" w:rsidDel="00000000" w:rsidP="00000000" w:rsidRDefault="00000000" w:rsidRPr="00000000" w14:paraId="00000015">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vli57p5zum50">
            <w:r w:rsidDel="00000000" w:rsidR="00000000" w:rsidRPr="00000000">
              <w:rPr>
                <w:rFonts w:ascii="Philosopher" w:cs="Philosopher" w:eastAsia="Philosopher" w:hAnsi="Philosopher"/>
                <w:b w:val="0"/>
                <w:i w:val="0"/>
                <w:smallCaps w:val="0"/>
                <w:strike w:val="0"/>
                <w:color w:val="000000"/>
                <w:sz w:val="24"/>
                <w:szCs w:val="24"/>
                <w:u w:val="none"/>
                <w:shd w:fill="auto" w:val="clear"/>
                <w:vertAlign w:val="baseline"/>
                <w:rtl w:val="0"/>
              </w:rPr>
              <w:t xml:space="preserve">Contributors</w:t>
              <w:tab/>
              <w:t xml:space="preserve">2</w:t>
            </w:r>
          </w:hyperlink>
          <w:r w:rsidDel="00000000" w:rsidR="00000000" w:rsidRPr="00000000">
            <w:rPr>
              <w:rtl w:val="0"/>
            </w:rPr>
          </w:r>
        </w:p>
        <w:p w:rsidR="00000000" w:rsidDel="00000000" w:rsidP="00000000" w:rsidRDefault="00000000" w:rsidRPr="00000000" w14:paraId="00000016">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r2uuxoss66nv">
            <w:r w:rsidDel="00000000" w:rsidR="00000000" w:rsidRPr="00000000">
              <w:rPr>
                <w:rFonts w:ascii="Philosopher" w:cs="Philosopher" w:eastAsia="Philosopher" w:hAnsi="Philosopher"/>
                <w:b w:val="0"/>
                <w:i w:val="0"/>
                <w:smallCaps w:val="0"/>
                <w:strike w:val="0"/>
                <w:color w:val="000000"/>
                <w:sz w:val="24"/>
                <w:szCs w:val="24"/>
                <w:u w:val="none"/>
                <w:shd w:fill="auto" w:val="clear"/>
                <w:vertAlign w:val="baseline"/>
                <w:rtl w:val="0"/>
              </w:rPr>
              <w:t xml:space="preserve">Contents</w:t>
              <w:tab/>
              <w:t xml:space="preserve">3</w:t>
            </w:r>
          </w:hyperlink>
          <w:r w:rsidDel="00000000" w:rsidR="00000000" w:rsidRPr="00000000">
            <w:rPr>
              <w:rtl w:val="0"/>
            </w:rPr>
          </w:r>
        </w:p>
        <w:p w:rsidR="00000000" w:rsidDel="00000000" w:rsidP="00000000" w:rsidRDefault="00000000" w:rsidRPr="00000000" w14:paraId="00000017">
          <w:pPr>
            <w:widowControl w:val="0"/>
            <w:tabs>
              <w:tab w:val="right" w:leader="none" w:pos="12000"/>
            </w:tabs>
            <w:spacing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ugykzrv0769x">
            <w:r w:rsidDel="00000000" w:rsidR="00000000" w:rsidRPr="00000000">
              <w:rPr>
                <w:rFonts w:ascii="Philosopher" w:cs="Philosopher" w:eastAsia="Philosopher" w:hAnsi="Philosopher"/>
                <w:b w:val="1"/>
                <w:i w:val="0"/>
                <w:smallCaps w:val="0"/>
                <w:strike w:val="0"/>
                <w:color w:val="000000"/>
                <w:sz w:val="24"/>
                <w:szCs w:val="24"/>
                <w:u w:val="none"/>
                <w:shd w:fill="auto" w:val="clear"/>
                <w:vertAlign w:val="baseline"/>
                <w:rtl w:val="0"/>
              </w:rPr>
              <w:t xml:space="preserve">Your First Mod</w:t>
              <w:tab/>
              <w:t xml:space="preserve">10</w:t>
            </w:r>
          </w:hyperlink>
          <w:r w:rsidDel="00000000" w:rsidR="00000000" w:rsidRPr="00000000">
            <w:rPr>
              <w:rtl w:val="0"/>
            </w:rPr>
          </w:r>
        </w:p>
        <w:p w:rsidR="00000000" w:rsidDel="00000000" w:rsidP="00000000" w:rsidRDefault="00000000" w:rsidRPr="00000000" w14:paraId="00000018">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ue001jtlbw5z">
            <w:r w:rsidDel="00000000" w:rsidR="00000000" w:rsidRPr="00000000">
              <w:rPr>
                <w:rFonts w:ascii="Philosopher" w:cs="Philosopher" w:eastAsia="Philosopher" w:hAnsi="Philosopher"/>
                <w:b w:val="0"/>
                <w:i w:val="0"/>
                <w:smallCaps w:val="0"/>
                <w:strike w:val="0"/>
                <w:color w:val="000000"/>
                <w:sz w:val="24"/>
                <w:szCs w:val="24"/>
                <w:u w:val="none"/>
                <w:shd w:fill="auto" w:val="clear"/>
                <w:vertAlign w:val="baseline"/>
                <w:rtl w:val="0"/>
              </w:rPr>
              <w:t xml:space="preserve">Introduction</w:t>
              <w:tab/>
              <w:t xml:space="preserve">10</w:t>
            </w:r>
          </w:hyperlink>
          <w:r w:rsidDel="00000000" w:rsidR="00000000" w:rsidRPr="00000000">
            <w:rPr>
              <w:rtl w:val="0"/>
            </w:rPr>
          </w:r>
        </w:p>
        <w:p w:rsidR="00000000" w:rsidDel="00000000" w:rsidP="00000000" w:rsidRDefault="00000000" w:rsidRPr="00000000" w14:paraId="00000019">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9apr3lkl79hl">
            <w:r w:rsidDel="00000000" w:rsidR="00000000" w:rsidRPr="00000000">
              <w:rPr>
                <w:rFonts w:ascii="Philosopher" w:cs="Philosopher" w:eastAsia="Philosopher" w:hAnsi="Philosopher"/>
                <w:b w:val="0"/>
                <w:i w:val="0"/>
                <w:smallCaps w:val="0"/>
                <w:strike w:val="0"/>
                <w:color w:val="000000"/>
                <w:sz w:val="24"/>
                <w:szCs w:val="24"/>
                <w:u w:val="none"/>
                <w:shd w:fill="auto" w:val="clear"/>
                <w:vertAlign w:val="baseline"/>
                <w:rtl w:val="0"/>
              </w:rPr>
              <w:t xml:space="preserve">What a mod can and cannot do</w:t>
              <w:tab/>
              <w:t xml:space="preserve">10</w:t>
            </w:r>
          </w:hyperlink>
          <w:r w:rsidDel="00000000" w:rsidR="00000000" w:rsidRPr="00000000">
            <w:rPr>
              <w:rtl w:val="0"/>
            </w:rPr>
          </w:r>
        </w:p>
        <w:p w:rsidR="00000000" w:rsidDel="00000000" w:rsidP="00000000" w:rsidRDefault="00000000" w:rsidRPr="00000000" w14:paraId="0000001A">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xxw7s5ipfdyf">
            <w:r w:rsidDel="00000000" w:rsidR="00000000" w:rsidRPr="00000000">
              <w:rPr>
                <w:rFonts w:ascii="Philosopher" w:cs="Philosopher" w:eastAsia="Philosopher" w:hAnsi="Philosopher"/>
                <w:b w:val="0"/>
                <w:i w:val="0"/>
                <w:smallCaps w:val="0"/>
                <w:strike w:val="0"/>
                <w:color w:val="000000"/>
                <w:sz w:val="24"/>
                <w:szCs w:val="24"/>
                <w:u w:val="none"/>
                <w:shd w:fill="auto" w:val="clear"/>
                <w:vertAlign w:val="baseline"/>
                <w:rtl w:val="0"/>
              </w:rPr>
              <w:t xml:space="preserve">Where to write/put local mods/mods you're writing</w:t>
              <w:tab/>
              <w:t xml:space="preserve">10</w:t>
            </w:r>
          </w:hyperlink>
          <w:r w:rsidDel="00000000" w:rsidR="00000000" w:rsidRPr="00000000">
            <w:rPr>
              <w:rtl w:val="0"/>
            </w:rPr>
          </w:r>
        </w:p>
        <w:p w:rsidR="00000000" w:rsidDel="00000000" w:rsidP="00000000" w:rsidRDefault="00000000" w:rsidRPr="00000000" w14:paraId="0000001B">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z71nquapy81z">
            <w:r w:rsidDel="00000000" w:rsidR="00000000" w:rsidRPr="00000000">
              <w:rPr>
                <w:rFonts w:ascii="Philosopher" w:cs="Philosopher" w:eastAsia="Philosopher" w:hAnsi="Philosopher"/>
                <w:b w:val="0"/>
                <w:i w:val="0"/>
                <w:smallCaps w:val="0"/>
                <w:strike w:val="0"/>
                <w:color w:val="000000"/>
                <w:sz w:val="24"/>
                <w:szCs w:val="24"/>
                <w:u w:val="none"/>
                <w:shd w:fill="auto" w:val="clear"/>
                <w:vertAlign w:val="baseline"/>
                <w:rtl w:val="0"/>
              </w:rPr>
              <w:t xml:space="preserve">Structure of a mod</w:t>
              <w:tab/>
              <w:t xml:space="preserve">11</w:t>
            </w:r>
          </w:hyperlink>
          <w:r w:rsidDel="00000000" w:rsidR="00000000" w:rsidRPr="00000000">
            <w:rPr>
              <w:rtl w:val="0"/>
            </w:rPr>
          </w:r>
        </w:p>
        <w:p w:rsidR="00000000" w:rsidDel="00000000" w:rsidP="00000000" w:rsidRDefault="00000000" w:rsidRPr="00000000" w14:paraId="0000001C">
          <w:pPr>
            <w:widowControl w:val="0"/>
            <w:tabs>
              <w:tab w:val="right" w:leader="none"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5vb6tnlb8rf6">
            <w:r w:rsidDel="00000000" w:rsidR="00000000" w:rsidRPr="00000000">
              <w:rPr>
                <w:rFonts w:ascii="Philosopher" w:cs="Philosopher" w:eastAsia="Philosopher" w:hAnsi="Philosopher"/>
                <w:b w:val="0"/>
                <w:i w:val="0"/>
                <w:smallCaps w:val="0"/>
                <w:strike w:val="0"/>
                <w:color w:val="000000"/>
                <w:sz w:val="24"/>
                <w:szCs w:val="24"/>
                <w:u w:val="none"/>
                <w:shd w:fill="auto" w:val="clear"/>
                <w:vertAlign w:val="baseline"/>
                <w:rtl w:val="0"/>
              </w:rPr>
              <w:t xml:space="preserve">Overview of the folder itself</w:t>
              <w:tab/>
              <w:t xml:space="preserve">11</w:t>
            </w:r>
          </w:hyperlink>
          <w:r w:rsidDel="00000000" w:rsidR="00000000" w:rsidRPr="00000000">
            <w:rPr>
              <w:rtl w:val="0"/>
            </w:rPr>
          </w:r>
        </w:p>
        <w:p w:rsidR="00000000" w:rsidDel="00000000" w:rsidP="00000000" w:rsidRDefault="00000000" w:rsidRPr="00000000" w14:paraId="0000001D">
          <w:pPr>
            <w:widowControl w:val="0"/>
            <w:tabs>
              <w:tab w:val="right" w:leader="none"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za5985viarll">
            <w:r w:rsidDel="00000000" w:rsidR="00000000" w:rsidRPr="00000000">
              <w:rPr>
                <w:rFonts w:ascii="Philosopher" w:cs="Philosopher" w:eastAsia="Philosopher" w:hAnsi="Philosopher"/>
                <w:b w:val="0"/>
                <w:i w:val="0"/>
                <w:smallCaps w:val="0"/>
                <w:strike w:val="0"/>
                <w:color w:val="000000"/>
                <w:sz w:val="24"/>
                <w:szCs w:val="24"/>
                <w:u w:val="none"/>
                <w:shd w:fill="auto" w:val="clear"/>
                <w:vertAlign w:val="baseline"/>
                <w:rtl w:val="0"/>
              </w:rPr>
              <w:t xml:space="preserve">Aside: How images work</w:t>
              <w:tab/>
              <w:t xml:space="preserve">11</w:t>
            </w:r>
          </w:hyperlink>
          <w:r w:rsidDel="00000000" w:rsidR="00000000" w:rsidRPr="00000000">
            <w:rPr>
              <w:rtl w:val="0"/>
            </w:rPr>
          </w:r>
        </w:p>
        <w:p w:rsidR="00000000" w:rsidDel="00000000" w:rsidP="00000000" w:rsidRDefault="00000000" w:rsidRPr="00000000" w14:paraId="0000001E">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vph9dil9juot">
            <w:r w:rsidDel="00000000" w:rsidR="00000000" w:rsidRPr="00000000">
              <w:rPr>
                <w:rFonts w:ascii="Philosopher" w:cs="Philosopher" w:eastAsia="Philosopher" w:hAnsi="Philosopher"/>
                <w:b w:val="0"/>
                <w:i w:val="0"/>
                <w:smallCaps w:val="0"/>
                <w:strike w:val="0"/>
                <w:color w:val="000000"/>
                <w:sz w:val="24"/>
                <w:szCs w:val="24"/>
                <w:u w:val="none"/>
                <w:shd w:fill="auto" w:val="clear"/>
                <w:vertAlign w:val="baseline"/>
                <w:rtl w:val="0"/>
              </w:rPr>
              <w:t xml:space="preserve">What tools to use to make mods</w:t>
              <w:tab/>
              <w:t xml:space="preserve">12</w:t>
            </w:r>
          </w:hyperlink>
          <w:r w:rsidDel="00000000" w:rsidR="00000000" w:rsidRPr="00000000">
            <w:rPr>
              <w:rtl w:val="0"/>
            </w:rPr>
          </w:r>
        </w:p>
        <w:p w:rsidR="00000000" w:rsidDel="00000000" w:rsidP="00000000" w:rsidRDefault="00000000" w:rsidRPr="00000000" w14:paraId="0000001F">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1l13m3ptcgar">
            <w:r w:rsidDel="00000000" w:rsidR="00000000" w:rsidRPr="00000000">
              <w:rPr>
                <w:rFonts w:ascii="Philosopher" w:cs="Philosopher" w:eastAsia="Philosopher" w:hAnsi="Philosopher"/>
                <w:b w:val="0"/>
                <w:i w:val="0"/>
                <w:smallCaps w:val="0"/>
                <w:strike w:val="0"/>
                <w:color w:val="000000"/>
                <w:sz w:val="24"/>
                <w:szCs w:val="24"/>
                <w:u w:val="none"/>
                <w:shd w:fill="auto" w:val="clear"/>
                <w:vertAlign w:val="baseline"/>
                <w:rtl w:val="0"/>
              </w:rPr>
              <w:t xml:space="preserve">General concepts</w:t>
              <w:tab/>
              <w:t xml:space="preserve">12</w:t>
            </w:r>
          </w:hyperlink>
          <w:r w:rsidDel="00000000" w:rsidR="00000000" w:rsidRPr="00000000">
            <w:rPr>
              <w:rtl w:val="0"/>
            </w:rPr>
          </w:r>
        </w:p>
        <w:p w:rsidR="00000000" w:rsidDel="00000000" w:rsidP="00000000" w:rsidRDefault="00000000" w:rsidRPr="00000000" w14:paraId="00000020">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7azbqki9tdix">
            <w:r w:rsidDel="00000000" w:rsidR="00000000" w:rsidRPr="00000000">
              <w:rPr>
                <w:rFonts w:ascii="Philosopher" w:cs="Philosopher" w:eastAsia="Philosopher" w:hAnsi="Philosopher"/>
                <w:b w:val="0"/>
                <w:i w:val="0"/>
                <w:smallCaps w:val="0"/>
                <w:strike w:val="0"/>
                <w:color w:val="000000"/>
                <w:sz w:val="24"/>
                <w:szCs w:val="24"/>
                <w:u w:val="none"/>
                <w:shd w:fill="auto" w:val="clear"/>
                <w:vertAlign w:val="baseline"/>
                <w:rtl w:val="0"/>
              </w:rPr>
              <w:t xml:space="preserve">Sample mod: Chi Explores the City (and ascends by mistake)</w:t>
              <w:tab/>
              <w:t xml:space="preserve">14</w:t>
            </w:r>
          </w:hyperlink>
          <w:r w:rsidDel="00000000" w:rsidR="00000000" w:rsidRPr="00000000">
            <w:rPr>
              <w:rtl w:val="0"/>
            </w:rPr>
          </w:r>
        </w:p>
        <w:p w:rsidR="00000000" w:rsidDel="00000000" w:rsidP="00000000" w:rsidRDefault="00000000" w:rsidRPr="00000000" w14:paraId="00000021">
          <w:pPr>
            <w:widowControl w:val="0"/>
            <w:tabs>
              <w:tab w:val="right" w:leader="none"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mvgn0a935hh8">
            <w:r w:rsidDel="00000000" w:rsidR="00000000" w:rsidRPr="00000000">
              <w:rPr>
                <w:rFonts w:ascii="Philosopher" w:cs="Philosopher" w:eastAsia="Philosopher" w:hAnsi="Philosopher"/>
                <w:b w:val="0"/>
                <w:i w:val="0"/>
                <w:smallCaps w:val="0"/>
                <w:strike w:val="0"/>
                <w:color w:val="000000"/>
                <w:sz w:val="24"/>
                <w:szCs w:val="24"/>
                <w:u w:val="none"/>
                <w:shd w:fill="auto" w:val="clear"/>
                <w:vertAlign w:val="baseline"/>
                <w:rtl w:val="0"/>
              </w:rPr>
              <w:t xml:space="preserve">Step 0: Setting up the mod</w:t>
              <w:tab/>
              <w:t xml:space="preserve">15</w:t>
            </w:r>
          </w:hyperlink>
          <w:r w:rsidDel="00000000" w:rsidR="00000000" w:rsidRPr="00000000">
            <w:rPr>
              <w:rtl w:val="0"/>
            </w:rPr>
          </w:r>
        </w:p>
        <w:p w:rsidR="00000000" w:rsidDel="00000000" w:rsidP="00000000" w:rsidRDefault="00000000" w:rsidRPr="00000000" w14:paraId="00000022">
          <w:pPr>
            <w:widowControl w:val="0"/>
            <w:tabs>
              <w:tab w:val="right" w:leader="none"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tmnnvgb5ztn">
            <w:r w:rsidDel="00000000" w:rsidR="00000000" w:rsidRPr="00000000">
              <w:rPr>
                <w:rFonts w:ascii="Philosopher" w:cs="Philosopher" w:eastAsia="Philosopher" w:hAnsi="Philosopher"/>
                <w:b w:val="0"/>
                <w:i w:val="0"/>
                <w:smallCaps w:val="0"/>
                <w:strike w:val="0"/>
                <w:color w:val="000000"/>
                <w:sz w:val="24"/>
                <w:szCs w:val="24"/>
                <w:u w:val="none"/>
                <w:shd w:fill="auto" w:val="clear"/>
                <w:vertAlign w:val="baseline"/>
                <w:rtl w:val="0"/>
              </w:rPr>
              <w:t xml:space="preserve">Step 1: A new legacy</w:t>
              <w:tab/>
              <w:t xml:space="preserve">15</w:t>
            </w:r>
          </w:hyperlink>
          <w:r w:rsidDel="00000000" w:rsidR="00000000" w:rsidRPr="00000000">
            <w:rPr>
              <w:rtl w:val="0"/>
            </w:rPr>
          </w:r>
        </w:p>
        <w:p w:rsidR="00000000" w:rsidDel="00000000" w:rsidP="00000000" w:rsidRDefault="00000000" w:rsidRPr="00000000" w14:paraId="00000023">
          <w:pPr>
            <w:widowControl w:val="0"/>
            <w:tabs>
              <w:tab w:val="right" w:leader="none"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f1z8st1v0728">
            <w:r w:rsidDel="00000000" w:rsidR="00000000" w:rsidRPr="00000000">
              <w:rPr>
                <w:rFonts w:ascii="Philosopher" w:cs="Philosopher" w:eastAsia="Philosopher" w:hAnsi="Philosopher"/>
                <w:b w:val="0"/>
                <w:i w:val="0"/>
                <w:smallCaps w:val="0"/>
                <w:strike w:val="0"/>
                <w:color w:val="000000"/>
                <w:sz w:val="24"/>
                <w:szCs w:val="24"/>
                <w:u w:val="none"/>
                <w:shd w:fill="auto" w:val="clear"/>
                <w:vertAlign w:val="baseline"/>
                <w:rtl w:val="0"/>
              </w:rPr>
              <w:t xml:space="preserve">Step 2: The Start</w:t>
              <w:tab/>
              <w:t xml:space="preserve">17</w:t>
            </w:r>
          </w:hyperlink>
          <w:r w:rsidDel="00000000" w:rsidR="00000000" w:rsidRPr="00000000">
            <w:rPr>
              <w:rtl w:val="0"/>
            </w:rPr>
          </w:r>
        </w:p>
        <w:p w:rsidR="00000000" w:rsidDel="00000000" w:rsidP="00000000" w:rsidRDefault="00000000" w:rsidRPr="00000000" w14:paraId="00000024">
          <w:pPr>
            <w:widowControl w:val="0"/>
            <w:tabs>
              <w:tab w:val="right" w:leader="none"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zf19nqn6zdef">
            <w:r w:rsidDel="00000000" w:rsidR="00000000" w:rsidRPr="00000000">
              <w:rPr>
                <w:rFonts w:ascii="Philosopher" w:cs="Philosopher" w:eastAsia="Philosopher" w:hAnsi="Philosopher"/>
                <w:b w:val="0"/>
                <w:i w:val="0"/>
                <w:smallCaps w:val="0"/>
                <w:strike w:val="0"/>
                <w:color w:val="000000"/>
                <w:sz w:val="24"/>
                <w:szCs w:val="24"/>
                <w:u w:val="none"/>
                <w:shd w:fill="auto" w:val="clear"/>
                <w:vertAlign w:val="baseline"/>
                <w:rtl w:val="0"/>
              </w:rPr>
              <w:t xml:space="preserve">Step 3: Simple action: asking for food and cuddles.</w:t>
              <w:tab/>
              <w:t xml:space="preserve">20</w:t>
            </w:r>
          </w:hyperlink>
          <w:r w:rsidDel="00000000" w:rsidR="00000000" w:rsidRPr="00000000">
            <w:rPr>
              <w:rtl w:val="0"/>
            </w:rPr>
          </w:r>
        </w:p>
        <w:p w:rsidR="00000000" w:rsidDel="00000000" w:rsidP="00000000" w:rsidRDefault="00000000" w:rsidRPr="00000000" w14:paraId="00000025">
          <w:pPr>
            <w:widowControl w:val="0"/>
            <w:tabs>
              <w:tab w:val="right" w:leader="none"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lgd08qoznhvu">
            <w:r w:rsidDel="00000000" w:rsidR="00000000" w:rsidRPr="00000000">
              <w:rPr>
                <w:rFonts w:ascii="Philosopher" w:cs="Philosopher" w:eastAsia="Philosopher" w:hAnsi="Philosopher"/>
                <w:b w:val="0"/>
                <w:i w:val="0"/>
                <w:smallCaps w:val="0"/>
                <w:strike w:val="0"/>
                <w:color w:val="000000"/>
                <w:sz w:val="24"/>
                <w:szCs w:val="24"/>
                <w:u w:val="none"/>
                <w:shd w:fill="auto" w:val="clear"/>
                <w:vertAlign w:val="baseline"/>
                <w:rtl w:val="0"/>
              </w:rPr>
              <w:t xml:space="preserve">Step 4: Getting the Explore Verb</w:t>
              <w:tab/>
              <w:t xml:space="preserve">22</w:t>
            </w:r>
          </w:hyperlink>
          <w:r w:rsidDel="00000000" w:rsidR="00000000" w:rsidRPr="00000000">
            <w:rPr>
              <w:rtl w:val="0"/>
            </w:rPr>
          </w:r>
        </w:p>
        <w:p w:rsidR="00000000" w:rsidDel="00000000" w:rsidP="00000000" w:rsidRDefault="00000000" w:rsidRPr="00000000" w14:paraId="00000026">
          <w:pPr>
            <w:widowControl w:val="0"/>
            <w:tabs>
              <w:tab w:val="right" w:leader="none"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oig9jq3k59cb">
            <w:r w:rsidDel="00000000" w:rsidR="00000000" w:rsidRPr="00000000">
              <w:rPr>
                <w:rFonts w:ascii="Philosopher" w:cs="Philosopher" w:eastAsia="Philosopher" w:hAnsi="Philosopher"/>
                <w:b w:val="0"/>
                <w:i w:val="0"/>
                <w:smallCaps w:val="0"/>
                <w:strike w:val="0"/>
                <w:color w:val="000000"/>
                <w:sz w:val="24"/>
                <w:szCs w:val="24"/>
                <w:u w:val="none"/>
                <w:shd w:fill="auto" w:val="clear"/>
                <w:vertAlign w:val="baseline"/>
                <w:rtl w:val="0"/>
              </w:rPr>
              <w:t xml:space="preserve">Step 4.5: Letting Chi explore with the Explore Verb</w:t>
              <w:tab/>
              <w:t xml:space="preserve">26</w:t>
            </w:r>
          </w:hyperlink>
          <w:r w:rsidDel="00000000" w:rsidR="00000000" w:rsidRPr="00000000">
            <w:rPr>
              <w:rtl w:val="0"/>
            </w:rPr>
          </w:r>
        </w:p>
        <w:p w:rsidR="00000000" w:rsidDel="00000000" w:rsidP="00000000" w:rsidRDefault="00000000" w:rsidRPr="00000000" w14:paraId="00000027">
          <w:pPr>
            <w:widowControl w:val="0"/>
            <w:tabs>
              <w:tab w:val="right" w:leader="none"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tla7urfxs1jk">
            <w:r w:rsidDel="00000000" w:rsidR="00000000" w:rsidRPr="00000000">
              <w:rPr>
                <w:rFonts w:ascii="Philosopher" w:cs="Philosopher" w:eastAsia="Philosopher" w:hAnsi="Philosopher"/>
                <w:b w:val="0"/>
                <w:i w:val="0"/>
                <w:smallCaps w:val="0"/>
                <w:strike w:val="0"/>
                <w:color w:val="000000"/>
                <w:sz w:val="24"/>
                <w:szCs w:val="24"/>
                <w:u w:val="none"/>
                <w:shd w:fill="auto" w:val="clear"/>
                <w:vertAlign w:val="baseline"/>
                <w:rtl w:val="0"/>
              </w:rPr>
              <w:t xml:space="preserve">Step 5: A more complex action: looking for cat-treasures in the city</w:t>
              <w:tab/>
              <w:t xml:space="preserve">27</w:t>
            </w:r>
          </w:hyperlink>
          <w:r w:rsidDel="00000000" w:rsidR="00000000" w:rsidRPr="00000000">
            <w:rPr>
              <w:rtl w:val="0"/>
            </w:rPr>
          </w:r>
        </w:p>
        <w:p w:rsidR="00000000" w:rsidDel="00000000" w:rsidP="00000000" w:rsidRDefault="00000000" w:rsidRPr="00000000" w14:paraId="00000028">
          <w:pPr>
            <w:widowControl w:val="0"/>
            <w:tabs>
              <w:tab w:val="right" w:leader="none"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m2ckomcxp51n">
            <w:r w:rsidDel="00000000" w:rsidR="00000000" w:rsidRPr="00000000">
              <w:rPr>
                <w:rFonts w:ascii="Philosopher" w:cs="Philosopher" w:eastAsia="Philosopher" w:hAnsi="Philosopher"/>
                <w:b w:val="0"/>
                <w:i w:val="0"/>
                <w:smallCaps w:val="0"/>
                <w:strike w:val="0"/>
                <w:color w:val="000000"/>
                <w:sz w:val="24"/>
                <w:szCs w:val="24"/>
                <w:u w:val="none"/>
                <w:shd w:fill="auto" w:val="clear"/>
                <w:vertAlign w:val="baseline"/>
                <w:rtl w:val="0"/>
              </w:rPr>
              <w:t xml:space="preserve">Step 6: Chi ascends (somehow)</w:t>
              <w:tab/>
              <w:t xml:space="preserve">32</w:t>
            </w:r>
          </w:hyperlink>
          <w:r w:rsidDel="00000000" w:rsidR="00000000" w:rsidRPr="00000000">
            <w:rPr>
              <w:rtl w:val="0"/>
            </w:rPr>
          </w:r>
        </w:p>
        <w:p w:rsidR="00000000" w:rsidDel="00000000" w:rsidP="00000000" w:rsidRDefault="00000000" w:rsidRPr="00000000" w14:paraId="00000029">
          <w:pPr>
            <w:widowControl w:val="0"/>
            <w:tabs>
              <w:tab w:val="right" w:leader="none"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o1fk37ogrgtd">
            <w:r w:rsidDel="00000000" w:rsidR="00000000" w:rsidRPr="00000000">
              <w:rPr>
                <w:rFonts w:ascii="Philosopher" w:cs="Philosopher" w:eastAsia="Philosopher" w:hAnsi="Philosopher"/>
                <w:b w:val="0"/>
                <w:i w:val="0"/>
                <w:smallCaps w:val="0"/>
                <w:strike w:val="0"/>
                <w:color w:val="000000"/>
                <w:sz w:val="24"/>
                <w:szCs w:val="24"/>
                <w:u w:val="none"/>
                <w:shd w:fill="auto" w:val="clear"/>
                <w:vertAlign w:val="baseline"/>
                <w:rtl w:val="0"/>
              </w:rPr>
              <w:t xml:space="preserve">Bonus Step 7: Alternative recipes: give food to ask for the help of the other cats of the city</w:t>
              <w:tab/>
              <w:t xml:space="preserve">35</w:t>
            </w:r>
          </w:hyperlink>
          <w:r w:rsidDel="00000000" w:rsidR="00000000" w:rsidRPr="00000000">
            <w:rPr>
              <w:rtl w:val="0"/>
            </w:rPr>
          </w:r>
        </w:p>
        <w:p w:rsidR="00000000" w:rsidDel="00000000" w:rsidP="00000000" w:rsidRDefault="00000000" w:rsidRPr="00000000" w14:paraId="0000002A">
          <w:pPr>
            <w:widowControl w:val="0"/>
            <w:tabs>
              <w:tab w:val="right" w:leader="none" w:pos="12000"/>
            </w:tabs>
            <w:spacing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gdz6o1y25zti">
            <w:r w:rsidDel="00000000" w:rsidR="00000000" w:rsidRPr="00000000">
              <w:rPr>
                <w:rFonts w:ascii="Philosopher" w:cs="Philosopher" w:eastAsia="Philosopher" w:hAnsi="Philosopher"/>
                <w:b w:val="1"/>
                <w:i w:val="0"/>
                <w:smallCaps w:val="0"/>
                <w:strike w:val="0"/>
                <w:color w:val="000000"/>
                <w:sz w:val="24"/>
                <w:szCs w:val="24"/>
                <w:u w:val="none"/>
                <w:shd w:fill="auto" w:val="clear"/>
                <w:vertAlign w:val="baseline"/>
                <w:rtl w:val="0"/>
              </w:rPr>
              <w:t xml:space="preserve">Building Blocks of Cultist Simulator</w:t>
              <w:tab/>
              <w:t xml:space="preserve">36</w:t>
            </w:r>
          </w:hyperlink>
          <w:r w:rsidDel="00000000" w:rsidR="00000000" w:rsidRPr="00000000">
            <w:rPr>
              <w:rtl w:val="0"/>
            </w:rPr>
          </w:r>
        </w:p>
        <w:p w:rsidR="00000000" w:rsidDel="00000000" w:rsidP="00000000" w:rsidRDefault="00000000" w:rsidRPr="00000000" w14:paraId="0000002B">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lujhcvonvhpn">
            <w:r w:rsidDel="00000000" w:rsidR="00000000" w:rsidRPr="00000000">
              <w:rPr>
                <w:rFonts w:ascii="Philosopher" w:cs="Philosopher" w:eastAsia="Philosopher" w:hAnsi="Philosopher"/>
                <w:b w:val="0"/>
                <w:i w:val="0"/>
                <w:smallCaps w:val="0"/>
                <w:strike w:val="0"/>
                <w:color w:val="000000"/>
                <w:sz w:val="24"/>
                <w:szCs w:val="24"/>
                <w:u w:val="none"/>
                <w:shd w:fill="auto" w:val="clear"/>
                <w:vertAlign w:val="baseline"/>
                <w:rtl w:val="0"/>
              </w:rPr>
              <w:t xml:space="preserve">Content Format</w:t>
              <w:tab/>
              <w:t xml:space="preserve">36</w:t>
            </w:r>
          </w:hyperlink>
          <w:r w:rsidDel="00000000" w:rsidR="00000000" w:rsidRPr="00000000">
            <w:rPr>
              <w:rtl w:val="0"/>
            </w:rPr>
          </w:r>
        </w:p>
        <w:p w:rsidR="00000000" w:rsidDel="00000000" w:rsidP="00000000" w:rsidRDefault="00000000" w:rsidRPr="00000000" w14:paraId="0000002C">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9lii01w9rto">
            <w:r w:rsidDel="00000000" w:rsidR="00000000" w:rsidRPr="00000000">
              <w:rPr>
                <w:rFonts w:ascii="Philosopher" w:cs="Philosopher" w:eastAsia="Philosopher" w:hAnsi="Philosopher"/>
                <w:b w:val="0"/>
                <w:i w:val="0"/>
                <w:smallCaps w:val="0"/>
                <w:strike w:val="0"/>
                <w:color w:val="000000"/>
                <w:sz w:val="24"/>
                <w:szCs w:val="24"/>
                <w:u w:val="none"/>
                <w:shd w:fill="auto" w:val="clear"/>
                <w:vertAlign w:val="baseline"/>
                <w:rtl w:val="0"/>
              </w:rPr>
              <w:t xml:space="preserve">Modifying Base-Game Resources</w:t>
              <w:tab/>
              <w:t xml:space="preserve">36</w:t>
            </w:r>
          </w:hyperlink>
          <w:r w:rsidDel="00000000" w:rsidR="00000000" w:rsidRPr="00000000">
            <w:rPr>
              <w:rtl w:val="0"/>
            </w:rPr>
          </w:r>
        </w:p>
        <w:p w:rsidR="00000000" w:rsidDel="00000000" w:rsidP="00000000" w:rsidRDefault="00000000" w:rsidRPr="00000000" w14:paraId="0000002D">
          <w:pPr>
            <w:widowControl w:val="0"/>
            <w:tabs>
              <w:tab w:val="right" w:leader="none"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ckimq555bsqu">
            <w:r w:rsidDel="00000000" w:rsidR="00000000" w:rsidRPr="00000000">
              <w:rPr>
                <w:rFonts w:ascii="Philosopher" w:cs="Philosopher" w:eastAsia="Philosopher" w:hAnsi="Philosopher"/>
                <w:b w:val="0"/>
                <w:i w:val="0"/>
                <w:smallCaps w:val="0"/>
                <w:strike w:val="0"/>
                <w:color w:val="000000"/>
                <w:sz w:val="24"/>
                <w:szCs w:val="24"/>
                <w:u w:val="none"/>
                <w:shd w:fill="auto" w:val="clear"/>
                <w:vertAlign w:val="baseline"/>
                <w:rtl w:val="0"/>
              </w:rPr>
              <w:t xml:space="preserve">Merge-Overwriting</w:t>
              <w:tab/>
              <w:t xml:space="preserve">36</w:t>
            </w:r>
          </w:hyperlink>
          <w:r w:rsidDel="00000000" w:rsidR="00000000" w:rsidRPr="00000000">
            <w:rPr>
              <w:rtl w:val="0"/>
            </w:rPr>
          </w:r>
        </w:p>
        <w:p w:rsidR="00000000" w:rsidDel="00000000" w:rsidP="00000000" w:rsidRDefault="00000000" w:rsidRPr="00000000" w14:paraId="0000002E">
          <w:pPr>
            <w:widowControl w:val="0"/>
            <w:tabs>
              <w:tab w:val="right" w:leader="none"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bjb82ihfb57">
            <w:r w:rsidDel="00000000" w:rsidR="00000000" w:rsidRPr="00000000">
              <w:rPr>
                <w:rFonts w:ascii="Philosopher" w:cs="Philosopher" w:eastAsia="Philosopher" w:hAnsi="Philosopher"/>
                <w:b w:val="0"/>
                <w:i w:val="0"/>
                <w:smallCaps w:val="0"/>
                <w:strike w:val="0"/>
                <w:color w:val="000000"/>
                <w:sz w:val="24"/>
                <w:szCs w:val="24"/>
                <w:u w:val="none"/>
                <w:shd w:fill="auto" w:val="clear"/>
                <w:vertAlign w:val="baseline"/>
                <w:rtl w:val="0"/>
              </w:rPr>
              <w:t xml:space="preserve">Overwriting</w:t>
              <w:tab/>
              <w:t xml:space="preserve">37</w:t>
            </w:r>
          </w:hyperlink>
          <w:r w:rsidDel="00000000" w:rsidR="00000000" w:rsidRPr="00000000">
            <w:rPr>
              <w:rtl w:val="0"/>
            </w:rPr>
          </w:r>
        </w:p>
        <w:p w:rsidR="00000000" w:rsidDel="00000000" w:rsidP="00000000" w:rsidRDefault="00000000" w:rsidRPr="00000000" w14:paraId="0000002F">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1jd7p7vhvhhn">
            <w:r w:rsidDel="00000000" w:rsidR="00000000" w:rsidRPr="00000000">
              <w:rPr>
                <w:rFonts w:ascii="Philosopher" w:cs="Philosopher" w:eastAsia="Philosopher" w:hAnsi="Philosopher"/>
                <w:b w:val="0"/>
                <w:i w:val="0"/>
                <w:smallCaps w:val="0"/>
                <w:strike w:val="0"/>
                <w:color w:val="000000"/>
                <w:sz w:val="24"/>
                <w:szCs w:val="24"/>
                <w:u w:val="none"/>
                <w:shd w:fill="auto" w:val="clear"/>
                <w:vertAlign w:val="baseline"/>
                <w:rtl w:val="0"/>
              </w:rPr>
              <w:t xml:space="preserve">Property Operations</w:t>
              <w:tab/>
              <w:t xml:space="preserve">37</w:t>
            </w:r>
          </w:hyperlink>
          <w:r w:rsidDel="00000000" w:rsidR="00000000" w:rsidRPr="00000000">
            <w:rPr>
              <w:rtl w:val="0"/>
            </w:rPr>
          </w:r>
        </w:p>
        <w:p w:rsidR="00000000" w:rsidDel="00000000" w:rsidP="00000000" w:rsidRDefault="00000000" w:rsidRPr="00000000" w14:paraId="00000030">
          <w:pPr>
            <w:widowControl w:val="0"/>
            <w:tabs>
              <w:tab w:val="right" w:leader="none"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63vyx9fwldrx">
            <w:r w:rsidDel="00000000" w:rsidR="00000000" w:rsidRPr="00000000">
              <w:rPr>
                <w:rFonts w:ascii="Philosopher" w:cs="Philosopher" w:eastAsia="Philosopher" w:hAnsi="Philosopher"/>
                <w:b w:val="0"/>
                <w:i w:val="0"/>
                <w:smallCaps w:val="0"/>
                <w:strike w:val="0"/>
                <w:color w:val="000000"/>
                <w:sz w:val="24"/>
                <w:szCs w:val="24"/>
                <w:u w:val="none"/>
                <w:shd w:fill="auto" w:val="clear"/>
                <w:vertAlign w:val="baseline"/>
                <w:rtl w:val="0"/>
              </w:rPr>
              <w:t xml:space="preserve">Dictionaries</w:t>
              <w:tab/>
              <w:t xml:space="preserve">38</w:t>
            </w:r>
          </w:hyperlink>
          <w:r w:rsidDel="00000000" w:rsidR="00000000" w:rsidRPr="00000000">
            <w:rPr>
              <w:rtl w:val="0"/>
            </w:rPr>
          </w:r>
        </w:p>
        <w:p w:rsidR="00000000" w:rsidDel="00000000" w:rsidP="00000000" w:rsidRDefault="00000000" w:rsidRPr="00000000" w14:paraId="00000031">
          <w:pPr>
            <w:widowControl w:val="0"/>
            <w:tabs>
              <w:tab w:val="right" w:leader="none"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1oqgem8kv2k">
            <w:r w:rsidDel="00000000" w:rsidR="00000000" w:rsidRPr="00000000">
              <w:rPr>
                <w:rFonts w:ascii="Philosopher" w:cs="Philosopher" w:eastAsia="Philosopher" w:hAnsi="Philosopher"/>
                <w:b w:val="0"/>
                <w:i w:val="0"/>
                <w:smallCaps w:val="0"/>
                <w:strike w:val="0"/>
                <w:color w:val="000000"/>
                <w:sz w:val="24"/>
                <w:szCs w:val="24"/>
                <w:u w:val="none"/>
                <w:shd w:fill="auto" w:val="clear"/>
                <w:vertAlign w:val="baseline"/>
                <w:rtl w:val="0"/>
              </w:rPr>
              <w:t xml:space="preserve">Lists</w:t>
              <w:tab/>
              <w:t xml:space="preserve">38</w:t>
            </w:r>
          </w:hyperlink>
          <w:r w:rsidDel="00000000" w:rsidR="00000000" w:rsidRPr="00000000">
            <w:rPr>
              <w:rtl w:val="0"/>
            </w:rPr>
          </w:r>
        </w:p>
        <w:p w:rsidR="00000000" w:rsidDel="00000000" w:rsidP="00000000" w:rsidRDefault="00000000" w:rsidRPr="00000000" w14:paraId="00000032">
          <w:pPr>
            <w:widowControl w:val="0"/>
            <w:tabs>
              <w:tab w:val="right" w:leader="none"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tem3yhral4v5">
            <w:r w:rsidDel="00000000" w:rsidR="00000000" w:rsidRPr="00000000">
              <w:rPr>
                <w:rFonts w:ascii="Philosopher" w:cs="Philosopher" w:eastAsia="Philosopher" w:hAnsi="Philosopher"/>
                <w:b w:val="0"/>
                <w:i w:val="0"/>
                <w:smallCaps w:val="0"/>
                <w:strike w:val="0"/>
                <w:color w:val="000000"/>
                <w:sz w:val="24"/>
                <w:szCs w:val="24"/>
                <w:u w:val="none"/>
                <w:shd w:fill="auto" w:val="clear"/>
                <w:vertAlign w:val="baseline"/>
                <w:rtl w:val="0"/>
              </w:rPr>
              <w:t xml:space="preserve">Values</w:t>
              <w:tab/>
              <w:t xml:space="preserve">40</w:t>
            </w:r>
          </w:hyperlink>
          <w:r w:rsidDel="00000000" w:rsidR="00000000" w:rsidRPr="00000000">
            <w:rPr>
              <w:rtl w:val="0"/>
            </w:rPr>
          </w:r>
        </w:p>
        <w:p w:rsidR="00000000" w:rsidDel="00000000" w:rsidP="00000000" w:rsidRDefault="00000000" w:rsidRPr="00000000" w14:paraId="00000033">
          <w:pPr>
            <w:widowControl w:val="0"/>
            <w:tabs>
              <w:tab w:val="right" w:leader="none"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kznvpf114ch3">
            <w:r w:rsidDel="00000000" w:rsidR="00000000" w:rsidRPr="00000000">
              <w:rPr>
                <w:rFonts w:ascii="Philosopher" w:cs="Philosopher" w:eastAsia="Philosopher" w:hAnsi="Philosopher"/>
                <w:b w:val="0"/>
                <w:i w:val="0"/>
                <w:smallCaps w:val="0"/>
                <w:strike w:val="0"/>
                <w:color w:val="000000"/>
                <w:sz w:val="24"/>
                <w:szCs w:val="24"/>
                <w:u w:val="none"/>
                <w:shd w:fill="auto" w:val="clear"/>
                <w:vertAlign w:val="baseline"/>
                <w:rtl w:val="0"/>
              </w:rPr>
              <w:t xml:space="preserve">Strings</w:t>
              <w:tab/>
              <w:t xml:space="preserve">40</w:t>
            </w:r>
          </w:hyperlink>
          <w:r w:rsidDel="00000000" w:rsidR="00000000" w:rsidRPr="00000000">
            <w:rPr>
              <w:rtl w:val="0"/>
            </w:rPr>
          </w:r>
        </w:p>
        <w:p w:rsidR="00000000" w:rsidDel="00000000" w:rsidP="00000000" w:rsidRDefault="00000000" w:rsidRPr="00000000" w14:paraId="00000034">
          <w:pPr>
            <w:widowControl w:val="0"/>
            <w:tabs>
              <w:tab w:val="right" w:leader="none"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5kh9exeqwkbg">
            <w:r w:rsidDel="00000000" w:rsidR="00000000" w:rsidRPr="00000000">
              <w:rPr>
                <w:rFonts w:ascii="Philosopher" w:cs="Philosopher" w:eastAsia="Philosopher" w:hAnsi="Philosopher"/>
                <w:b w:val="0"/>
                <w:i w:val="0"/>
                <w:smallCaps w:val="0"/>
                <w:strike w:val="0"/>
                <w:color w:val="000000"/>
                <w:sz w:val="24"/>
                <w:szCs w:val="24"/>
                <w:u w:val="none"/>
                <w:shd w:fill="auto" w:val="clear"/>
                <w:vertAlign w:val="baseline"/>
                <w:rtl w:val="0"/>
              </w:rPr>
              <w:t xml:space="preserve">Property agnostic operations</w:t>
              <w:tab/>
              <w:t xml:space="preserve">40</w:t>
            </w:r>
          </w:hyperlink>
          <w:r w:rsidDel="00000000" w:rsidR="00000000" w:rsidRPr="00000000">
            <w:rPr>
              <w:rtl w:val="0"/>
            </w:rPr>
          </w:r>
        </w:p>
        <w:p w:rsidR="00000000" w:rsidDel="00000000" w:rsidP="00000000" w:rsidRDefault="00000000" w:rsidRPr="00000000" w14:paraId="00000035">
          <w:pPr>
            <w:widowControl w:val="0"/>
            <w:tabs>
              <w:tab w:val="right" w:leader="none"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f5qkzgvjag2v">
            <w:r w:rsidDel="00000000" w:rsidR="00000000" w:rsidRPr="00000000">
              <w:rPr>
                <w:rFonts w:ascii="Philosopher" w:cs="Philosopher" w:eastAsia="Philosopher" w:hAnsi="Philosopher"/>
                <w:b w:val="0"/>
                <w:i w:val="0"/>
                <w:smallCaps w:val="0"/>
                <w:strike w:val="0"/>
                <w:color w:val="000000"/>
                <w:sz w:val="24"/>
                <w:szCs w:val="24"/>
                <w:u w:val="none"/>
                <w:shd w:fill="auto" w:val="clear"/>
                <w:vertAlign w:val="baseline"/>
                <w:rtl w:val="0"/>
              </w:rPr>
              <w:t xml:space="preserve">Entity level property operations</w:t>
              <w:tab/>
              <w:t xml:space="preserve">41</w:t>
            </w:r>
          </w:hyperlink>
          <w:r w:rsidDel="00000000" w:rsidR="00000000" w:rsidRPr="00000000">
            <w:rPr>
              <w:rtl w:val="0"/>
            </w:rPr>
          </w:r>
        </w:p>
        <w:p w:rsidR="00000000" w:rsidDel="00000000" w:rsidP="00000000" w:rsidRDefault="00000000" w:rsidRPr="00000000" w14:paraId="00000036">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ptw1rayngaas">
            <w:r w:rsidDel="00000000" w:rsidR="00000000" w:rsidRPr="00000000">
              <w:rPr>
                <w:rFonts w:ascii="Philosopher" w:cs="Philosopher" w:eastAsia="Philosopher" w:hAnsi="Philosopher"/>
                <w:b w:val="0"/>
                <w:i w:val="0"/>
                <w:smallCaps w:val="0"/>
                <w:strike w:val="0"/>
                <w:color w:val="000000"/>
                <w:sz w:val="24"/>
                <w:szCs w:val="24"/>
                <w:u w:val="none"/>
                <w:shd w:fill="auto" w:val="clear"/>
                <w:vertAlign w:val="baseline"/>
                <w:rtl w:val="0"/>
              </w:rPr>
              <w:t xml:space="preserve">Full Reference</w:t>
              <w:tab/>
              <w:t xml:space="preserve">43</w:t>
            </w:r>
          </w:hyperlink>
          <w:r w:rsidDel="00000000" w:rsidR="00000000" w:rsidRPr="00000000">
            <w:rPr>
              <w:rtl w:val="0"/>
            </w:rPr>
          </w:r>
        </w:p>
        <w:p w:rsidR="00000000" w:rsidDel="00000000" w:rsidP="00000000" w:rsidRDefault="00000000" w:rsidRPr="00000000" w14:paraId="00000037">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or9rltqqkvt2">
            <w:r w:rsidDel="00000000" w:rsidR="00000000" w:rsidRPr="00000000">
              <w:rPr>
                <w:rFonts w:ascii="Philosopher" w:cs="Philosopher" w:eastAsia="Philosopher" w:hAnsi="Philosopher"/>
                <w:b w:val="0"/>
                <w:i w:val="0"/>
                <w:smallCaps w:val="0"/>
                <w:strike w:val="0"/>
                <w:color w:val="000000"/>
                <w:sz w:val="24"/>
                <w:szCs w:val="24"/>
                <w:u w:val="none"/>
                <w:shd w:fill="auto" w:val="clear"/>
                <w:vertAlign w:val="baseline"/>
                <w:rtl w:val="0"/>
              </w:rPr>
              <w:t xml:space="preserve">🐓 About the Bird</w:t>
              <w:tab/>
              <w:t xml:space="preserve">43</w:t>
            </w:r>
          </w:hyperlink>
          <w:r w:rsidDel="00000000" w:rsidR="00000000" w:rsidRPr="00000000">
            <w:rPr>
              <w:rtl w:val="0"/>
            </w:rPr>
          </w:r>
        </w:p>
        <w:p w:rsidR="00000000" w:rsidDel="00000000" w:rsidP="00000000" w:rsidRDefault="00000000" w:rsidRPr="00000000" w14:paraId="00000038">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wyleyh5ufw4">
            <w:r w:rsidDel="00000000" w:rsidR="00000000" w:rsidRPr="00000000">
              <w:rPr>
                <w:rFonts w:ascii="Philosopher" w:cs="Philosopher" w:eastAsia="Philosopher" w:hAnsi="Philosopher"/>
                <w:b w:val="0"/>
                <w:i w:val="0"/>
                <w:smallCaps w:val="0"/>
                <w:strike w:val="0"/>
                <w:color w:val="000000"/>
                <w:sz w:val="24"/>
                <w:szCs w:val="24"/>
                <w:u w:val="none"/>
                <w:shd w:fill="auto" w:val="clear"/>
                <w:vertAlign w:val="baseline"/>
                <w:rtl w:val="0"/>
              </w:rPr>
              <w:t xml:space="preserve">📖 About the Book</w:t>
              <w:tab/>
              <w:t xml:space="preserve">43</w:t>
            </w:r>
          </w:hyperlink>
          <w:r w:rsidDel="00000000" w:rsidR="00000000" w:rsidRPr="00000000">
            <w:rPr>
              <w:rtl w:val="0"/>
            </w:rPr>
          </w:r>
        </w:p>
        <w:p w:rsidR="00000000" w:rsidDel="00000000" w:rsidP="00000000" w:rsidRDefault="00000000" w:rsidRPr="00000000" w14:paraId="00000039">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c18b77bhqr00">
            <w:r w:rsidDel="00000000" w:rsidR="00000000" w:rsidRPr="00000000">
              <w:rPr>
                <w:rFonts w:ascii="Philosopher" w:cs="Philosopher" w:eastAsia="Philosopher" w:hAnsi="Philosopher"/>
                <w:b w:val="0"/>
                <w:i w:val="0"/>
                <w:smallCaps w:val="0"/>
                <w:strike w:val="0"/>
                <w:color w:val="000000"/>
                <w:sz w:val="24"/>
                <w:szCs w:val="24"/>
                <w:u w:val="none"/>
                <w:shd w:fill="auto" w:val="clear"/>
                <w:vertAlign w:val="baseline"/>
                <w:rtl w:val="0"/>
              </w:rPr>
              <w:t xml:space="preserve">Elements</w:t>
              <w:tab/>
              <w:t xml:space="preserve">45</w:t>
            </w:r>
          </w:hyperlink>
          <w:r w:rsidDel="00000000" w:rsidR="00000000" w:rsidRPr="00000000">
            <w:rPr>
              <w:rtl w:val="0"/>
            </w:rPr>
          </w:r>
        </w:p>
        <w:p w:rsidR="00000000" w:rsidDel="00000000" w:rsidP="00000000" w:rsidRDefault="00000000" w:rsidRPr="00000000" w14:paraId="0000003A">
          <w:pPr>
            <w:widowControl w:val="0"/>
            <w:tabs>
              <w:tab w:val="right" w:leader="none"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sgbgoqud8g8b">
            <w:r w:rsidDel="00000000" w:rsidR="00000000" w:rsidRPr="00000000">
              <w:rPr>
                <w:rFonts w:ascii="Philosopher" w:cs="Philosopher" w:eastAsia="Philosopher" w:hAnsi="Philosopher"/>
                <w:b w:val="0"/>
                <w:i w:val="0"/>
                <w:smallCaps w:val="0"/>
                <w:strike w:val="0"/>
                <w:color w:val="000000"/>
                <w:sz w:val="24"/>
                <w:szCs w:val="24"/>
                <w:u w:val="none"/>
                <w:shd w:fill="auto" w:val="clear"/>
                <w:vertAlign w:val="baseline"/>
                <w:rtl w:val="0"/>
              </w:rPr>
              <w:t xml:space="preserve">Description</w:t>
              <w:tab/>
              <w:t xml:space="preserve">45</w:t>
            </w:r>
          </w:hyperlink>
          <w:r w:rsidDel="00000000" w:rsidR="00000000" w:rsidRPr="00000000">
            <w:rPr>
              <w:rtl w:val="0"/>
            </w:rPr>
          </w:r>
        </w:p>
        <w:p w:rsidR="00000000" w:rsidDel="00000000" w:rsidP="00000000" w:rsidRDefault="00000000" w:rsidRPr="00000000" w14:paraId="0000003B">
          <w:pPr>
            <w:widowControl w:val="0"/>
            <w:tabs>
              <w:tab w:val="right" w:leader="none"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z41dah9o9pnp">
            <w:r w:rsidDel="00000000" w:rsidR="00000000" w:rsidRPr="00000000">
              <w:rPr>
                <w:rFonts w:ascii="Philosopher" w:cs="Philosopher" w:eastAsia="Philosopher" w:hAnsi="Philosopher"/>
                <w:b w:val="0"/>
                <w:i w:val="0"/>
                <w:smallCaps w:val="0"/>
                <w:strike w:val="0"/>
                <w:color w:val="000000"/>
                <w:sz w:val="24"/>
                <w:szCs w:val="24"/>
                <w:u w:val="none"/>
                <w:shd w:fill="auto" w:val="clear"/>
                <w:vertAlign w:val="baseline"/>
                <w:rtl w:val="0"/>
              </w:rPr>
              <w:t xml:space="preserve">Properties of all Elements</w:t>
              <w:tab/>
              <w:t xml:space="preserve">46</w:t>
            </w:r>
          </w:hyperlink>
          <w:r w:rsidDel="00000000" w:rsidR="00000000" w:rsidRPr="00000000">
            <w:rPr>
              <w:rtl w:val="0"/>
            </w:rPr>
          </w:r>
        </w:p>
        <w:p w:rsidR="00000000" w:rsidDel="00000000" w:rsidP="00000000" w:rsidRDefault="00000000" w:rsidRPr="00000000" w14:paraId="0000003C">
          <w:pPr>
            <w:widowControl w:val="0"/>
            <w:tabs>
              <w:tab w:val="right" w:leader="none"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tidc658spoh5">
            <w:r w:rsidDel="00000000" w:rsidR="00000000" w:rsidRPr="00000000">
              <w:rPr>
                <w:rFonts w:ascii="Philosopher" w:cs="Philosopher" w:eastAsia="Philosopher" w:hAnsi="Philosopher"/>
                <w:b w:val="0"/>
                <w:i w:val="0"/>
                <w:smallCaps w:val="0"/>
                <w:strike w:val="0"/>
                <w:color w:val="000000"/>
                <w:sz w:val="24"/>
                <w:szCs w:val="24"/>
                <w:u w:val="none"/>
                <w:shd w:fill="auto" w:val="clear"/>
                <w:vertAlign w:val="baseline"/>
                <w:rtl w:val="0"/>
              </w:rPr>
              <w:t xml:space="preserve">Element ID</w:t>
              <w:tab/>
              <w:t xml:space="preserve">46</w:t>
            </w:r>
          </w:hyperlink>
          <w:r w:rsidDel="00000000" w:rsidR="00000000" w:rsidRPr="00000000">
            <w:rPr>
              <w:rtl w:val="0"/>
            </w:rPr>
          </w:r>
        </w:p>
        <w:p w:rsidR="00000000" w:rsidDel="00000000" w:rsidP="00000000" w:rsidRDefault="00000000" w:rsidRPr="00000000" w14:paraId="0000003D">
          <w:pPr>
            <w:widowControl w:val="0"/>
            <w:tabs>
              <w:tab w:val="right" w:leader="none"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rtjp95v5jfl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Label</w:t>
              <w:tab/>
              <w:t xml:space="preserve">47</w:t>
            </w:r>
          </w:hyperlink>
          <w:r w:rsidDel="00000000" w:rsidR="00000000" w:rsidRPr="00000000">
            <w:rPr>
              <w:rtl w:val="0"/>
            </w:rPr>
          </w:r>
        </w:p>
        <w:p w:rsidR="00000000" w:rsidDel="00000000" w:rsidP="00000000" w:rsidRDefault="00000000" w:rsidRPr="00000000" w14:paraId="0000003E">
          <w:pPr>
            <w:widowControl w:val="0"/>
            <w:tabs>
              <w:tab w:val="right" w:leader="none"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egbh14aixvwn">
            <w:r w:rsidDel="00000000" w:rsidR="00000000" w:rsidRPr="00000000">
              <w:rPr>
                <w:rFonts w:ascii="Philosopher" w:cs="Philosopher" w:eastAsia="Philosopher" w:hAnsi="Philosopher"/>
                <w:b w:val="0"/>
                <w:i w:val="0"/>
                <w:smallCaps w:val="0"/>
                <w:strike w:val="0"/>
                <w:color w:val="000000"/>
                <w:sz w:val="24"/>
                <w:szCs w:val="24"/>
                <w:u w:val="none"/>
                <w:shd w:fill="auto" w:val="clear"/>
                <w:vertAlign w:val="baseline"/>
                <w:rtl w:val="0"/>
              </w:rPr>
              <w:t xml:space="preserve">Description</w:t>
              <w:tab/>
              <w:t xml:space="preserve">48</w:t>
            </w:r>
          </w:hyperlink>
          <w:r w:rsidDel="00000000" w:rsidR="00000000" w:rsidRPr="00000000">
            <w:rPr>
              <w:rtl w:val="0"/>
            </w:rPr>
          </w:r>
        </w:p>
        <w:p w:rsidR="00000000" w:rsidDel="00000000" w:rsidP="00000000" w:rsidRDefault="00000000" w:rsidRPr="00000000" w14:paraId="0000003F">
          <w:pPr>
            <w:widowControl w:val="0"/>
            <w:tabs>
              <w:tab w:val="right" w:leader="none"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j51uxpqze8kx">
            <w:r w:rsidDel="00000000" w:rsidR="00000000" w:rsidRPr="00000000">
              <w:rPr>
                <w:rFonts w:ascii="Philosopher" w:cs="Philosopher" w:eastAsia="Philosopher" w:hAnsi="Philosopher"/>
                <w:b w:val="0"/>
                <w:i w:val="0"/>
                <w:smallCaps w:val="0"/>
                <w:strike w:val="0"/>
                <w:color w:val="000000"/>
                <w:sz w:val="24"/>
                <w:szCs w:val="24"/>
                <w:u w:val="none"/>
                <w:shd w:fill="auto" w:val="clear"/>
                <w:vertAlign w:val="baseline"/>
                <w:rtl w:val="0"/>
              </w:rPr>
              <w:t xml:space="preserve">Is It an Aspect?</w:t>
              <w:tab/>
              <w:t xml:space="preserve">49</w:t>
            </w:r>
          </w:hyperlink>
          <w:r w:rsidDel="00000000" w:rsidR="00000000" w:rsidRPr="00000000">
            <w:rPr>
              <w:rtl w:val="0"/>
            </w:rPr>
          </w:r>
        </w:p>
        <w:p w:rsidR="00000000" w:rsidDel="00000000" w:rsidP="00000000" w:rsidRDefault="00000000" w:rsidRPr="00000000" w14:paraId="00000040">
          <w:pPr>
            <w:widowControl w:val="0"/>
            <w:tabs>
              <w:tab w:val="right" w:leader="none"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tzb33s89hdue">
            <w:r w:rsidDel="00000000" w:rsidR="00000000" w:rsidRPr="00000000">
              <w:rPr>
                <w:rFonts w:ascii="Philosopher" w:cs="Philosopher" w:eastAsia="Philosopher" w:hAnsi="Philosopher"/>
                <w:b w:val="0"/>
                <w:i w:val="0"/>
                <w:smallCaps w:val="0"/>
                <w:strike w:val="0"/>
                <w:color w:val="000000"/>
                <w:sz w:val="24"/>
                <w:szCs w:val="24"/>
                <w:u w:val="none"/>
                <w:shd w:fill="auto" w:val="clear"/>
                <w:vertAlign w:val="baseline"/>
                <w:rtl w:val="0"/>
              </w:rPr>
              <w:t xml:space="preserve">Icon ("icon")</w:t>
              <w:tab/>
              <w:t xml:space="preserve">50</w:t>
            </w:r>
          </w:hyperlink>
          <w:r w:rsidDel="00000000" w:rsidR="00000000" w:rsidRPr="00000000">
            <w:rPr>
              <w:rtl w:val="0"/>
            </w:rPr>
          </w:r>
        </w:p>
        <w:p w:rsidR="00000000" w:rsidDel="00000000" w:rsidP="00000000" w:rsidRDefault="00000000" w:rsidRPr="00000000" w14:paraId="00000041">
          <w:pPr>
            <w:widowControl w:val="0"/>
            <w:tabs>
              <w:tab w:val="right" w:leader="none"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i1lz5mgl4c59">
            <w:r w:rsidDel="00000000" w:rsidR="00000000" w:rsidRPr="00000000">
              <w:rPr>
                <w:rFonts w:ascii="Philosopher" w:cs="Philosopher" w:eastAsia="Philosopher" w:hAnsi="Philosopher"/>
                <w:b w:val="0"/>
                <w:i w:val="0"/>
                <w:smallCaps w:val="0"/>
                <w:strike w:val="0"/>
                <w:color w:val="000000"/>
                <w:sz w:val="24"/>
                <w:szCs w:val="24"/>
                <w:u w:val="none"/>
                <w:shd w:fill="auto" w:val="clear"/>
                <w:vertAlign w:val="baseline"/>
                <w:rtl w:val="0"/>
              </w:rPr>
              <w:t xml:space="preserve">Induces ("induces")</w:t>
              <w:tab/>
              <w:t xml:space="preserve">50</w:t>
            </w:r>
          </w:hyperlink>
          <w:r w:rsidDel="00000000" w:rsidR="00000000" w:rsidRPr="00000000">
            <w:rPr>
              <w:rtl w:val="0"/>
            </w:rPr>
          </w:r>
        </w:p>
        <w:p w:rsidR="00000000" w:rsidDel="00000000" w:rsidP="00000000" w:rsidRDefault="00000000" w:rsidRPr="00000000" w14:paraId="00000042">
          <w:pPr>
            <w:widowControl w:val="0"/>
            <w:tabs>
              <w:tab w:val="right" w:leader="none"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y311r144ghjp">
            <w:r w:rsidDel="00000000" w:rsidR="00000000" w:rsidRPr="00000000">
              <w:rPr>
                <w:rFonts w:ascii="Philosopher" w:cs="Philosopher" w:eastAsia="Philosopher" w:hAnsi="Philosopher"/>
                <w:b w:val="0"/>
                <w:i w:val="0"/>
                <w:smallCaps w:val="0"/>
                <w:strike w:val="0"/>
                <w:color w:val="000000"/>
                <w:sz w:val="24"/>
                <w:szCs w:val="24"/>
                <w:u w:val="none"/>
                <w:shd w:fill="auto" w:val="clear"/>
                <w:vertAlign w:val="baseline"/>
                <w:rtl w:val="0"/>
              </w:rPr>
              <w:t xml:space="preserve">Decay Element ("decayTo")</w:t>
              <w:tab/>
              <w:t xml:space="preserve">50</w:t>
            </w:r>
          </w:hyperlink>
          <w:r w:rsidDel="00000000" w:rsidR="00000000" w:rsidRPr="00000000">
            <w:rPr>
              <w:rtl w:val="0"/>
            </w:rPr>
          </w:r>
        </w:p>
        <w:p w:rsidR="00000000" w:rsidDel="00000000" w:rsidP="00000000" w:rsidRDefault="00000000" w:rsidRPr="00000000" w14:paraId="00000043">
          <w:pPr>
            <w:widowControl w:val="0"/>
            <w:tabs>
              <w:tab w:val="right" w:leader="none"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b1h6vt4hknur">
            <w:r w:rsidDel="00000000" w:rsidR="00000000" w:rsidRPr="00000000">
              <w:rPr>
                <w:rFonts w:ascii="Philosopher" w:cs="Philosopher" w:eastAsia="Philosopher" w:hAnsi="Philosopher"/>
                <w:b w:val="0"/>
                <w:i w:val="0"/>
                <w:smallCaps w:val="0"/>
                <w:strike w:val="0"/>
                <w:color w:val="000000"/>
                <w:sz w:val="24"/>
                <w:szCs w:val="24"/>
                <w:u w:val="none"/>
                <w:shd w:fill="auto" w:val="clear"/>
                <w:vertAlign w:val="baseline"/>
                <w:rtl w:val="0"/>
              </w:rPr>
              <w:t xml:space="preserve">Verb Icon ("verbicon")</w:t>
              <w:tab/>
              <w:t xml:space="preserve">51</w:t>
            </w:r>
          </w:hyperlink>
          <w:r w:rsidDel="00000000" w:rsidR="00000000" w:rsidRPr="00000000">
            <w:rPr>
              <w:rtl w:val="0"/>
            </w:rPr>
          </w:r>
        </w:p>
        <w:p w:rsidR="00000000" w:rsidDel="00000000" w:rsidP="00000000" w:rsidRDefault="00000000" w:rsidRPr="00000000" w14:paraId="00000044">
          <w:pPr>
            <w:widowControl w:val="0"/>
            <w:tabs>
              <w:tab w:val="right" w:leader="none"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2pqfpuy6dbkv">
            <w:r w:rsidDel="00000000" w:rsidR="00000000" w:rsidRPr="00000000">
              <w:rPr>
                <w:rFonts w:ascii="Philosopher" w:cs="Philosopher" w:eastAsia="Philosopher" w:hAnsi="Philosopher"/>
                <w:b w:val="0"/>
                <w:i w:val="0"/>
                <w:smallCaps w:val="0"/>
                <w:strike w:val="0"/>
                <w:color w:val="000000"/>
                <w:sz w:val="24"/>
                <w:szCs w:val="24"/>
                <w:u w:val="none"/>
                <w:shd w:fill="auto" w:val="clear"/>
                <w:vertAlign w:val="baseline"/>
                <w:rtl w:val="0"/>
              </w:rPr>
              <w:t xml:space="preserve">XTriggers</w:t>
              <w:tab/>
              <w:t xml:space="preserve">51</w:t>
            </w:r>
          </w:hyperlink>
          <w:r w:rsidDel="00000000" w:rsidR="00000000" w:rsidRPr="00000000">
            <w:rPr>
              <w:rtl w:val="0"/>
            </w:rPr>
          </w:r>
        </w:p>
        <w:p w:rsidR="00000000" w:rsidDel="00000000" w:rsidP="00000000" w:rsidRDefault="00000000" w:rsidRPr="00000000" w14:paraId="00000045">
          <w:pPr>
            <w:widowControl w:val="0"/>
            <w:tabs>
              <w:tab w:val="right" w:leader="none" w:pos="12000"/>
            </w:tabs>
            <w:spacing w:before="60" w:line="24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td0hhd4vixx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What xtriggers are</w:t>
              <w:tab/>
              <w:t xml:space="preserve">51</w:t>
            </w:r>
          </w:hyperlink>
          <w:r w:rsidDel="00000000" w:rsidR="00000000" w:rsidRPr="00000000">
            <w:rPr>
              <w:rtl w:val="0"/>
            </w:rPr>
          </w:r>
        </w:p>
        <w:p w:rsidR="00000000" w:rsidDel="00000000" w:rsidP="00000000" w:rsidRDefault="00000000" w:rsidRPr="00000000" w14:paraId="00000046">
          <w:pPr>
            <w:widowControl w:val="0"/>
            <w:tabs>
              <w:tab w:val="right" w:leader="none" w:pos="12000"/>
            </w:tabs>
            <w:spacing w:before="60" w:line="24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dbmx4rql0pj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Syntax</w:t>
              <w:tab/>
              <w:t xml:space="preserve">51</w:t>
            </w:r>
          </w:hyperlink>
          <w:r w:rsidDel="00000000" w:rsidR="00000000" w:rsidRPr="00000000">
            <w:rPr>
              <w:rtl w:val="0"/>
            </w:rPr>
          </w:r>
        </w:p>
        <w:p w:rsidR="00000000" w:rsidDel="00000000" w:rsidP="00000000" w:rsidRDefault="00000000" w:rsidRPr="00000000" w14:paraId="00000047">
          <w:pPr>
            <w:widowControl w:val="0"/>
            <w:tabs>
              <w:tab w:val="right" w:leader="none" w:pos="12000"/>
            </w:tabs>
            <w:spacing w:before="60" w:line="24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als5xwekz9y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Xtrigger effect types</w:t>
              <w:tab/>
              <w:t xml:space="preserve">52</w:t>
            </w:r>
          </w:hyperlink>
          <w:r w:rsidDel="00000000" w:rsidR="00000000" w:rsidRPr="00000000">
            <w:rPr>
              <w:rtl w:val="0"/>
            </w:rPr>
          </w:r>
        </w:p>
        <w:p w:rsidR="00000000" w:rsidDel="00000000" w:rsidP="00000000" w:rsidRDefault="00000000" w:rsidRPr="00000000" w14:paraId="00000048">
          <w:pPr>
            <w:widowControl w:val="0"/>
            <w:tabs>
              <w:tab w:val="right" w:leader="none" w:pos="12000"/>
            </w:tabs>
            <w:spacing w:before="60" w:line="24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dao3331o4ve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Subtleties of the system: how quantities act and other gotchas</w:t>
              <w:tab/>
              <w:t xml:space="preserve">60</w:t>
            </w:r>
          </w:hyperlink>
          <w:r w:rsidDel="00000000" w:rsidR="00000000" w:rsidRPr="00000000">
            <w:rPr>
              <w:rtl w:val="0"/>
            </w:rPr>
          </w:r>
        </w:p>
        <w:p w:rsidR="00000000" w:rsidDel="00000000" w:rsidP="00000000" w:rsidRDefault="00000000" w:rsidRPr="00000000" w14:paraId="00000049">
          <w:pPr>
            <w:widowControl w:val="0"/>
            <w:tabs>
              <w:tab w:val="right" w:leader="none" w:pos="12000"/>
            </w:tabs>
            <w:spacing w:before="60" w:line="240" w:lineRule="auto"/>
            <w:ind w:left="1800" w:firstLine="0"/>
            <w:jc w:val="left"/>
            <w:rPr>
              <w:rFonts w:ascii="Arial" w:cs="Arial" w:eastAsia="Arial" w:hAnsi="Arial"/>
              <w:b w:val="0"/>
              <w:i w:val="0"/>
              <w:smallCaps w:val="0"/>
              <w:strike w:val="0"/>
              <w:color w:val="000000"/>
              <w:sz w:val="22"/>
              <w:szCs w:val="22"/>
              <w:u w:val="none"/>
              <w:shd w:fill="auto" w:val="clear"/>
              <w:vertAlign w:val="baseline"/>
            </w:rPr>
          </w:pPr>
          <w:hyperlink w:anchor="_nz60r9fw5ju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How quantities affect the reaction</w:t>
              <w:tab/>
              <w:t xml:space="preserve">60</w:t>
            </w:r>
          </w:hyperlink>
          <w:r w:rsidDel="00000000" w:rsidR="00000000" w:rsidRPr="00000000">
            <w:rPr>
              <w:rtl w:val="0"/>
            </w:rPr>
          </w:r>
        </w:p>
        <w:p w:rsidR="00000000" w:rsidDel="00000000" w:rsidP="00000000" w:rsidRDefault="00000000" w:rsidRPr="00000000" w14:paraId="0000004A">
          <w:pPr>
            <w:widowControl w:val="0"/>
            <w:tabs>
              <w:tab w:val="right" w:leader="none" w:pos="12000"/>
            </w:tabs>
            <w:spacing w:before="60" w:line="240" w:lineRule="auto"/>
            <w:ind w:left="1800" w:firstLine="0"/>
            <w:jc w:val="left"/>
            <w:rPr>
              <w:rFonts w:ascii="Arial" w:cs="Arial" w:eastAsia="Arial" w:hAnsi="Arial"/>
              <w:b w:val="0"/>
              <w:i w:val="0"/>
              <w:smallCaps w:val="0"/>
              <w:strike w:val="0"/>
              <w:color w:val="000000"/>
              <w:sz w:val="22"/>
              <w:szCs w:val="22"/>
              <w:u w:val="none"/>
              <w:shd w:fill="auto" w:val="clear"/>
              <w:vertAlign w:val="baseline"/>
            </w:rPr>
          </w:pPr>
          <w:hyperlink w:anchor="_wpnzc12inga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Xtriggers defined on aspects</w:t>
              <w:tab/>
              <w:t xml:space="preserve">62</w:t>
            </w:r>
          </w:hyperlink>
          <w:r w:rsidDel="00000000" w:rsidR="00000000" w:rsidRPr="00000000">
            <w:rPr>
              <w:rtl w:val="0"/>
            </w:rPr>
          </w:r>
        </w:p>
        <w:p w:rsidR="00000000" w:rsidDel="00000000" w:rsidP="00000000" w:rsidRDefault="00000000" w:rsidRPr="00000000" w14:paraId="0000004B">
          <w:pPr>
            <w:widowControl w:val="0"/>
            <w:tabs>
              <w:tab w:val="right" w:leader="none" w:pos="12000"/>
            </w:tabs>
            <w:spacing w:before="60" w:line="240" w:lineRule="auto"/>
            <w:ind w:left="1800" w:firstLine="0"/>
            <w:jc w:val="left"/>
            <w:rPr>
              <w:rFonts w:ascii="Arial" w:cs="Arial" w:eastAsia="Arial" w:hAnsi="Arial"/>
              <w:b w:val="0"/>
              <w:i w:val="0"/>
              <w:smallCaps w:val="0"/>
              <w:strike w:val="0"/>
              <w:color w:val="000000"/>
              <w:sz w:val="22"/>
              <w:szCs w:val="22"/>
              <w:u w:val="none"/>
              <w:shd w:fill="auto" w:val="clear"/>
              <w:vertAlign w:val="baseline"/>
            </w:rPr>
          </w:pPr>
          <w:hyperlink w:anchor="_9wdrux89e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Order of evaluation</w:t>
              <w:tab/>
              <w:t xml:space="preserve">62</w:t>
            </w:r>
          </w:hyperlink>
          <w:r w:rsidDel="00000000" w:rsidR="00000000" w:rsidRPr="00000000">
            <w:rPr>
              <w:rtl w:val="0"/>
            </w:rPr>
          </w:r>
        </w:p>
        <w:p w:rsidR="00000000" w:rsidDel="00000000" w:rsidP="00000000" w:rsidRDefault="00000000" w:rsidRPr="00000000" w14:paraId="0000004C">
          <w:pPr>
            <w:widowControl w:val="0"/>
            <w:tabs>
              <w:tab w:val="right" w:leader="none"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t5vxn51rzk2f">
            <w:r w:rsidDel="00000000" w:rsidR="00000000" w:rsidRPr="00000000">
              <w:rPr>
                <w:rFonts w:ascii="Philosopher" w:cs="Philosopher" w:eastAsia="Philosopher" w:hAnsi="Philosopher"/>
                <w:b w:val="0"/>
                <w:i w:val="0"/>
                <w:smallCaps w:val="0"/>
                <w:strike w:val="0"/>
                <w:color w:val="000000"/>
                <w:sz w:val="24"/>
                <w:szCs w:val="24"/>
                <w:u w:val="none"/>
                <w:shd w:fill="auto" w:val="clear"/>
                <w:vertAlign w:val="baseline"/>
                <w:rtl w:val="0"/>
              </w:rPr>
              <w:t xml:space="preserve">Achievements</w:t>
              <w:tab/>
              <w:t xml:space="preserve">62</w:t>
            </w:r>
          </w:hyperlink>
          <w:r w:rsidDel="00000000" w:rsidR="00000000" w:rsidRPr="00000000">
            <w:rPr>
              <w:rtl w:val="0"/>
            </w:rPr>
          </w:r>
        </w:p>
        <w:p w:rsidR="00000000" w:rsidDel="00000000" w:rsidP="00000000" w:rsidRDefault="00000000" w:rsidRPr="00000000" w14:paraId="0000004D">
          <w:pPr>
            <w:widowControl w:val="0"/>
            <w:tabs>
              <w:tab w:val="right" w:leader="none"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xmjbwhrvq9ag">
            <w:r w:rsidDel="00000000" w:rsidR="00000000" w:rsidRPr="00000000">
              <w:rPr>
                <w:rFonts w:ascii="Philosopher" w:cs="Philosopher" w:eastAsia="Philosopher" w:hAnsi="Philosopher"/>
                <w:b w:val="0"/>
                <w:i w:val="0"/>
                <w:smallCaps w:val="0"/>
                <w:strike w:val="0"/>
                <w:color w:val="000000"/>
                <w:sz w:val="24"/>
                <w:szCs w:val="24"/>
                <w:u w:val="none"/>
                <w:shd w:fill="auto" w:val="clear"/>
                <w:vertAlign w:val="baseline"/>
                <w:rtl w:val="0"/>
              </w:rPr>
              <w:t xml:space="preserve">Properties specific to Aspects</w:t>
              <w:tab/>
              <w:t xml:space="preserve">63</w:t>
            </w:r>
          </w:hyperlink>
          <w:r w:rsidDel="00000000" w:rsidR="00000000" w:rsidRPr="00000000">
            <w:rPr>
              <w:rtl w:val="0"/>
            </w:rPr>
          </w:r>
        </w:p>
        <w:p w:rsidR="00000000" w:rsidDel="00000000" w:rsidP="00000000" w:rsidRDefault="00000000" w:rsidRPr="00000000" w14:paraId="0000004E">
          <w:pPr>
            <w:widowControl w:val="0"/>
            <w:tabs>
              <w:tab w:val="right" w:leader="none"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f3jn6v3fn3gm">
            <w:r w:rsidDel="00000000" w:rsidR="00000000" w:rsidRPr="00000000">
              <w:rPr>
                <w:rFonts w:ascii="Philosopher" w:cs="Philosopher" w:eastAsia="Philosopher" w:hAnsi="Philosopher"/>
                <w:b w:val="0"/>
                <w:i w:val="0"/>
                <w:smallCaps w:val="0"/>
                <w:strike w:val="0"/>
                <w:color w:val="000000"/>
                <w:sz w:val="24"/>
                <w:szCs w:val="24"/>
                <w:u w:val="none"/>
                <w:shd w:fill="auto" w:val="clear"/>
                <w:vertAlign w:val="baseline"/>
                <w:rtl w:val="0"/>
              </w:rPr>
              <w:t xml:space="preserve">Hidden (“isHidden”)</w:t>
              <w:tab/>
              <w:t xml:space="preserve">63</w:t>
            </w:r>
          </w:hyperlink>
          <w:r w:rsidDel="00000000" w:rsidR="00000000" w:rsidRPr="00000000">
            <w:rPr>
              <w:rtl w:val="0"/>
            </w:rPr>
          </w:r>
        </w:p>
        <w:p w:rsidR="00000000" w:rsidDel="00000000" w:rsidP="00000000" w:rsidRDefault="00000000" w:rsidRPr="00000000" w14:paraId="0000004F">
          <w:pPr>
            <w:widowControl w:val="0"/>
            <w:tabs>
              <w:tab w:val="right" w:leader="none"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bph5kbm2jq8m">
            <w:r w:rsidDel="00000000" w:rsidR="00000000" w:rsidRPr="00000000">
              <w:rPr>
                <w:rFonts w:ascii="Philosopher" w:cs="Philosopher" w:eastAsia="Philosopher" w:hAnsi="Philosopher"/>
                <w:b w:val="0"/>
                <w:i w:val="0"/>
                <w:smallCaps w:val="0"/>
                <w:strike w:val="0"/>
                <w:color w:val="000000"/>
                <w:sz w:val="24"/>
                <w:szCs w:val="24"/>
                <w:u w:val="none"/>
                <w:shd w:fill="auto" w:val="clear"/>
                <w:vertAlign w:val="baseline"/>
                <w:rtl w:val="0"/>
              </w:rPr>
              <w:t xml:space="preserve">No Art Needed ("noArtNeeded")</w:t>
              <w:tab/>
              <w:t xml:space="preserve">63</w:t>
            </w:r>
          </w:hyperlink>
          <w:r w:rsidDel="00000000" w:rsidR="00000000" w:rsidRPr="00000000">
            <w:rPr>
              <w:rtl w:val="0"/>
            </w:rPr>
          </w:r>
        </w:p>
        <w:p w:rsidR="00000000" w:rsidDel="00000000" w:rsidP="00000000" w:rsidRDefault="00000000" w:rsidRPr="00000000" w14:paraId="00000050">
          <w:pPr>
            <w:widowControl w:val="0"/>
            <w:tabs>
              <w:tab w:val="right" w:leader="none"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yh6yt6ih773s">
            <w:r w:rsidDel="00000000" w:rsidR="00000000" w:rsidRPr="00000000">
              <w:rPr>
                <w:rFonts w:ascii="Philosopher" w:cs="Philosopher" w:eastAsia="Philosopher" w:hAnsi="Philosopher"/>
                <w:b w:val="0"/>
                <w:i w:val="0"/>
                <w:smallCaps w:val="0"/>
                <w:strike w:val="0"/>
                <w:color w:val="000000"/>
                <w:sz w:val="24"/>
                <w:szCs w:val="24"/>
                <w:u w:val="none"/>
                <w:shd w:fill="auto" w:val="clear"/>
                <w:vertAlign w:val="baseline"/>
                <w:rtl w:val="0"/>
              </w:rPr>
              <w:t xml:space="preserve">Properties specific to Cards</w:t>
              <w:tab/>
              <w:t xml:space="preserve">63</w:t>
            </w:r>
          </w:hyperlink>
          <w:r w:rsidDel="00000000" w:rsidR="00000000" w:rsidRPr="00000000">
            <w:rPr>
              <w:rtl w:val="0"/>
            </w:rPr>
          </w:r>
        </w:p>
        <w:p w:rsidR="00000000" w:rsidDel="00000000" w:rsidP="00000000" w:rsidRDefault="00000000" w:rsidRPr="00000000" w14:paraId="00000051">
          <w:pPr>
            <w:widowControl w:val="0"/>
            <w:tabs>
              <w:tab w:val="right" w:leader="none"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q7l7ukngwkka">
            <w:r w:rsidDel="00000000" w:rsidR="00000000" w:rsidRPr="00000000">
              <w:rPr>
                <w:rFonts w:ascii="Philosopher" w:cs="Philosopher" w:eastAsia="Philosopher" w:hAnsi="Philosopher"/>
                <w:b w:val="0"/>
                <w:i w:val="0"/>
                <w:smallCaps w:val="0"/>
                <w:strike w:val="0"/>
                <w:color w:val="000000"/>
                <w:sz w:val="24"/>
                <w:szCs w:val="24"/>
                <w:u w:val="none"/>
                <w:shd w:fill="auto" w:val="clear"/>
                <w:vertAlign w:val="baseline"/>
                <w:rtl w:val="0"/>
              </w:rPr>
              <w:t xml:space="preserve">Aspects ("aspects")</w:t>
              <w:tab/>
              <w:t xml:space="preserve">63</w:t>
            </w:r>
          </w:hyperlink>
          <w:r w:rsidDel="00000000" w:rsidR="00000000" w:rsidRPr="00000000">
            <w:rPr>
              <w:rtl w:val="0"/>
            </w:rPr>
          </w:r>
        </w:p>
        <w:p w:rsidR="00000000" w:rsidDel="00000000" w:rsidP="00000000" w:rsidRDefault="00000000" w:rsidRPr="00000000" w14:paraId="00000052">
          <w:pPr>
            <w:widowControl w:val="0"/>
            <w:tabs>
              <w:tab w:val="right" w:leader="none"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nzan7yxetc3l">
            <w:r w:rsidDel="00000000" w:rsidR="00000000" w:rsidRPr="00000000">
              <w:rPr>
                <w:rFonts w:ascii="Philosopher" w:cs="Philosopher" w:eastAsia="Philosopher" w:hAnsi="Philosopher"/>
                <w:b w:val="0"/>
                <w:i w:val="0"/>
                <w:smallCaps w:val="0"/>
                <w:strike w:val="0"/>
                <w:color w:val="000000"/>
                <w:sz w:val="24"/>
                <w:szCs w:val="24"/>
                <w:u w:val="none"/>
                <w:shd w:fill="auto" w:val="clear"/>
                <w:vertAlign w:val="baseline"/>
                <w:rtl w:val="0"/>
              </w:rPr>
              <w:t xml:space="preserve">Lifetime ("lifetime")</w:t>
              <w:tab/>
              <w:t xml:space="preserve">63</w:t>
            </w:r>
          </w:hyperlink>
          <w:r w:rsidDel="00000000" w:rsidR="00000000" w:rsidRPr="00000000">
            <w:rPr>
              <w:rtl w:val="0"/>
            </w:rPr>
          </w:r>
        </w:p>
        <w:p w:rsidR="00000000" w:rsidDel="00000000" w:rsidP="00000000" w:rsidRDefault="00000000" w:rsidRPr="00000000" w14:paraId="00000053">
          <w:pPr>
            <w:widowControl w:val="0"/>
            <w:tabs>
              <w:tab w:val="right" w:leader="none"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ttzvhpvmg824">
            <w:r w:rsidDel="00000000" w:rsidR="00000000" w:rsidRPr="00000000">
              <w:rPr>
                <w:rFonts w:ascii="Philosopher" w:cs="Philosopher" w:eastAsia="Philosopher" w:hAnsi="Philosopher"/>
                <w:b w:val="0"/>
                <w:i w:val="0"/>
                <w:smallCaps w:val="0"/>
                <w:strike w:val="0"/>
                <w:color w:val="000000"/>
                <w:sz w:val="24"/>
                <w:szCs w:val="24"/>
                <w:u w:val="none"/>
                <w:shd w:fill="auto" w:val="clear"/>
                <w:vertAlign w:val="baseline"/>
                <w:rtl w:val="0"/>
              </w:rPr>
              <w:t xml:space="preserve">Resaturate ("resaturate")</w:t>
              <w:tab/>
              <w:t xml:space="preserve">64</w:t>
            </w:r>
          </w:hyperlink>
          <w:r w:rsidDel="00000000" w:rsidR="00000000" w:rsidRPr="00000000">
            <w:rPr>
              <w:rtl w:val="0"/>
            </w:rPr>
          </w:r>
        </w:p>
        <w:p w:rsidR="00000000" w:rsidDel="00000000" w:rsidP="00000000" w:rsidRDefault="00000000" w:rsidRPr="00000000" w14:paraId="00000054">
          <w:pPr>
            <w:widowControl w:val="0"/>
            <w:tabs>
              <w:tab w:val="right" w:leader="none"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bxk539i4592f">
            <w:r w:rsidDel="00000000" w:rsidR="00000000" w:rsidRPr="00000000">
              <w:rPr>
                <w:rFonts w:ascii="Philosopher" w:cs="Philosopher" w:eastAsia="Philosopher" w:hAnsi="Philosopher"/>
                <w:b w:val="0"/>
                <w:i w:val="0"/>
                <w:smallCaps w:val="0"/>
                <w:strike w:val="0"/>
                <w:color w:val="000000"/>
                <w:sz w:val="24"/>
                <w:szCs w:val="24"/>
                <w:u w:val="none"/>
                <w:shd w:fill="auto" w:val="clear"/>
                <w:vertAlign w:val="baseline"/>
                <w:rtl w:val="0"/>
              </w:rPr>
              <w:t xml:space="preserve">Slots ("slots")</w:t>
              <w:tab/>
              <w:t xml:space="preserve">64</w:t>
            </w:r>
          </w:hyperlink>
          <w:r w:rsidDel="00000000" w:rsidR="00000000" w:rsidRPr="00000000">
            <w:rPr>
              <w:rtl w:val="0"/>
            </w:rPr>
          </w:r>
        </w:p>
        <w:p w:rsidR="00000000" w:rsidDel="00000000" w:rsidP="00000000" w:rsidRDefault="00000000" w:rsidRPr="00000000" w14:paraId="00000055">
          <w:pPr>
            <w:widowControl w:val="0"/>
            <w:tabs>
              <w:tab w:val="right" w:leader="none"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wtyodtd91c9c">
            <w:r w:rsidDel="00000000" w:rsidR="00000000" w:rsidRPr="00000000">
              <w:rPr>
                <w:rFonts w:ascii="Philosopher" w:cs="Philosopher" w:eastAsia="Philosopher" w:hAnsi="Philosopher"/>
                <w:b w:val="0"/>
                <w:i w:val="0"/>
                <w:smallCaps w:val="0"/>
                <w:strike w:val="0"/>
                <w:color w:val="000000"/>
                <w:sz w:val="24"/>
                <w:szCs w:val="24"/>
                <w:u w:val="none"/>
                <w:shd w:fill="auto" w:val="clear"/>
                <w:vertAlign w:val="baseline"/>
                <w:rtl w:val="0"/>
              </w:rPr>
              <w:t xml:space="preserve">Hidden ("isHidden")</w:t>
              <w:tab/>
              <w:t xml:space="preserve">64</w:t>
            </w:r>
          </w:hyperlink>
          <w:r w:rsidDel="00000000" w:rsidR="00000000" w:rsidRPr="00000000">
            <w:rPr>
              <w:rtl w:val="0"/>
            </w:rPr>
          </w:r>
        </w:p>
        <w:p w:rsidR="00000000" w:rsidDel="00000000" w:rsidP="00000000" w:rsidRDefault="00000000" w:rsidRPr="00000000" w14:paraId="00000056">
          <w:pPr>
            <w:widowControl w:val="0"/>
            <w:tabs>
              <w:tab w:val="right" w:leader="none"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4cqy39p548a9">
            <w:r w:rsidDel="00000000" w:rsidR="00000000" w:rsidRPr="00000000">
              <w:rPr>
                <w:rFonts w:ascii="Philosopher" w:cs="Philosopher" w:eastAsia="Philosopher" w:hAnsi="Philosopher"/>
                <w:b w:val="0"/>
                <w:i w:val="0"/>
                <w:smallCaps w:val="0"/>
                <w:strike w:val="0"/>
                <w:color w:val="000000"/>
                <w:sz w:val="24"/>
                <w:szCs w:val="24"/>
                <w:u w:val="none"/>
                <w:shd w:fill="auto" w:val="clear"/>
                <w:vertAlign w:val="baseline"/>
                <w:rtl w:val="0"/>
              </w:rPr>
              <w:t xml:space="preserve">Unique ("unique")</w:t>
              <w:tab/>
              <w:t xml:space="preserve">65</w:t>
            </w:r>
          </w:hyperlink>
          <w:r w:rsidDel="00000000" w:rsidR="00000000" w:rsidRPr="00000000">
            <w:rPr>
              <w:rtl w:val="0"/>
            </w:rPr>
          </w:r>
        </w:p>
        <w:p w:rsidR="00000000" w:rsidDel="00000000" w:rsidP="00000000" w:rsidRDefault="00000000" w:rsidRPr="00000000" w14:paraId="00000057">
          <w:pPr>
            <w:widowControl w:val="0"/>
            <w:tabs>
              <w:tab w:val="right" w:leader="none"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vrvhkcz9y0zq">
            <w:r w:rsidDel="00000000" w:rsidR="00000000" w:rsidRPr="00000000">
              <w:rPr>
                <w:rFonts w:ascii="Philosopher" w:cs="Philosopher" w:eastAsia="Philosopher" w:hAnsi="Philosopher"/>
                <w:b w:val="0"/>
                <w:i w:val="0"/>
                <w:smallCaps w:val="0"/>
                <w:strike w:val="0"/>
                <w:color w:val="000000"/>
                <w:sz w:val="24"/>
                <w:szCs w:val="24"/>
                <w:u w:val="none"/>
                <w:shd w:fill="auto" w:val="clear"/>
                <w:vertAlign w:val="baseline"/>
                <w:rtl w:val="0"/>
              </w:rPr>
              <w:t xml:space="preserve">Uniqueness Group ("uniquenessgroup")</w:t>
              <w:tab/>
              <w:t xml:space="preserve">65</w:t>
            </w:r>
          </w:hyperlink>
          <w:r w:rsidDel="00000000" w:rsidR="00000000" w:rsidRPr="00000000">
            <w:rPr>
              <w:rtl w:val="0"/>
            </w:rPr>
          </w:r>
        </w:p>
        <w:p w:rsidR="00000000" w:rsidDel="00000000" w:rsidP="00000000" w:rsidRDefault="00000000" w:rsidRPr="00000000" w14:paraId="00000058">
          <w:pPr>
            <w:widowControl w:val="0"/>
            <w:tabs>
              <w:tab w:val="right" w:leader="none"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imudiceai5at">
            <w:r w:rsidDel="00000000" w:rsidR="00000000" w:rsidRPr="00000000">
              <w:rPr>
                <w:rFonts w:ascii="Philosopher" w:cs="Philosopher" w:eastAsia="Philosopher" w:hAnsi="Philosopher"/>
                <w:b w:val="0"/>
                <w:i w:val="0"/>
                <w:smallCaps w:val="0"/>
                <w:strike w:val="0"/>
                <w:color w:val="000000"/>
                <w:sz w:val="24"/>
                <w:szCs w:val="24"/>
                <w:u w:val="none"/>
                <w:shd w:fill="auto" w:val="clear"/>
                <w:vertAlign w:val="baseline"/>
                <w:rtl w:val="0"/>
              </w:rPr>
              <w:t xml:space="preserve">📖 Unlock Codex Entries</w:t>
              <w:tab/>
              <w:t xml:space="preserve">65</w:t>
            </w:r>
          </w:hyperlink>
          <w:r w:rsidDel="00000000" w:rsidR="00000000" w:rsidRPr="00000000">
            <w:rPr>
              <w:rtl w:val="0"/>
            </w:rPr>
          </w:r>
        </w:p>
        <w:p w:rsidR="00000000" w:rsidDel="00000000" w:rsidP="00000000" w:rsidRDefault="00000000" w:rsidRPr="00000000" w14:paraId="00000059">
          <w:pPr>
            <w:widowControl w:val="0"/>
            <w:tabs>
              <w:tab w:val="right" w:leader="none"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syv8eadkgzdt">
            <w:r w:rsidDel="00000000" w:rsidR="00000000" w:rsidRPr="00000000">
              <w:rPr>
                <w:rFonts w:ascii="Philosopher" w:cs="Philosopher" w:eastAsia="Philosopher" w:hAnsi="Philosopher"/>
                <w:b w:val="0"/>
                <w:i w:val="0"/>
                <w:smallCaps w:val="0"/>
                <w:strike w:val="0"/>
                <w:color w:val="000000"/>
                <w:sz w:val="24"/>
                <w:szCs w:val="24"/>
                <w:u w:val="none"/>
                <w:shd w:fill="auto" w:val="clear"/>
                <w:vertAlign w:val="baseline"/>
                <w:rtl w:val="0"/>
              </w:rPr>
              <w:t xml:space="preserve">📖 Remove Codex Entries</w:t>
              <w:tab/>
              <w:t xml:space="preserve">65</w:t>
            </w:r>
          </w:hyperlink>
          <w:r w:rsidDel="00000000" w:rsidR="00000000" w:rsidRPr="00000000">
            <w:rPr>
              <w:rtl w:val="0"/>
            </w:rPr>
          </w:r>
        </w:p>
        <w:p w:rsidR="00000000" w:rsidDel="00000000" w:rsidP="00000000" w:rsidRDefault="00000000" w:rsidRPr="00000000" w14:paraId="0000005A">
          <w:pPr>
            <w:widowControl w:val="0"/>
            <w:tabs>
              <w:tab w:val="right" w:leader="none"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amczn39daxof">
            <w:r w:rsidDel="00000000" w:rsidR="00000000" w:rsidRPr="00000000">
              <w:rPr>
                <w:rFonts w:ascii="Philosopher" w:cs="Philosopher" w:eastAsia="Philosopher" w:hAnsi="Philosopher"/>
                <w:b w:val="0"/>
                <w:i w:val="0"/>
                <w:smallCaps w:val="0"/>
                <w:strike w:val="0"/>
                <w:color w:val="000000"/>
                <w:sz w:val="24"/>
                <w:szCs w:val="24"/>
                <w:u w:val="none"/>
                <w:shd w:fill="auto" w:val="clear"/>
                <w:vertAlign w:val="baseline"/>
                <w:rtl w:val="0"/>
              </w:rPr>
              <w:t xml:space="preserve">📖 Update Codex Entries</w:t>
              <w:tab/>
              <w:t xml:space="preserve">65</w:t>
            </w:r>
          </w:hyperlink>
          <w:r w:rsidDel="00000000" w:rsidR="00000000" w:rsidRPr="00000000">
            <w:rPr>
              <w:rtl w:val="0"/>
            </w:rPr>
          </w:r>
        </w:p>
        <w:p w:rsidR="00000000" w:rsidDel="00000000" w:rsidP="00000000" w:rsidRDefault="00000000" w:rsidRPr="00000000" w14:paraId="0000005B">
          <w:pPr>
            <w:widowControl w:val="0"/>
            <w:tabs>
              <w:tab w:val="right" w:leader="none"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lowcaus0ck1l">
            <w:r w:rsidDel="00000000" w:rsidR="00000000" w:rsidRPr="00000000">
              <w:rPr>
                <w:rFonts w:ascii="Philosopher" w:cs="Philosopher" w:eastAsia="Philosopher" w:hAnsi="Philosopher"/>
                <w:b w:val="0"/>
                <w:i w:val="0"/>
                <w:smallCaps w:val="0"/>
                <w:strike w:val="0"/>
                <w:color w:val="000000"/>
                <w:sz w:val="24"/>
                <w:szCs w:val="24"/>
                <w:u w:val="none"/>
                <w:shd w:fill="auto" w:val="clear"/>
                <w:vertAlign w:val="baseline"/>
                <w:rtl w:val="0"/>
              </w:rPr>
              <w:t xml:space="preserve">Examples</w:t>
              <w:tab/>
              <w:t xml:space="preserve">66</w:t>
            </w:r>
          </w:hyperlink>
          <w:r w:rsidDel="00000000" w:rsidR="00000000" w:rsidRPr="00000000">
            <w:rPr>
              <w:rtl w:val="0"/>
            </w:rPr>
          </w:r>
        </w:p>
        <w:p w:rsidR="00000000" w:rsidDel="00000000" w:rsidP="00000000" w:rsidRDefault="00000000" w:rsidRPr="00000000" w14:paraId="0000005C">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nkxihca16e67">
            <w:r w:rsidDel="00000000" w:rsidR="00000000" w:rsidRPr="00000000">
              <w:rPr>
                <w:rFonts w:ascii="Philosopher" w:cs="Philosopher" w:eastAsia="Philosopher" w:hAnsi="Philosopher"/>
                <w:b w:val="0"/>
                <w:i w:val="0"/>
                <w:smallCaps w:val="0"/>
                <w:strike w:val="0"/>
                <w:color w:val="000000"/>
                <w:sz w:val="24"/>
                <w:szCs w:val="24"/>
                <w:u w:val="none"/>
                <w:shd w:fill="auto" w:val="clear"/>
                <w:vertAlign w:val="baseline"/>
                <w:rtl w:val="0"/>
              </w:rPr>
              <w:t xml:space="preserve">Decks</w:t>
              <w:tab/>
              <w:t xml:space="preserve">66</w:t>
            </w:r>
          </w:hyperlink>
          <w:r w:rsidDel="00000000" w:rsidR="00000000" w:rsidRPr="00000000">
            <w:rPr>
              <w:rtl w:val="0"/>
            </w:rPr>
          </w:r>
        </w:p>
        <w:p w:rsidR="00000000" w:rsidDel="00000000" w:rsidP="00000000" w:rsidRDefault="00000000" w:rsidRPr="00000000" w14:paraId="0000005D">
          <w:pPr>
            <w:widowControl w:val="0"/>
            <w:tabs>
              <w:tab w:val="right" w:leader="none"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1nqxpc7bfvjb">
            <w:r w:rsidDel="00000000" w:rsidR="00000000" w:rsidRPr="00000000">
              <w:rPr>
                <w:rFonts w:ascii="Philosopher" w:cs="Philosopher" w:eastAsia="Philosopher" w:hAnsi="Philosopher"/>
                <w:b w:val="0"/>
                <w:i w:val="0"/>
                <w:smallCaps w:val="0"/>
                <w:strike w:val="0"/>
                <w:color w:val="000000"/>
                <w:sz w:val="24"/>
                <w:szCs w:val="24"/>
                <w:u w:val="none"/>
                <w:shd w:fill="auto" w:val="clear"/>
                <w:vertAlign w:val="baseline"/>
                <w:rtl w:val="0"/>
              </w:rPr>
              <w:t xml:space="preserve">Properties of Decks</w:t>
              <w:tab/>
              <w:t xml:space="preserve">68</w:t>
            </w:r>
          </w:hyperlink>
          <w:r w:rsidDel="00000000" w:rsidR="00000000" w:rsidRPr="00000000">
            <w:rPr>
              <w:rtl w:val="0"/>
            </w:rPr>
          </w:r>
        </w:p>
        <w:p w:rsidR="00000000" w:rsidDel="00000000" w:rsidP="00000000" w:rsidRDefault="00000000" w:rsidRPr="00000000" w14:paraId="0000005E">
          <w:pPr>
            <w:widowControl w:val="0"/>
            <w:tabs>
              <w:tab w:val="right" w:leader="none"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qtdu3ebn8ext">
            <w:r w:rsidDel="00000000" w:rsidR="00000000" w:rsidRPr="00000000">
              <w:rPr>
                <w:rFonts w:ascii="Philosopher" w:cs="Philosopher" w:eastAsia="Philosopher" w:hAnsi="Philosopher"/>
                <w:b w:val="0"/>
                <w:i w:val="0"/>
                <w:smallCaps w:val="0"/>
                <w:strike w:val="0"/>
                <w:color w:val="000000"/>
                <w:sz w:val="24"/>
                <w:szCs w:val="24"/>
                <w:u w:val="none"/>
                <w:shd w:fill="auto" w:val="clear"/>
                <w:vertAlign w:val="baseline"/>
                <w:rtl w:val="0"/>
              </w:rPr>
              <w:t xml:space="preserve">Slot ID</w:t>
              <w:tab/>
              <w:t xml:space="preserve">68</w:t>
            </w:r>
          </w:hyperlink>
          <w:r w:rsidDel="00000000" w:rsidR="00000000" w:rsidRPr="00000000">
            <w:rPr>
              <w:rtl w:val="0"/>
            </w:rPr>
          </w:r>
        </w:p>
        <w:p w:rsidR="00000000" w:rsidDel="00000000" w:rsidP="00000000" w:rsidRDefault="00000000" w:rsidRPr="00000000" w14:paraId="0000005F">
          <w:pPr>
            <w:widowControl w:val="0"/>
            <w:tabs>
              <w:tab w:val="right" w:leader="none"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couteoe0rt0p">
            <w:r w:rsidDel="00000000" w:rsidR="00000000" w:rsidRPr="00000000">
              <w:rPr>
                <w:rFonts w:ascii="Philosopher" w:cs="Philosopher" w:eastAsia="Philosopher" w:hAnsi="Philosopher"/>
                <w:b w:val="0"/>
                <w:i w:val="0"/>
                <w:smallCaps w:val="0"/>
                <w:strike w:val="0"/>
                <w:color w:val="000000"/>
                <w:sz w:val="24"/>
                <w:szCs w:val="24"/>
                <w:u w:val="none"/>
                <w:shd w:fill="auto" w:val="clear"/>
                <w:vertAlign w:val="baseline"/>
                <w:rtl w:val="0"/>
              </w:rPr>
              <w:t xml:space="preserve">Label</w:t>
              <w:tab/>
              <w:t xml:space="preserve">68</w:t>
            </w:r>
          </w:hyperlink>
          <w:r w:rsidDel="00000000" w:rsidR="00000000" w:rsidRPr="00000000">
            <w:rPr>
              <w:rtl w:val="0"/>
            </w:rPr>
          </w:r>
        </w:p>
        <w:p w:rsidR="00000000" w:rsidDel="00000000" w:rsidP="00000000" w:rsidRDefault="00000000" w:rsidRPr="00000000" w14:paraId="00000060">
          <w:pPr>
            <w:widowControl w:val="0"/>
            <w:tabs>
              <w:tab w:val="right" w:leader="none"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w77pmnurgfpw">
            <w:r w:rsidDel="00000000" w:rsidR="00000000" w:rsidRPr="00000000">
              <w:rPr>
                <w:rFonts w:ascii="Philosopher" w:cs="Philosopher" w:eastAsia="Philosopher" w:hAnsi="Philosopher"/>
                <w:b w:val="0"/>
                <w:i w:val="0"/>
                <w:smallCaps w:val="0"/>
                <w:strike w:val="0"/>
                <w:color w:val="000000"/>
                <w:sz w:val="24"/>
                <w:szCs w:val="24"/>
                <w:u w:val="none"/>
                <w:shd w:fill="auto" w:val="clear"/>
                <w:vertAlign w:val="baseline"/>
                <w:rtl w:val="0"/>
              </w:rPr>
              <w:t xml:space="preserve">Description</w:t>
              <w:tab/>
              <w:t xml:space="preserve">69</w:t>
            </w:r>
          </w:hyperlink>
          <w:r w:rsidDel="00000000" w:rsidR="00000000" w:rsidRPr="00000000">
            <w:rPr>
              <w:rtl w:val="0"/>
            </w:rPr>
          </w:r>
        </w:p>
        <w:p w:rsidR="00000000" w:rsidDel="00000000" w:rsidP="00000000" w:rsidRDefault="00000000" w:rsidRPr="00000000" w14:paraId="00000061">
          <w:pPr>
            <w:widowControl w:val="0"/>
            <w:tabs>
              <w:tab w:val="right" w:leader="none"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2v7bh9minla5">
            <w:r w:rsidDel="00000000" w:rsidR="00000000" w:rsidRPr="00000000">
              <w:rPr>
                <w:rFonts w:ascii="Philosopher" w:cs="Philosopher" w:eastAsia="Philosopher" w:hAnsi="Philosopher"/>
                <w:b w:val="0"/>
                <w:i w:val="0"/>
                <w:smallCaps w:val="0"/>
                <w:strike w:val="0"/>
                <w:color w:val="000000"/>
                <w:sz w:val="24"/>
                <w:szCs w:val="24"/>
                <w:u w:val="none"/>
                <w:shd w:fill="auto" w:val="clear"/>
                <w:vertAlign w:val="baseline"/>
                <w:rtl w:val="0"/>
              </w:rPr>
              <w:t xml:space="preserve">Reset on Exhaustion</w:t>
              <w:tab/>
              <w:t xml:space="preserve">69</w:t>
            </w:r>
          </w:hyperlink>
          <w:r w:rsidDel="00000000" w:rsidR="00000000" w:rsidRPr="00000000">
            <w:rPr>
              <w:rtl w:val="0"/>
            </w:rPr>
          </w:r>
        </w:p>
        <w:p w:rsidR="00000000" w:rsidDel="00000000" w:rsidP="00000000" w:rsidRDefault="00000000" w:rsidRPr="00000000" w14:paraId="00000062">
          <w:pPr>
            <w:widowControl w:val="0"/>
            <w:tabs>
              <w:tab w:val="right" w:leader="none"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oo790tst0uaw">
            <w:r w:rsidDel="00000000" w:rsidR="00000000" w:rsidRPr="00000000">
              <w:rPr>
                <w:rFonts w:ascii="Philosopher" w:cs="Philosopher" w:eastAsia="Philosopher" w:hAnsi="Philosopher"/>
                <w:b w:val="0"/>
                <w:i w:val="0"/>
                <w:smallCaps w:val="0"/>
                <w:strike w:val="0"/>
                <w:color w:val="000000"/>
                <w:sz w:val="24"/>
                <w:szCs w:val="24"/>
                <w:u w:val="none"/>
                <w:shd w:fill="auto" w:val="clear"/>
                <w:vertAlign w:val="baseline"/>
                <w:rtl w:val="0"/>
              </w:rPr>
              <w:t xml:space="preserve">Spec (list of cards)</w:t>
              <w:tab/>
              <w:t xml:space="preserve">70</w:t>
            </w:r>
          </w:hyperlink>
          <w:r w:rsidDel="00000000" w:rsidR="00000000" w:rsidRPr="00000000">
            <w:rPr>
              <w:rtl w:val="0"/>
            </w:rPr>
          </w:r>
        </w:p>
        <w:p w:rsidR="00000000" w:rsidDel="00000000" w:rsidP="00000000" w:rsidRDefault="00000000" w:rsidRPr="00000000" w14:paraId="00000063">
          <w:pPr>
            <w:widowControl w:val="0"/>
            <w:tabs>
              <w:tab w:val="right" w:leader="none"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uq14xc7s9hln">
            <w:r w:rsidDel="00000000" w:rsidR="00000000" w:rsidRPr="00000000">
              <w:rPr>
                <w:rFonts w:ascii="Philosopher" w:cs="Philosopher" w:eastAsia="Philosopher" w:hAnsi="Philosopher"/>
                <w:b w:val="0"/>
                <w:i w:val="0"/>
                <w:smallCaps w:val="0"/>
                <w:strike w:val="0"/>
                <w:color w:val="000000"/>
                <w:sz w:val="24"/>
                <w:szCs w:val="24"/>
                <w:u w:val="none"/>
                <w:shd w:fill="auto" w:val="clear"/>
                <w:vertAlign w:val="baseline"/>
                <w:rtl w:val="0"/>
              </w:rPr>
              <w:t xml:space="preserve">Default Card</w:t>
              <w:tab/>
              <w:t xml:space="preserve">70</w:t>
            </w:r>
          </w:hyperlink>
          <w:r w:rsidDel="00000000" w:rsidR="00000000" w:rsidRPr="00000000">
            <w:rPr>
              <w:rtl w:val="0"/>
            </w:rPr>
          </w:r>
        </w:p>
        <w:p w:rsidR="00000000" w:rsidDel="00000000" w:rsidP="00000000" w:rsidRDefault="00000000" w:rsidRPr="00000000" w14:paraId="00000064">
          <w:pPr>
            <w:widowControl w:val="0"/>
            <w:tabs>
              <w:tab w:val="right" w:leader="none"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ewsxh9sbtvp9">
            <w:r w:rsidDel="00000000" w:rsidR="00000000" w:rsidRPr="00000000">
              <w:rPr>
                <w:rFonts w:ascii="Philosopher" w:cs="Philosopher" w:eastAsia="Philosopher" w:hAnsi="Philosopher"/>
                <w:b w:val="0"/>
                <w:i w:val="0"/>
                <w:smallCaps w:val="0"/>
                <w:strike w:val="0"/>
                <w:color w:val="000000"/>
                <w:sz w:val="24"/>
                <w:szCs w:val="24"/>
                <w:u w:val="none"/>
                <w:shd w:fill="auto" w:val="clear"/>
                <w:vertAlign w:val="baseline"/>
                <w:rtl w:val="0"/>
              </w:rPr>
              <w:t xml:space="preserve">Draw Messages</w:t>
              <w:tab/>
              <w:t xml:space="preserve">71</w:t>
            </w:r>
          </w:hyperlink>
          <w:r w:rsidDel="00000000" w:rsidR="00000000" w:rsidRPr="00000000">
            <w:rPr>
              <w:rtl w:val="0"/>
            </w:rPr>
          </w:r>
        </w:p>
        <w:p w:rsidR="00000000" w:rsidDel="00000000" w:rsidP="00000000" w:rsidRDefault="00000000" w:rsidRPr="00000000" w14:paraId="00000065">
          <w:pPr>
            <w:widowControl w:val="0"/>
            <w:tabs>
              <w:tab w:val="right" w:leader="none"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wkcd5qlxgqrr">
            <w:r w:rsidDel="00000000" w:rsidR="00000000" w:rsidRPr="00000000">
              <w:rPr>
                <w:rFonts w:ascii="Philosopher" w:cs="Philosopher" w:eastAsia="Philosopher" w:hAnsi="Philosopher"/>
                <w:b w:val="0"/>
                <w:i w:val="0"/>
                <w:smallCaps w:val="0"/>
                <w:strike w:val="0"/>
                <w:color w:val="000000"/>
                <w:sz w:val="24"/>
                <w:szCs w:val="24"/>
                <w:u w:val="none"/>
                <w:shd w:fill="auto" w:val="clear"/>
                <w:vertAlign w:val="baseline"/>
                <w:rtl w:val="0"/>
              </w:rPr>
              <w:t xml:space="preserve">🐓 Shuffle after draw</w:t>
              <w:tab/>
              <w:t xml:space="preserve">71</w:t>
            </w:r>
          </w:hyperlink>
          <w:r w:rsidDel="00000000" w:rsidR="00000000" w:rsidRPr="00000000">
            <w:rPr>
              <w:rtl w:val="0"/>
            </w:rPr>
          </w:r>
        </w:p>
        <w:p w:rsidR="00000000" w:rsidDel="00000000" w:rsidP="00000000" w:rsidRDefault="00000000" w:rsidRPr="00000000" w14:paraId="00000066">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tdewt3earper">
            <w:r w:rsidDel="00000000" w:rsidR="00000000" w:rsidRPr="00000000">
              <w:rPr>
                <w:rFonts w:ascii="Philosopher" w:cs="Philosopher" w:eastAsia="Philosopher" w:hAnsi="Philosopher"/>
                <w:b w:val="0"/>
                <w:i w:val="0"/>
                <w:smallCaps w:val="0"/>
                <w:strike w:val="0"/>
                <w:color w:val="000000"/>
                <w:sz w:val="24"/>
                <w:szCs w:val="24"/>
                <w:u w:val="none"/>
                <w:shd w:fill="auto" w:val="clear"/>
                <w:vertAlign w:val="baseline"/>
                <w:rtl w:val="0"/>
              </w:rPr>
              <w:t xml:space="preserve">Recipes</w:t>
              <w:tab/>
              <w:t xml:space="preserve">72</w:t>
            </w:r>
          </w:hyperlink>
          <w:r w:rsidDel="00000000" w:rsidR="00000000" w:rsidRPr="00000000">
            <w:rPr>
              <w:rtl w:val="0"/>
            </w:rPr>
          </w:r>
        </w:p>
        <w:p w:rsidR="00000000" w:rsidDel="00000000" w:rsidP="00000000" w:rsidRDefault="00000000" w:rsidRPr="00000000" w14:paraId="00000067">
          <w:pPr>
            <w:widowControl w:val="0"/>
            <w:tabs>
              <w:tab w:val="right" w:leader="none"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19e17b52nthb">
            <w:r w:rsidDel="00000000" w:rsidR="00000000" w:rsidRPr="00000000">
              <w:rPr>
                <w:rFonts w:ascii="Philosopher" w:cs="Philosopher" w:eastAsia="Philosopher" w:hAnsi="Philosopher"/>
                <w:b w:val="0"/>
                <w:i w:val="0"/>
                <w:smallCaps w:val="0"/>
                <w:strike w:val="0"/>
                <w:color w:val="000000"/>
                <w:sz w:val="24"/>
                <w:szCs w:val="24"/>
                <w:u w:val="none"/>
                <w:shd w:fill="auto" w:val="clear"/>
                <w:vertAlign w:val="baseline"/>
                <w:rtl w:val="0"/>
              </w:rPr>
              <w:t xml:space="preserve">Description</w:t>
              <w:tab/>
              <w:t xml:space="preserve">72</w:t>
            </w:r>
          </w:hyperlink>
          <w:r w:rsidDel="00000000" w:rsidR="00000000" w:rsidRPr="00000000">
            <w:rPr>
              <w:rtl w:val="0"/>
            </w:rPr>
          </w:r>
        </w:p>
        <w:p w:rsidR="00000000" w:rsidDel="00000000" w:rsidP="00000000" w:rsidRDefault="00000000" w:rsidRPr="00000000" w14:paraId="00000068">
          <w:pPr>
            <w:widowControl w:val="0"/>
            <w:tabs>
              <w:tab w:val="right" w:leader="none"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4c9dzfp05eiw">
            <w:r w:rsidDel="00000000" w:rsidR="00000000" w:rsidRPr="00000000">
              <w:rPr>
                <w:rFonts w:ascii="Philosopher" w:cs="Philosopher" w:eastAsia="Philosopher" w:hAnsi="Philosopher"/>
                <w:b w:val="0"/>
                <w:i w:val="0"/>
                <w:smallCaps w:val="0"/>
                <w:strike w:val="0"/>
                <w:color w:val="000000"/>
                <w:sz w:val="24"/>
                <w:szCs w:val="24"/>
                <w:u w:val="none"/>
                <w:shd w:fill="auto" w:val="clear"/>
                <w:vertAlign w:val="baseline"/>
                <w:rtl w:val="0"/>
              </w:rPr>
              <w:t xml:space="preserve">Order of Effects</w:t>
              <w:tab/>
              <w:t xml:space="preserve">72</w:t>
            </w:r>
          </w:hyperlink>
          <w:r w:rsidDel="00000000" w:rsidR="00000000" w:rsidRPr="00000000">
            <w:rPr>
              <w:rtl w:val="0"/>
            </w:rPr>
          </w:r>
        </w:p>
        <w:p w:rsidR="00000000" w:rsidDel="00000000" w:rsidP="00000000" w:rsidRDefault="00000000" w:rsidRPr="00000000" w14:paraId="00000069">
          <w:pPr>
            <w:widowControl w:val="0"/>
            <w:tabs>
              <w:tab w:val="right" w:leader="none"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yzf432nh35ag">
            <w:r w:rsidDel="00000000" w:rsidR="00000000" w:rsidRPr="00000000">
              <w:rPr>
                <w:rFonts w:ascii="Philosopher" w:cs="Philosopher" w:eastAsia="Philosopher" w:hAnsi="Philosopher"/>
                <w:b w:val="0"/>
                <w:i w:val="0"/>
                <w:smallCaps w:val="0"/>
                <w:strike w:val="0"/>
                <w:color w:val="000000"/>
                <w:sz w:val="24"/>
                <w:szCs w:val="24"/>
                <w:u w:val="none"/>
                <w:shd w:fill="auto" w:val="clear"/>
                <w:vertAlign w:val="baseline"/>
                <w:rtl w:val="0"/>
              </w:rPr>
              <w:t xml:space="preserve">Properties of Recipes</w:t>
              <w:tab/>
              <w:t xml:space="preserve">73</w:t>
            </w:r>
          </w:hyperlink>
          <w:r w:rsidDel="00000000" w:rsidR="00000000" w:rsidRPr="00000000">
            <w:rPr>
              <w:rtl w:val="0"/>
            </w:rPr>
          </w:r>
        </w:p>
        <w:p w:rsidR="00000000" w:rsidDel="00000000" w:rsidP="00000000" w:rsidRDefault="00000000" w:rsidRPr="00000000" w14:paraId="0000006A">
          <w:pPr>
            <w:widowControl w:val="0"/>
            <w:tabs>
              <w:tab w:val="right" w:leader="none"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8srveqd2axli">
            <w:r w:rsidDel="00000000" w:rsidR="00000000" w:rsidRPr="00000000">
              <w:rPr>
                <w:rFonts w:ascii="Philosopher" w:cs="Philosopher" w:eastAsia="Philosopher" w:hAnsi="Philosopher"/>
                <w:b w:val="0"/>
                <w:i w:val="0"/>
                <w:smallCaps w:val="0"/>
                <w:strike w:val="0"/>
                <w:color w:val="000000"/>
                <w:sz w:val="24"/>
                <w:szCs w:val="24"/>
                <w:u w:val="none"/>
                <w:shd w:fill="auto" w:val="clear"/>
                <w:vertAlign w:val="baseline"/>
                <w:rtl w:val="0"/>
              </w:rPr>
              <w:t xml:space="preserve">Recipe ID</w:t>
              <w:tab/>
              <w:t xml:space="preserve">73</w:t>
            </w:r>
          </w:hyperlink>
          <w:r w:rsidDel="00000000" w:rsidR="00000000" w:rsidRPr="00000000">
            <w:rPr>
              <w:rtl w:val="0"/>
            </w:rPr>
          </w:r>
        </w:p>
        <w:p w:rsidR="00000000" w:rsidDel="00000000" w:rsidP="00000000" w:rsidRDefault="00000000" w:rsidRPr="00000000" w14:paraId="0000006B">
          <w:pPr>
            <w:widowControl w:val="0"/>
            <w:tabs>
              <w:tab w:val="right" w:leader="none"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33j8dmqof0nb">
            <w:r w:rsidDel="00000000" w:rsidR="00000000" w:rsidRPr="00000000">
              <w:rPr>
                <w:rFonts w:ascii="Philosopher" w:cs="Philosopher" w:eastAsia="Philosopher" w:hAnsi="Philosopher"/>
                <w:b w:val="0"/>
                <w:i w:val="0"/>
                <w:smallCaps w:val="0"/>
                <w:strike w:val="0"/>
                <w:color w:val="000000"/>
                <w:sz w:val="24"/>
                <w:szCs w:val="24"/>
                <w:u w:val="none"/>
                <w:shd w:fill="auto" w:val="clear"/>
                <w:vertAlign w:val="baseline"/>
                <w:rtl w:val="0"/>
              </w:rPr>
              <w:t xml:space="preserve">Action ID</w:t>
              <w:tab/>
              <w:t xml:space="preserve">74</w:t>
            </w:r>
          </w:hyperlink>
          <w:r w:rsidDel="00000000" w:rsidR="00000000" w:rsidRPr="00000000">
            <w:rPr>
              <w:rtl w:val="0"/>
            </w:rPr>
          </w:r>
        </w:p>
        <w:p w:rsidR="00000000" w:rsidDel="00000000" w:rsidP="00000000" w:rsidRDefault="00000000" w:rsidRPr="00000000" w14:paraId="0000006C">
          <w:pPr>
            <w:widowControl w:val="0"/>
            <w:tabs>
              <w:tab w:val="right" w:leader="none"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4ai9f1l2xj1y">
            <w:r w:rsidDel="00000000" w:rsidR="00000000" w:rsidRPr="00000000">
              <w:rPr>
                <w:rFonts w:ascii="Philosopher" w:cs="Philosopher" w:eastAsia="Philosopher" w:hAnsi="Philosopher"/>
                <w:b w:val="0"/>
                <w:i w:val="0"/>
                <w:smallCaps w:val="0"/>
                <w:strike w:val="0"/>
                <w:color w:val="000000"/>
                <w:sz w:val="24"/>
                <w:szCs w:val="24"/>
                <w:u w:val="none"/>
                <w:shd w:fill="auto" w:val="clear"/>
                <w:vertAlign w:val="baseline"/>
                <w:rtl w:val="0"/>
              </w:rPr>
              <w:t xml:space="preserve">Craftable (can it be started manually by the player?)</w:t>
              <w:tab/>
              <w:t xml:space="preserve">75</w:t>
            </w:r>
          </w:hyperlink>
          <w:r w:rsidDel="00000000" w:rsidR="00000000" w:rsidRPr="00000000">
            <w:rPr>
              <w:rtl w:val="0"/>
            </w:rPr>
          </w:r>
        </w:p>
        <w:p w:rsidR="00000000" w:rsidDel="00000000" w:rsidP="00000000" w:rsidRDefault="00000000" w:rsidRPr="00000000" w14:paraId="0000006D">
          <w:pPr>
            <w:widowControl w:val="0"/>
            <w:tabs>
              <w:tab w:val="right" w:leader="none"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355f6ak7dq9q">
            <w:r w:rsidDel="00000000" w:rsidR="00000000" w:rsidRPr="00000000">
              <w:rPr>
                <w:rFonts w:ascii="Philosopher" w:cs="Philosopher" w:eastAsia="Philosopher" w:hAnsi="Philosopher"/>
                <w:b w:val="0"/>
                <w:i w:val="0"/>
                <w:smallCaps w:val="0"/>
                <w:strike w:val="0"/>
                <w:color w:val="000000"/>
                <w:sz w:val="24"/>
                <w:szCs w:val="24"/>
                <w:u w:val="none"/>
                <w:shd w:fill="auto" w:val="clear"/>
                <w:vertAlign w:val="baseline"/>
                <w:rtl w:val="0"/>
              </w:rPr>
              <w:t xml:space="preserve">Maximum Number of Executions</w:t>
              <w:tab/>
              <w:t xml:space="preserve">75</w:t>
            </w:r>
          </w:hyperlink>
          <w:r w:rsidDel="00000000" w:rsidR="00000000" w:rsidRPr="00000000">
            <w:rPr>
              <w:rtl w:val="0"/>
            </w:rPr>
          </w:r>
        </w:p>
        <w:p w:rsidR="00000000" w:rsidDel="00000000" w:rsidP="00000000" w:rsidRDefault="00000000" w:rsidRPr="00000000" w14:paraId="0000006E">
          <w:pPr>
            <w:widowControl w:val="0"/>
            <w:tabs>
              <w:tab w:val="right" w:leader="none"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ro5otq99l01o">
            <w:r w:rsidDel="00000000" w:rsidR="00000000" w:rsidRPr="00000000">
              <w:rPr>
                <w:rFonts w:ascii="Philosopher" w:cs="Philosopher" w:eastAsia="Philosopher" w:hAnsi="Philosopher"/>
                <w:b w:val="0"/>
                <w:i w:val="0"/>
                <w:smallCaps w:val="0"/>
                <w:strike w:val="0"/>
                <w:color w:val="000000"/>
                <w:sz w:val="24"/>
                <w:szCs w:val="24"/>
                <w:u w:val="none"/>
                <w:shd w:fill="auto" w:val="clear"/>
                <w:vertAlign w:val="baseline"/>
                <w:rtl w:val="0"/>
              </w:rPr>
              <w:t xml:space="preserve">Hint Only?</w:t>
              <w:tab/>
              <w:t xml:space="preserve">76</w:t>
            </w:r>
          </w:hyperlink>
          <w:r w:rsidDel="00000000" w:rsidR="00000000" w:rsidRPr="00000000">
            <w:rPr>
              <w:rtl w:val="0"/>
            </w:rPr>
          </w:r>
        </w:p>
        <w:p w:rsidR="00000000" w:rsidDel="00000000" w:rsidP="00000000" w:rsidRDefault="00000000" w:rsidRPr="00000000" w14:paraId="0000006F">
          <w:pPr>
            <w:widowControl w:val="0"/>
            <w:tabs>
              <w:tab w:val="right" w:leader="none"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or8fs2gak0ta">
            <w:r w:rsidDel="00000000" w:rsidR="00000000" w:rsidRPr="00000000">
              <w:rPr>
                <w:rFonts w:ascii="Philosopher" w:cs="Philosopher" w:eastAsia="Philosopher" w:hAnsi="Philosopher"/>
                <w:b w:val="0"/>
                <w:i w:val="0"/>
                <w:smallCaps w:val="0"/>
                <w:strike w:val="0"/>
                <w:color w:val="000000"/>
                <w:sz w:val="24"/>
                <w:szCs w:val="24"/>
                <w:u w:val="none"/>
                <w:shd w:fill="auto" w:val="clear"/>
                <w:vertAlign w:val="baseline"/>
                <w:rtl w:val="0"/>
              </w:rPr>
              <w:t xml:space="preserve">Warmup Time</w:t>
              <w:tab/>
              <w:t xml:space="preserve">77</w:t>
            </w:r>
          </w:hyperlink>
          <w:r w:rsidDel="00000000" w:rsidR="00000000" w:rsidRPr="00000000">
            <w:rPr>
              <w:rtl w:val="0"/>
            </w:rPr>
          </w:r>
        </w:p>
        <w:p w:rsidR="00000000" w:rsidDel="00000000" w:rsidP="00000000" w:rsidRDefault="00000000" w:rsidRPr="00000000" w14:paraId="00000070">
          <w:pPr>
            <w:widowControl w:val="0"/>
            <w:tabs>
              <w:tab w:val="right" w:leader="none"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rdee9dixlfe7">
            <w:r w:rsidDel="00000000" w:rsidR="00000000" w:rsidRPr="00000000">
              <w:rPr>
                <w:rFonts w:ascii="Philosopher" w:cs="Philosopher" w:eastAsia="Philosopher" w:hAnsi="Philosopher"/>
                <w:b w:val="0"/>
                <w:i w:val="0"/>
                <w:smallCaps w:val="0"/>
                <w:strike w:val="0"/>
                <w:color w:val="000000"/>
                <w:sz w:val="24"/>
                <w:szCs w:val="24"/>
                <w:u w:val="none"/>
                <w:shd w:fill="auto" w:val="clear"/>
                <w:vertAlign w:val="baseline"/>
                <w:rtl w:val="0"/>
              </w:rPr>
              <w:t xml:space="preserve">Label</w:t>
              <w:tab/>
              <w:t xml:space="preserve">78</w:t>
            </w:r>
          </w:hyperlink>
          <w:r w:rsidDel="00000000" w:rsidR="00000000" w:rsidRPr="00000000">
            <w:rPr>
              <w:rtl w:val="0"/>
            </w:rPr>
          </w:r>
        </w:p>
        <w:p w:rsidR="00000000" w:rsidDel="00000000" w:rsidP="00000000" w:rsidRDefault="00000000" w:rsidRPr="00000000" w14:paraId="00000071">
          <w:pPr>
            <w:widowControl w:val="0"/>
            <w:tabs>
              <w:tab w:val="right" w:leader="none"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tp4hewq09fi3">
            <w:r w:rsidDel="00000000" w:rsidR="00000000" w:rsidRPr="00000000">
              <w:rPr>
                <w:rFonts w:ascii="Philosopher" w:cs="Philosopher" w:eastAsia="Philosopher" w:hAnsi="Philosopher"/>
                <w:b w:val="0"/>
                <w:i w:val="0"/>
                <w:smallCaps w:val="0"/>
                <w:strike w:val="0"/>
                <w:color w:val="000000"/>
                <w:sz w:val="24"/>
                <w:szCs w:val="24"/>
                <w:u w:val="none"/>
                <w:shd w:fill="auto" w:val="clear"/>
                <w:vertAlign w:val="baseline"/>
                <w:rtl w:val="0"/>
              </w:rPr>
              <w:t xml:space="preserve">Slots</w:t>
              <w:tab/>
              <w:t xml:space="preserve">79</w:t>
            </w:r>
          </w:hyperlink>
          <w:r w:rsidDel="00000000" w:rsidR="00000000" w:rsidRPr="00000000">
            <w:rPr>
              <w:rtl w:val="0"/>
            </w:rPr>
          </w:r>
        </w:p>
        <w:p w:rsidR="00000000" w:rsidDel="00000000" w:rsidP="00000000" w:rsidRDefault="00000000" w:rsidRPr="00000000" w14:paraId="00000072">
          <w:pPr>
            <w:widowControl w:val="0"/>
            <w:tabs>
              <w:tab w:val="right" w:leader="none"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3s0pviilu5ph">
            <w:r w:rsidDel="00000000" w:rsidR="00000000" w:rsidRPr="00000000">
              <w:rPr>
                <w:rFonts w:ascii="Philosopher" w:cs="Philosopher" w:eastAsia="Philosopher" w:hAnsi="Philosopher"/>
                <w:b w:val="0"/>
                <w:i w:val="0"/>
                <w:smallCaps w:val="0"/>
                <w:strike w:val="0"/>
                <w:color w:val="000000"/>
                <w:sz w:val="24"/>
                <w:szCs w:val="24"/>
                <w:u w:val="none"/>
                <w:shd w:fill="auto" w:val="clear"/>
                <w:vertAlign w:val="baseline"/>
                <w:rtl w:val="0"/>
              </w:rPr>
              <w:t xml:space="preserve">Start Description</w:t>
              <w:tab/>
              <w:t xml:space="preserve">80</w:t>
            </w:r>
          </w:hyperlink>
          <w:r w:rsidDel="00000000" w:rsidR="00000000" w:rsidRPr="00000000">
            <w:rPr>
              <w:rtl w:val="0"/>
            </w:rPr>
          </w:r>
        </w:p>
        <w:p w:rsidR="00000000" w:rsidDel="00000000" w:rsidP="00000000" w:rsidRDefault="00000000" w:rsidRPr="00000000" w14:paraId="00000073">
          <w:pPr>
            <w:widowControl w:val="0"/>
            <w:tabs>
              <w:tab w:val="right" w:leader="none"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68936x6k4rkv">
            <w:r w:rsidDel="00000000" w:rsidR="00000000" w:rsidRPr="00000000">
              <w:rPr>
                <w:rFonts w:ascii="Philosopher" w:cs="Philosopher" w:eastAsia="Philosopher" w:hAnsi="Philosopher"/>
                <w:b w:val="0"/>
                <w:i w:val="0"/>
                <w:smallCaps w:val="0"/>
                <w:strike w:val="0"/>
                <w:color w:val="000000"/>
                <w:sz w:val="24"/>
                <w:szCs w:val="24"/>
                <w:u w:val="none"/>
                <w:shd w:fill="auto" w:val="clear"/>
                <w:vertAlign w:val="baseline"/>
                <w:rtl w:val="0"/>
              </w:rPr>
              <w:t xml:space="preserve">Description</w:t>
              <w:tab/>
              <w:t xml:space="preserve">81</w:t>
            </w:r>
          </w:hyperlink>
          <w:r w:rsidDel="00000000" w:rsidR="00000000" w:rsidRPr="00000000">
            <w:rPr>
              <w:rtl w:val="0"/>
            </w:rPr>
          </w:r>
        </w:p>
        <w:p w:rsidR="00000000" w:rsidDel="00000000" w:rsidP="00000000" w:rsidRDefault="00000000" w:rsidRPr="00000000" w14:paraId="00000074">
          <w:pPr>
            <w:widowControl w:val="0"/>
            <w:tabs>
              <w:tab w:val="right" w:leader="none"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4wwoqkyue9xf">
            <w:r w:rsidDel="00000000" w:rsidR="00000000" w:rsidRPr="00000000">
              <w:rPr>
                <w:rFonts w:ascii="Philosopher" w:cs="Philosopher" w:eastAsia="Philosopher" w:hAnsi="Philosopher"/>
                <w:b w:val="0"/>
                <w:i w:val="0"/>
                <w:smallCaps w:val="0"/>
                <w:strike w:val="0"/>
                <w:color w:val="000000"/>
                <w:sz w:val="24"/>
                <w:szCs w:val="24"/>
                <w:u w:val="none"/>
                <w:shd w:fill="auto" w:val="clear"/>
                <w:vertAlign w:val="baseline"/>
                <w:rtl w:val="0"/>
              </w:rPr>
              <w:t xml:space="preserve">Requirements</w:t>
              <w:tab/>
              <w:t xml:space="preserve">82</w:t>
            </w:r>
          </w:hyperlink>
          <w:r w:rsidDel="00000000" w:rsidR="00000000" w:rsidRPr="00000000">
            <w:rPr>
              <w:rtl w:val="0"/>
            </w:rPr>
          </w:r>
        </w:p>
        <w:p w:rsidR="00000000" w:rsidDel="00000000" w:rsidP="00000000" w:rsidRDefault="00000000" w:rsidRPr="00000000" w14:paraId="00000075">
          <w:pPr>
            <w:widowControl w:val="0"/>
            <w:tabs>
              <w:tab w:val="right" w:leader="none"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j944we24hh69">
            <w:r w:rsidDel="00000000" w:rsidR="00000000" w:rsidRPr="00000000">
              <w:rPr>
                <w:rFonts w:ascii="Philosopher" w:cs="Philosopher" w:eastAsia="Philosopher" w:hAnsi="Philosopher"/>
                <w:b w:val="0"/>
                <w:i w:val="0"/>
                <w:smallCaps w:val="0"/>
                <w:strike w:val="0"/>
                <w:color w:val="000000"/>
                <w:sz w:val="24"/>
                <w:szCs w:val="24"/>
                <w:u w:val="none"/>
                <w:shd w:fill="auto" w:val="clear"/>
                <w:vertAlign w:val="baseline"/>
                <w:rtl w:val="0"/>
              </w:rPr>
              <w:t xml:space="preserve">Table Requirements</w:t>
              <w:tab/>
              <w:t xml:space="preserve">84</w:t>
            </w:r>
          </w:hyperlink>
          <w:r w:rsidDel="00000000" w:rsidR="00000000" w:rsidRPr="00000000">
            <w:rPr>
              <w:rtl w:val="0"/>
            </w:rPr>
          </w:r>
        </w:p>
        <w:p w:rsidR="00000000" w:rsidDel="00000000" w:rsidP="00000000" w:rsidRDefault="00000000" w:rsidRPr="00000000" w14:paraId="00000076">
          <w:pPr>
            <w:widowControl w:val="0"/>
            <w:tabs>
              <w:tab w:val="right" w:leader="none"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ufrny1szmcov">
            <w:r w:rsidDel="00000000" w:rsidR="00000000" w:rsidRPr="00000000">
              <w:rPr>
                <w:rFonts w:ascii="Philosopher" w:cs="Philosopher" w:eastAsia="Philosopher" w:hAnsi="Philosopher"/>
                <w:b w:val="0"/>
                <w:i w:val="0"/>
                <w:smallCaps w:val="0"/>
                <w:strike w:val="0"/>
                <w:color w:val="000000"/>
                <w:sz w:val="24"/>
                <w:szCs w:val="24"/>
                <w:u w:val="none"/>
                <w:shd w:fill="auto" w:val="clear"/>
                <w:vertAlign w:val="baseline"/>
                <w:rtl w:val="0"/>
              </w:rPr>
              <w:t xml:space="preserve">Extant Requirements</w:t>
              <w:tab/>
              <w:t xml:space="preserve">85</w:t>
            </w:r>
          </w:hyperlink>
          <w:r w:rsidDel="00000000" w:rsidR="00000000" w:rsidRPr="00000000">
            <w:rPr>
              <w:rtl w:val="0"/>
            </w:rPr>
          </w:r>
        </w:p>
        <w:p w:rsidR="00000000" w:rsidDel="00000000" w:rsidP="00000000" w:rsidRDefault="00000000" w:rsidRPr="00000000" w14:paraId="00000077">
          <w:pPr>
            <w:widowControl w:val="0"/>
            <w:tabs>
              <w:tab w:val="right" w:leader="none"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5dlejp3xxglr">
            <w:r w:rsidDel="00000000" w:rsidR="00000000" w:rsidRPr="00000000">
              <w:rPr>
                <w:rFonts w:ascii="Philosopher" w:cs="Philosopher" w:eastAsia="Philosopher" w:hAnsi="Philosopher"/>
                <w:b w:val="0"/>
                <w:i w:val="0"/>
                <w:smallCaps w:val="0"/>
                <w:strike w:val="0"/>
                <w:color w:val="000000"/>
                <w:sz w:val="24"/>
                <w:szCs w:val="24"/>
                <w:u w:val="none"/>
                <w:shd w:fill="auto" w:val="clear"/>
                <w:vertAlign w:val="baseline"/>
                <w:rtl w:val="0"/>
              </w:rPr>
              <w:t xml:space="preserve">Effects</w:t>
              <w:tab/>
              <w:t xml:space="preserve">86</w:t>
            </w:r>
          </w:hyperlink>
          <w:r w:rsidDel="00000000" w:rsidR="00000000" w:rsidRPr="00000000">
            <w:rPr>
              <w:rtl w:val="0"/>
            </w:rPr>
          </w:r>
        </w:p>
        <w:p w:rsidR="00000000" w:rsidDel="00000000" w:rsidP="00000000" w:rsidRDefault="00000000" w:rsidRPr="00000000" w14:paraId="00000078">
          <w:pPr>
            <w:widowControl w:val="0"/>
            <w:tabs>
              <w:tab w:val="right" w:leader="none"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4zp6hjlwaizk">
            <w:r w:rsidDel="00000000" w:rsidR="00000000" w:rsidRPr="00000000">
              <w:rPr>
                <w:rFonts w:ascii="Philosopher" w:cs="Philosopher" w:eastAsia="Philosopher" w:hAnsi="Philosopher"/>
                <w:b w:val="0"/>
                <w:i w:val="0"/>
                <w:smallCaps w:val="0"/>
                <w:strike w:val="0"/>
                <w:color w:val="000000"/>
                <w:sz w:val="24"/>
                <w:szCs w:val="24"/>
                <w:u w:val="none"/>
                <w:shd w:fill="auto" w:val="clear"/>
                <w:vertAlign w:val="baseline"/>
                <w:rtl w:val="0"/>
              </w:rPr>
              <w:t xml:space="preserve">Purge</w:t>
              <w:tab/>
              <w:t xml:space="preserve">87</w:t>
            </w:r>
          </w:hyperlink>
          <w:r w:rsidDel="00000000" w:rsidR="00000000" w:rsidRPr="00000000">
            <w:rPr>
              <w:rtl w:val="0"/>
            </w:rPr>
          </w:r>
        </w:p>
        <w:p w:rsidR="00000000" w:rsidDel="00000000" w:rsidP="00000000" w:rsidRDefault="00000000" w:rsidRPr="00000000" w14:paraId="00000079">
          <w:pPr>
            <w:widowControl w:val="0"/>
            <w:tabs>
              <w:tab w:val="right" w:leader="none"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i9qo6ymilzn4">
            <w:r w:rsidDel="00000000" w:rsidR="00000000" w:rsidRPr="00000000">
              <w:rPr>
                <w:rFonts w:ascii="Philosopher" w:cs="Philosopher" w:eastAsia="Philosopher" w:hAnsi="Philosopher"/>
                <w:b w:val="0"/>
                <w:i w:val="0"/>
                <w:smallCaps w:val="0"/>
                <w:strike w:val="0"/>
                <w:color w:val="000000"/>
                <w:sz w:val="24"/>
                <w:szCs w:val="24"/>
                <w:u w:val="none"/>
                <w:shd w:fill="auto" w:val="clear"/>
                <w:vertAlign w:val="baseline"/>
                <w:rtl w:val="0"/>
              </w:rPr>
              <w:t xml:space="preserve">Aspects</w:t>
              <w:tab/>
              <w:t xml:space="preserve">88</w:t>
            </w:r>
          </w:hyperlink>
          <w:r w:rsidDel="00000000" w:rsidR="00000000" w:rsidRPr="00000000">
            <w:rPr>
              <w:rtl w:val="0"/>
            </w:rPr>
          </w:r>
        </w:p>
        <w:p w:rsidR="00000000" w:rsidDel="00000000" w:rsidP="00000000" w:rsidRDefault="00000000" w:rsidRPr="00000000" w14:paraId="0000007A">
          <w:pPr>
            <w:widowControl w:val="0"/>
            <w:tabs>
              <w:tab w:val="right" w:leader="none"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b2ma8bn7lekh">
            <w:r w:rsidDel="00000000" w:rsidR="00000000" w:rsidRPr="00000000">
              <w:rPr>
                <w:rFonts w:ascii="Philosopher" w:cs="Philosopher" w:eastAsia="Philosopher" w:hAnsi="Philosopher"/>
                <w:b w:val="0"/>
                <w:i w:val="0"/>
                <w:smallCaps w:val="0"/>
                <w:strike w:val="0"/>
                <w:color w:val="000000"/>
                <w:sz w:val="24"/>
                <w:szCs w:val="24"/>
                <w:u w:val="none"/>
                <w:shd w:fill="auto" w:val="clear"/>
                <w:vertAlign w:val="baseline"/>
                <w:rtl w:val="0"/>
              </w:rPr>
              <w:t xml:space="preserve">Deck Effects</w:t>
              <w:tab/>
              <w:t xml:space="preserve">89</w:t>
            </w:r>
          </w:hyperlink>
          <w:r w:rsidDel="00000000" w:rsidR="00000000" w:rsidRPr="00000000">
            <w:rPr>
              <w:rtl w:val="0"/>
            </w:rPr>
          </w:r>
        </w:p>
        <w:p w:rsidR="00000000" w:rsidDel="00000000" w:rsidP="00000000" w:rsidRDefault="00000000" w:rsidRPr="00000000" w14:paraId="0000007B">
          <w:pPr>
            <w:widowControl w:val="0"/>
            <w:tabs>
              <w:tab w:val="right" w:leader="none"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66xzrvwa7k93">
            <w:r w:rsidDel="00000000" w:rsidR="00000000" w:rsidRPr="00000000">
              <w:rPr>
                <w:rFonts w:ascii="Philosopher" w:cs="Philosopher" w:eastAsia="Philosopher" w:hAnsi="Philosopher"/>
                <w:b w:val="0"/>
                <w:i w:val="0"/>
                <w:smallCaps w:val="0"/>
                <w:strike w:val="0"/>
                <w:color w:val="000000"/>
                <w:sz w:val="24"/>
                <w:szCs w:val="24"/>
                <w:u w:val="none"/>
                <w:shd w:fill="auto" w:val="clear"/>
                <w:vertAlign w:val="baseline"/>
                <w:rtl w:val="0"/>
              </w:rPr>
              <w:t xml:space="preserve">Halt Verb</w:t>
              <w:tab/>
              <w:t xml:space="preserve">90</w:t>
            </w:r>
          </w:hyperlink>
          <w:r w:rsidDel="00000000" w:rsidR="00000000" w:rsidRPr="00000000">
            <w:rPr>
              <w:rtl w:val="0"/>
            </w:rPr>
          </w:r>
        </w:p>
        <w:p w:rsidR="00000000" w:rsidDel="00000000" w:rsidP="00000000" w:rsidRDefault="00000000" w:rsidRPr="00000000" w14:paraId="0000007C">
          <w:pPr>
            <w:widowControl w:val="0"/>
            <w:tabs>
              <w:tab w:val="right" w:leader="none"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pxmk946x8zp8">
            <w:r w:rsidDel="00000000" w:rsidR="00000000" w:rsidRPr="00000000">
              <w:rPr>
                <w:rFonts w:ascii="Philosopher" w:cs="Philosopher" w:eastAsia="Philosopher" w:hAnsi="Philosopher"/>
                <w:b w:val="0"/>
                <w:i w:val="0"/>
                <w:smallCaps w:val="0"/>
                <w:strike w:val="0"/>
                <w:color w:val="000000"/>
                <w:sz w:val="24"/>
                <w:szCs w:val="24"/>
                <w:u w:val="none"/>
                <w:shd w:fill="auto" w:val="clear"/>
                <w:vertAlign w:val="baseline"/>
                <w:rtl w:val="0"/>
              </w:rPr>
              <w:t xml:space="preserve">Delete Verb</w:t>
              <w:tab/>
              <w:t xml:space="preserve">91</w:t>
            </w:r>
          </w:hyperlink>
          <w:r w:rsidDel="00000000" w:rsidR="00000000" w:rsidRPr="00000000">
            <w:rPr>
              <w:rtl w:val="0"/>
            </w:rPr>
          </w:r>
        </w:p>
        <w:p w:rsidR="00000000" w:rsidDel="00000000" w:rsidP="00000000" w:rsidRDefault="00000000" w:rsidRPr="00000000" w14:paraId="0000007D">
          <w:pPr>
            <w:widowControl w:val="0"/>
            <w:tabs>
              <w:tab w:val="right" w:leader="none"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v8oziauk4l8m">
            <w:r w:rsidDel="00000000" w:rsidR="00000000" w:rsidRPr="00000000">
              <w:rPr>
                <w:rFonts w:ascii="Philosopher" w:cs="Philosopher" w:eastAsia="Philosopher" w:hAnsi="Philosopher"/>
                <w:b w:val="0"/>
                <w:i w:val="0"/>
                <w:smallCaps w:val="0"/>
                <w:strike w:val="0"/>
                <w:color w:val="000000"/>
                <w:sz w:val="24"/>
                <w:szCs w:val="24"/>
                <w:u w:val="none"/>
                <w:shd w:fill="auto" w:val="clear"/>
                <w:vertAlign w:val="baseline"/>
                <w:rtl w:val="0"/>
              </w:rPr>
              <w:t xml:space="preserve">Internal Deck</w:t>
              <w:tab/>
              <w:t xml:space="preserve">92</w:t>
            </w:r>
          </w:hyperlink>
          <w:r w:rsidDel="00000000" w:rsidR="00000000" w:rsidRPr="00000000">
            <w:rPr>
              <w:rtl w:val="0"/>
            </w:rPr>
          </w:r>
        </w:p>
        <w:p w:rsidR="00000000" w:rsidDel="00000000" w:rsidP="00000000" w:rsidRDefault="00000000" w:rsidRPr="00000000" w14:paraId="0000007E">
          <w:pPr>
            <w:widowControl w:val="0"/>
            <w:tabs>
              <w:tab w:val="right" w:leader="none"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j8wna8acje7">
            <w:r w:rsidDel="00000000" w:rsidR="00000000" w:rsidRPr="00000000">
              <w:rPr>
                <w:rFonts w:ascii="Philosopher" w:cs="Philosopher" w:eastAsia="Philosopher" w:hAnsi="Philosopher"/>
                <w:b w:val="0"/>
                <w:i w:val="0"/>
                <w:smallCaps w:val="0"/>
                <w:strike w:val="0"/>
                <w:color w:val="000000"/>
                <w:sz w:val="24"/>
                <w:szCs w:val="24"/>
                <w:u w:val="none"/>
                <w:shd w:fill="auto" w:val="clear"/>
                <w:vertAlign w:val="baseline"/>
                <w:rtl w:val="0"/>
              </w:rPr>
              <w:t xml:space="preserve">Signal Important Loop</w:t>
              <w:tab/>
              <w:t xml:space="preserve">92</w:t>
            </w:r>
          </w:hyperlink>
          <w:r w:rsidDel="00000000" w:rsidR="00000000" w:rsidRPr="00000000">
            <w:rPr>
              <w:rtl w:val="0"/>
            </w:rPr>
          </w:r>
        </w:p>
        <w:p w:rsidR="00000000" w:rsidDel="00000000" w:rsidP="00000000" w:rsidRDefault="00000000" w:rsidRPr="00000000" w14:paraId="0000007F">
          <w:pPr>
            <w:widowControl w:val="0"/>
            <w:tabs>
              <w:tab w:val="right" w:leader="none"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55xkjayow4qd">
            <w:r w:rsidDel="00000000" w:rsidR="00000000" w:rsidRPr="00000000">
              <w:rPr>
                <w:rFonts w:ascii="Philosopher" w:cs="Philosopher" w:eastAsia="Philosopher" w:hAnsi="Philosopher"/>
                <w:b w:val="0"/>
                <w:i w:val="0"/>
                <w:smallCaps w:val="0"/>
                <w:strike w:val="0"/>
                <w:color w:val="000000"/>
                <w:sz w:val="24"/>
                <w:szCs w:val="24"/>
                <w:u w:val="none"/>
                <w:shd w:fill="auto" w:val="clear"/>
                <w:vertAlign w:val="baseline"/>
                <w:rtl w:val="0"/>
              </w:rPr>
              <w:t xml:space="preserve">Ending</w:t>
              <w:tab/>
              <w:t xml:space="preserve">93</w:t>
            </w:r>
          </w:hyperlink>
          <w:r w:rsidDel="00000000" w:rsidR="00000000" w:rsidRPr="00000000">
            <w:rPr>
              <w:rtl w:val="0"/>
            </w:rPr>
          </w:r>
        </w:p>
        <w:p w:rsidR="00000000" w:rsidDel="00000000" w:rsidP="00000000" w:rsidRDefault="00000000" w:rsidRPr="00000000" w14:paraId="00000080">
          <w:pPr>
            <w:widowControl w:val="0"/>
            <w:tabs>
              <w:tab w:val="right" w:leader="none"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3hlvqu8779kv">
            <w:r w:rsidDel="00000000" w:rsidR="00000000" w:rsidRPr="00000000">
              <w:rPr>
                <w:rFonts w:ascii="Philosopher" w:cs="Philosopher" w:eastAsia="Philosopher" w:hAnsi="Philosopher"/>
                <w:b w:val="0"/>
                <w:i w:val="0"/>
                <w:smallCaps w:val="0"/>
                <w:strike w:val="0"/>
                <w:color w:val="000000"/>
                <w:sz w:val="24"/>
                <w:szCs w:val="24"/>
                <w:u w:val="none"/>
                <w:shd w:fill="auto" w:val="clear"/>
                <w:vertAlign w:val="baseline"/>
                <w:rtl w:val="0"/>
              </w:rPr>
              <w:t xml:space="preserve">Signal Ending Flavour</w:t>
              <w:tab/>
              <w:t xml:space="preserve">93</w:t>
            </w:r>
          </w:hyperlink>
          <w:r w:rsidDel="00000000" w:rsidR="00000000" w:rsidRPr="00000000">
            <w:rPr>
              <w:rtl w:val="0"/>
            </w:rPr>
          </w:r>
        </w:p>
        <w:p w:rsidR="00000000" w:rsidDel="00000000" w:rsidP="00000000" w:rsidRDefault="00000000" w:rsidRPr="00000000" w14:paraId="00000081">
          <w:pPr>
            <w:widowControl w:val="0"/>
            <w:tabs>
              <w:tab w:val="right" w:leader="none"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a1aoc5atbaze">
            <w:r w:rsidDel="00000000" w:rsidR="00000000" w:rsidRPr="00000000">
              <w:rPr>
                <w:rFonts w:ascii="Philosopher" w:cs="Philosopher" w:eastAsia="Philosopher" w:hAnsi="Philosopher"/>
                <w:b w:val="0"/>
                <w:i w:val="0"/>
                <w:smallCaps w:val="0"/>
                <w:strike w:val="0"/>
                <w:color w:val="000000"/>
                <w:sz w:val="24"/>
                <w:szCs w:val="24"/>
                <w:u w:val="none"/>
                <w:shd w:fill="auto" w:val="clear"/>
                <w:vertAlign w:val="baseline"/>
                <w:rtl w:val="0"/>
              </w:rPr>
              <w:t xml:space="preserve">Achievements</w:t>
              <w:tab/>
              <w:t xml:space="preserve">94</w:t>
            </w:r>
          </w:hyperlink>
          <w:r w:rsidDel="00000000" w:rsidR="00000000" w:rsidRPr="00000000">
            <w:rPr>
              <w:rtl w:val="0"/>
            </w:rPr>
          </w:r>
        </w:p>
        <w:p w:rsidR="00000000" w:rsidDel="00000000" w:rsidP="00000000" w:rsidRDefault="00000000" w:rsidRPr="00000000" w14:paraId="00000082">
          <w:pPr>
            <w:widowControl w:val="0"/>
            <w:tabs>
              <w:tab w:val="right" w:leader="none"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o4rpm3y1rlll">
            <w:r w:rsidDel="00000000" w:rsidR="00000000" w:rsidRPr="00000000">
              <w:rPr>
                <w:rFonts w:ascii="Philosopher" w:cs="Philosopher" w:eastAsia="Philosopher" w:hAnsi="Philosopher"/>
                <w:b w:val="0"/>
                <w:i w:val="0"/>
                <w:smallCaps w:val="0"/>
                <w:strike w:val="0"/>
                <w:color w:val="000000"/>
                <w:sz w:val="24"/>
                <w:szCs w:val="24"/>
                <w:u w:val="none"/>
                <w:shd w:fill="auto" w:val="clear"/>
                <w:vertAlign w:val="baseline"/>
                <w:rtl w:val="0"/>
              </w:rPr>
              <w:t xml:space="preserve">Burn Image</w:t>
              <w:tab/>
              <w:t xml:space="preserve">94</w:t>
            </w:r>
          </w:hyperlink>
          <w:r w:rsidDel="00000000" w:rsidR="00000000" w:rsidRPr="00000000">
            <w:rPr>
              <w:rtl w:val="0"/>
            </w:rPr>
          </w:r>
        </w:p>
        <w:p w:rsidR="00000000" w:rsidDel="00000000" w:rsidP="00000000" w:rsidRDefault="00000000" w:rsidRPr="00000000" w14:paraId="00000083">
          <w:pPr>
            <w:widowControl w:val="0"/>
            <w:tabs>
              <w:tab w:val="right" w:leader="none"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epzzeti21e57">
            <w:r w:rsidDel="00000000" w:rsidR="00000000" w:rsidRPr="00000000">
              <w:rPr>
                <w:rFonts w:ascii="Philosopher" w:cs="Philosopher" w:eastAsia="Philosopher" w:hAnsi="Philosopher"/>
                <w:b w:val="0"/>
                <w:i w:val="0"/>
                <w:smallCaps w:val="0"/>
                <w:strike w:val="0"/>
                <w:color w:val="000000"/>
                <w:sz w:val="24"/>
                <w:szCs w:val="24"/>
                <w:u w:val="none"/>
                <w:shd w:fill="auto" w:val="clear"/>
                <w:vertAlign w:val="baseline"/>
                <w:rtl w:val="0"/>
              </w:rPr>
              <w:t xml:space="preserve">Portal Effect</w:t>
              <w:tab/>
              <w:t xml:space="preserve">95</w:t>
            </w:r>
          </w:hyperlink>
          <w:r w:rsidDel="00000000" w:rsidR="00000000" w:rsidRPr="00000000">
            <w:rPr>
              <w:rtl w:val="0"/>
            </w:rPr>
          </w:r>
        </w:p>
        <w:p w:rsidR="00000000" w:rsidDel="00000000" w:rsidP="00000000" w:rsidRDefault="00000000" w:rsidRPr="00000000" w14:paraId="00000084">
          <w:pPr>
            <w:widowControl w:val="0"/>
            <w:tabs>
              <w:tab w:val="right" w:leader="none"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pzujhb333t3q">
            <w:r w:rsidDel="00000000" w:rsidR="00000000" w:rsidRPr="00000000">
              <w:rPr>
                <w:rFonts w:ascii="Philosopher" w:cs="Philosopher" w:eastAsia="Philosopher" w:hAnsi="Philosopher"/>
                <w:b w:val="0"/>
                <w:i w:val="0"/>
                <w:smallCaps w:val="0"/>
                <w:strike w:val="0"/>
                <w:color w:val="000000"/>
                <w:sz w:val="24"/>
                <w:szCs w:val="24"/>
                <w:u w:val="none"/>
                <w:shd w:fill="auto" w:val="clear"/>
                <w:vertAlign w:val="baseline"/>
                <w:rtl w:val="0"/>
              </w:rPr>
              <w:t xml:space="preserve">Mutations</w:t>
              <w:tab/>
              <w:t xml:space="preserve">96</w:t>
            </w:r>
          </w:hyperlink>
          <w:r w:rsidDel="00000000" w:rsidR="00000000" w:rsidRPr="00000000">
            <w:rPr>
              <w:rtl w:val="0"/>
            </w:rPr>
          </w:r>
        </w:p>
        <w:p w:rsidR="00000000" w:rsidDel="00000000" w:rsidP="00000000" w:rsidRDefault="00000000" w:rsidRPr="00000000" w14:paraId="00000085">
          <w:pPr>
            <w:widowControl w:val="0"/>
            <w:tabs>
              <w:tab w:val="right" w:leader="none"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9ayldit3jndu">
            <w:r w:rsidDel="00000000" w:rsidR="00000000" w:rsidRPr="00000000">
              <w:rPr>
                <w:rFonts w:ascii="Philosopher" w:cs="Philosopher" w:eastAsia="Philosopher" w:hAnsi="Philosopher"/>
                <w:b w:val="0"/>
                <w:i w:val="0"/>
                <w:smallCaps w:val="0"/>
                <w:strike w:val="0"/>
                <w:color w:val="000000"/>
                <w:sz w:val="24"/>
                <w:szCs w:val="24"/>
                <w:u w:val="none"/>
                <w:shd w:fill="auto" w:val="clear"/>
                <w:vertAlign w:val="baseline"/>
                <w:rtl w:val="0"/>
              </w:rPr>
              <w:t xml:space="preserve">Linked Recipes</w:t>
              <w:tab/>
              <w:t xml:space="preserve">97</w:t>
            </w:r>
          </w:hyperlink>
          <w:r w:rsidDel="00000000" w:rsidR="00000000" w:rsidRPr="00000000">
            <w:rPr>
              <w:rtl w:val="0"/>
            </w:rPr>
          </w:r>
        </w:p>
        <w:p w:rsidR="00000000" w:rsidDel="00000000" w:rsidP="00000000" w:rsidRDefault="00000000" w:rsidRPr="00000000" w14:paraId="00000086">
          <w:pPr>
            <w:widowControl w:val="0"/>
            <w:tabs>
              <w:tab w:val="right" w:leader="none"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g63a5exna4gs">
            <w:r w:rsidDel="00000000" w:rsidR="00000000" w:rsidRPr="00000000">
              <w:rPr>
                <w:rFonts w:ascii="Philosopher" w:cs="Philosopher" w:eastAsia="Philosopher" w:hAnsi="Philosopher"/>
                <w:b w:val="0"/>
                <w:i w:val="0"/>
                <w:smallCaps w:val="0"/>
                <w:strike w:val="0"/>
                <w:color w:val="000000"/>
                <w:sz w:val="24"/>
                <w:szCs w:val="24"/>
                <w:u w:val="none"/>
                <w:shd w:fill="auto" w:val="clear"/>
                <w:vertAlign w:val="baseline"/>
                <w:rtl w:val="0"/>
              </w:rPr>
              <w:t xml:space="preserve">Induced Recipes</w:t>
              <w:tab/>
              <w:t xml:space="preserve">99</w:t>
            </w:r>
          </w:hyperlink>
          <w:r w:rsidDel="00000000" w:rsidR="00000000" w:rsidRPr="00000000">
            <w:rPr>
              <w:rtl w:val="0"/>
            </w:rPr>
          </w:r>
        </w:p>
        <w:p w:rsidR="00000000" w:rsidDel="00000000" w:rsidP="00000000" w:rsidRDefault="00000000" w:rsidRPr="00000000" w14:paraId="00000087">
          <w:pPr>
            <w:widowControl w:val="0"/>
            <w:tabs>
              <w:tab w:val="right" w:leader="none"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cckzqcwqt03m">
            <w:r w:rsidDel="00000000" w:rsidR="00000000" w:rsidRPr="00000000">
              <w:rPr>
                <w:rFonts w:ascii="Philosopher" w:cs="Philosopher" w:eastAsia="Philosopher" w:hAnsi="Philosopher"/>
                <w:b w:val="0"/>
                <w:i w:val="0"/>
                <w:smallCaps w:val="0"/>
                <w:strike w:val="0"/>
                <w:color w:val="000000"/>
                <w:sz w:val="24"/>
                <w:szCs w:val="24"/>
                <w:u w:val="none"/>
                <w:shd w:fill="auto" w:val="clear"/>
                <w:vertAlign w:val="baseline"/>
                <w:rtl w:val="0"/>
              </w:rPr>
              <w:t xml:space="preserve">Alternative Recipes</w:t>
              <w:tab/>
              <w:t xml:space="preserve">101</w:t>
            </w:r>
          </w:hyperlink>
          <w:r w:rsidDel="00000000" w:rsidR="00000000" w:rsidRPr="00000000">
            <w:rPr>
              <w:rtl w:val="0"/>
            </w:rPr>
          </w:r>
        </w:p>
        <w:p w:rsidR="00000000" w:rsidDel="00000000" w:rsidP="00000000" w:rsidRDefault="00000000" w:rsidRPr="00000000" w14:paraId="00000088">
          <w:pPr>
            <w:widowControl w:val="0"/>
            <w:tabs>
              <w:tab w:val="right" w:leader="none"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yovr9b29lsz9">
            <w:r w:rsidDel="00000000" w:rsidR="00000000" w:rsidRPr="00000000">
              <w:rPr>
                <w:rFonts w:ascii="Philosopher" w:cs="Philosopher" w:eastAsia="Philosopher" w:hAnsi="Philosopher"/>
                <w:b w:val="0"/>
                <w:i w:val="0"/>
                <w:smallCaps w:val="0"/>
                <w:strike w:val="0"/>
                <w:color w:val="000000"/>
                <w:sz w:val="24"/>
                <w:szCs w:val="24"/>
                <w:u w:val="none"/>
                <w:shd w:fill="auto" w:val="clear"/>
                <w:vertAlign w:val="baseline"/>
                <w:rtl w:val="0"/>
              </w:rPr>
              <w:t xml:space="preserve">Xpans</w:t>
              <w:tab/>
              <w:t xml:space="preserve">102</w:t>
            </w:r>
          </w:hyperlink>
          <w:r w:rsidDel="00000000" w:rsidR="00000000" w:rsidRPr="00000000">
            <w:rPr>
              <w:rtl w:val="0"/>
            </w:rPr>
          </w:r>
        </w:p>
        <w:p w:rsidR="00000000" w:rsidDel="00000000" w:rsidP="00000000" w:rsidRDefault="00000000" w:rsidRPr="00000000" w14:paraId="00000089">
          <w:pPr>
            <w:widowControl w:val="0"/>
            <w:tabs>
              <w:tab w:val="right" w:leader="none"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i5d8tb1rzb0o">
            <w:r w:rsidDel="00000000" w:rsidR="00000000" w:rsidRPr="00000000">
              <w:rPr>
                <w:rFonts w:ascii="Philosopher" w:cs="Philosopher" w:eastAsia="Philosopher" w:hAnsi="Philosopher"/>
                <w:b w:val="0"/>
                <w:i w:val="0"/>
                <w:smallCaps w:val="0"/>
                <w:strike w:val="0"/>
                <w:color w:val="000000"/>
                <w:sz w:val="24"/>
                <w:szCs w:val="24"/>
                <w:u w:val="none"/>
                <w:shd w:fill="auto" w:val="clear"/>
                <w:vertAlign w:val="baseline"/>
                <w:rtl w:val="0"/>
              </w:rPr>
              <w:t xml:space="preserve">🐓 Preview Label</w:t>
              <w:tab/>
              <w:t xml:space="preserve">104</w:t>
            </w:r>
          </w:hyperlink>
          <w:r w:rsidDel="00000000" w:rsidR="00000000" w:rsidRPr="00000000">
            <w:rPr>
              <w:rtl w:val="0"/>
            </w:rPr>
          </w:r>
        </w:p>
        <w:p w:rsidR="00000000" w:rsidDel="00000000" w:rsidP="00000000" w:rsidRDefault="00000000" w:rsidRPr="00000000" w14:paraId="0000008A">
          <w:pPr>
            <w:widowControl w:val="0"/>
            <w:tabs>
              <w:tab w:val="right" w:leader="none"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97svaces96u9">
            <w:r w:rsidDel="00000000" w:rsidR="00000000" w:rsidRPr="00000000">
              <w:rPr>
                <w:rFonts w:ascii="Philosopher" w:cs="Philosopher" w:eastAsia="Philosopher" w:hAnsi="Philosopher"/>
                <w:b w:val="0"/>
                <w:i w:val="0"/>
                <w:smallCaps w:val="0"/>
                <w:strike w:val="0"/>
                <w:color w:val="000000"/>
                <w:sz w:val="24"/>
                <w:szCs w:val="24"/>
                <w:u w:val="none"/>
                <w:shd w:fill="auto" w:val="clear"/>
                <w:vertAlign w:val="baseline"/>
                <w:rtl w:val="0"/>
              </w:rPr>
              <w:t xml:space="preserve">🐓 Preview Description</w:t>
              <w:tab/>
              <w:t xml:space="preserve">105</w:t>
            </w:r>
          </w:hyperlink>
          <w:r w:rsidDel="00000000" w:rsidR="00000000" w:rsidRPr="00000000">
            <w:rPr>
              <w:rtl w:val="0"/>
            </w:rPr>
          </w:r>
        </w:p>
        <w:p w:rsidR="00000000" w:rsidDel="00000000" w:rsidP="00000000" w:rsidRDefault="00000000" w:rsidRPr="00000000" w14:paraId="0000008B">
          <w:pPr>
            <w:widowControl w:val="0"/>
            <w:tabs>
              <w:tab w:val="right" w:leader="none"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5lkyygb5c8ov">
            <w:r w:rsidDel="00000000" w:rsidR="00000000" w:rsidRPr="00000000">
              <w:rPr>
                <w:rFonts w:ascii="Philosopher" w:cs="Philosopher" w:eastAsia="Philosopher" w:hAnsi="Philosopher"/>
                <w:b w:val="0"/>
                <w:i w:val="0"/>
                <w:smallCaps w:val="0"/>
                <w:strike w:val="0"/>
                <w:color w:val="000000"/>
                <w:sz w:val="24"/>
                <w:szCs w:val="24"/>
                <w:u w:val="none"/>
                <w:shd w:fill="auto" w:val="clear"/>
                <w:vertAlign w:val="baseline"/>
                <w:rtl w:val="0"/>
              </w:rPr>
              <w:t xml:space="preserve">🐓 Grand Reqs</w:t>
              <w:tab/>
              <w:t xml:space="preserve">106</w:t>
            </w:r>
          </w:hyperlink>
          <w:r w:rsidDel="00000000" w:rsidR="00000000" w:rsidRPr="00000000">
            <w:rPr>
              <w:rtl w:val="0"/>
            </w:rPr>
          </w:r>
        </w:p>
        <w:p w:rsidR="00000000" w:rsidDel="00000000" w:rsidP="00000000" w:rsidRDefault="00000000" w:rsidRPr="00000000" w14:paraId="0000008C">
          <w:pPr>
            <w:widowControl w:val="0"/>
            <w:tabs>
              <w:tab w:val="right" w:leader="none"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w2ym3rqerwxz">
            <w:r w:rsidDel="00000000" w:rsidR="00000000" w:rsidRPr="00000000">
              <w:rPr>
                <w:rFonts w:ascii="Philosopher" w:cs="Philosopher" w:eastAsia="Philosopher" w:hAnsi="Philosopher"/>
                <w:b w:val="0"/>
                <w:i w:val="0"/>
                <w:smallCaps w:val="0"/>
                <w:strike w:val="0"/>
                <w:color w:val="000000"/>
                <w:sz w:val="24"/>
                <w:szCs w:val="24"/>
                <w:u w:val="none"/>
                <w:shd w:fill="auto" w:val="clear"/>
                <w:vertAlign w:val="baseline"/>
                <w:rtl w:val="0"/>
              </w:rPr>
              <w:t xml:space="preserve">🐓 Furthermore</w:t>
              <w:tab/>
              <w:t xml:space="preserve">107</w:t>
            </w:r>
          </w:hyperlink>
          <w:r w:rsidDel="00000000" w:rsidR="00000000" w:rsidRPr="00000000">
            <w:rPr>
              <w:rtl w:val="0"/>
            </w:rPr>
          </w:r>
        </w:p>
        <w:p w:rsidR="00000000" w:rsidDel="00000000" w:rsidP="00000000" w:rsidRDefault="00000000" w:rsidRPr="00000000" w14:paraId="0000008D">
          <w:pPr>
            <w:widowControl w:val="0"/>
            <w:tabs>
              <w:tab w:val="right" w:leader="none"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3edcg2eridur">
            <w:r w:rsidDel="00000000" w:rsidR="00000000" w:rsidRPr="00000000">
              <w:rPr>
                <w:rFonts w:ascii="Philosopher" w:cs="Philosopher" w:eastAsia="Philosopher" w:hAnsi="Philosopher"/>
                <w:b w:val="0"/>
                <w:i w:val="0"/>
                <w:smallCaps w:val="0"/>
                <w:strike w:val="0"/>
                <w:color w:val="000000"/>
                <w:sz w:val="24"/>
                <w:szCs w:val="24"/>
                <w:u w:val="none"/>
                <w:shd w:fill="auto" w:val="clear"/>
                <w:vertAlign w:val="baseline"/>
                <w:rtl w:val="0"/>
              </w:rPr>
              <w:t xml:space="preserve">🐓 Decays</w:t>
              <w:tab/>
              <w:t xml:space="preserve">109</w:t>
            </w:r>
          </w:hyperlink>
          <w:r w:rsidDel="00000000" w:rsidR="00000000" w:rsidRPr="00000000">
            <w:rPr>
              <w:rtl w:val="0"/>
            </w:rPr>
          </w:r>
        </w:p>
        <w:p w:rsidR="00000000" w:rsidDel="00000000" w:rsidP="00000000" w:rsidRDefault="00000000" w:rsidRPr="00000000" w14:paraId="0000008E">
          <w:pPr>
            <w:widowControl w:val="0"/>
            <w:tabs>
              <w:tab w:val="right" w:leader="none"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uu22ucqu8lb9">
            <w:r w:rsidDel="00000000" w:rsidR="00000000" w:rsidRPr="00000000">
              <w:rPr>
                <w:rFonts w:ascii="Philosopher" w:cs="Philosopher" w:eastAsia="Philosopher" w:hAnsi="Philosopher"/>
                <w:b w:val="0"/>
                <w:i w:val="0"/>
                <w:smallCaps w:val="0"/>
                <w:strike w:val="0"/>
                <w:color w:val="000000"/>
                <w:sz w:val="24"/>
                <w:szCs w:val="24"/>
                <w:u w:val="none"/>
                <w:shd w:fill="auto" w:val="clear"/>
                <w:vertAlign w:val="baseline"/>
                <w:rtl w:val="0"/>
              </w:rPr>
              <w:t xml:space="preserve">🐓 Add Callbacks</w:t>
              <w:tab/>
              <w:t xml:space="preserve">110</w:t>
            </w:r>
          </w:hyperlink>
          <w:r w:rsidDel="00000000" w:rsidR="00000000" w:rsidRPr="00000000">
            <w:rPr>
              <w:rtl w:val="0"/>
            </w:rPr>
          </w:r>
        </w:p>
        <w:p w:rsidR="00000000" w:rsidDel="00000000" w:rsidP="00000000" w:rsidRDefault="00000000" w:rsidRPr="00000000" w14:paraId="0000008F">
          <w:pPr>
            <w:widowControl w:val="0"/>
            <w:tabs>
              <w:tab w:val="right" w:leader="none"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vym7mxdldpq8">
            <w:r w:rsidDel="00000000" w:rsidR="00000000" w:rsidRPr="00000000">
              <w:rPr>
                <w:rFonts w:ascii="Philosopher" w:cs="Philosopher" w:eastAsia="Philosopher" w:hAnsi="Philosopher"/>
                <w:b w:val="0"/>
                <w:i w:val="0"/>
                <w:smallCaps w:val="0"/>
                <w:strike w:val="0"/>
                <w:color w:val="000000"/>
                <w:sz w:val="24"/>
                <w:szCs w:val="24"/>
                <w:u w:val="none"/>
                <w:shd w:fill="auto" w:val="clear"/>
                <w:vertAlign w:val="baseline"/>
                <w:rtl w:val="0"/>
              </w:rPr>
              <w:t xml:space="preserve">🐓 Clear Callbacks</w:t>
              <w:tab/>
              <w:t xml:space="preserve">111</w:t>
            </w:r>
          </w:hyperlink>
          <w:r w:rsidDel="00000000" w:rsidR="00000000" w:rsidRPr="00000000">
            <w:rPr>
              <w:rtl w:val="0"/>
            </w:rPr>
          </w:r>
        </w:p>
        <w:p w:rsidR="00000000" w:rsidDel="00000000" w:rsidP="00000000" w:rsidRDefault="00000000" w:rsidRPr="00000000" w14:paraId="00000090">
          <w:pPr>
            <w:widowControl w:val="0"/>
            <w:tabs>
              <w:tab w:val="right" w:leader="none"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dxk50xae13jb">
            <w:r w:rsidDel="00000000" w:rsidR="00000000" w:rsidRPr="00000000">
              <w:rPr>
                <w:rFonts w:ascii="Philosopher" w:cs="Philosopher" w:eastAsia="Philosopher" w:hAnsi="Philosopher"/>
                <w:b w:val="0"/>
                <w:i w:val="0"/>
                <w:smallCaps w:val="0"/>
                <w:strike w:val="0"/>
                <w:color w:val="000000"/>
                <w:sz w:val="24"/>
                <w:szCs w:val="24"/>
                <w:u w:val="none"/>
                <w:shd w:fill="auto" w:val="clear"/>
                <w:vertAlign w:val="baseline"/>
                <w:rtl w:val="0"/>
              </w:rPr>
              <w:t xml:space="preserve">🐓 Reset Callbacks</w:t>
              <w:tab/>
              <w:t xml:space="preserve">111</w:t>
            </w:r>
          </w:hyperlink>
          <w:r w:rsidDel="00000000" w:rsidR="00000000" w:rsidRPr="00000000">
            <w:rPr>
              <w:rtl w:val="0"/>
            </w:rPr>
          </w:r>
        </w:p>
        <w:p w:rsidR="00000000" w:rsidDel="00000000" w:rsidP="00000000" w:rsidRDefault="00000000" w:rsidRPr="00000000" w14:paraId="00000091">
          <w:pPr>
            <w:widowControl w:val="0"/>
            <w:tabs>
              <w:tab w:val="right" w:leader="none"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q36d8p7tqgv9">
            <w:r w:rsidDel="00000000" w:rsidR="00000000" w:rsidRPr="00000000">
              <w:rPr>
                <w:rFonts w:ascii="Philosopher" w:cs="Philosopher" w:eastAsia="Philosopher" w:hAnsi="Philosopher"/>
                <w:b w:val="0"/>
                <w:i w:val="0"/>
                <w:smallCaps w:val="0"/>
                <w:strike w:val="0"/>
                <w:color w:val="000000"/>
                <w:sz w:val="24"/>
                <w:szCs w:val="24"/>
                <w:u w:val="none"/>
                <w:shd w:fill="auto" w:val="clear"/>
                <w:vertAlign w:val="baseline"/>
                <w:rtl w:val="0"/>
              </w:rPr>
              <w:t xml:space="preserve">🐓 Save Checkpoint</w:t>
              <w:tab/>
              <w:t xml:space="preserve">112</w:t>
            </w:r>
          </w:hyperlink>
          <w:r w:rsidDel="00000000" w:rsidR="00000000" w:rsidRPr="00000000">
            <w:rPr>
              <w:rtl w:val="0"/>
            </w:rPr>
          </w:r>
        </w:p>
        <w:p w:rsidR="00000000" w:rsidDel="00000000" w:rsidP="00000000" w:rsidRDefault="00000000" w:rsidRPr="00000000" w14:paraId="00000092">
          <w:pPr>
            <w:widowControl w:val="0"/>
            <w:tabs>
              <w:tab w:val="right" w:leader="none"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k70dq9rnbvnj">
            <w:r w:rsidDel="00000000" w:rsidR="00000000" w:rsidRPr="00000000">
              <w:rPr>
                <w:rFonts w:ascii="Philosopher" w:cs="Philosopher" w:eastAsia="Philosopher" w:hAnsi="Philosopher"/>
                <w:b w:val="0"/>
                <w:i w:val="0"/>
                <w:smallCaps w:val="0"/>
                <w:strike w:val="0"/>
                <w:color w:val="000000"/>
                <w:sz w:val="24"/>
                <w:szCs w:val="24"/>
                <w:u w:val="none"/>
                <w:shd w:fill="auto" w:val="clear"/>
                <w:vertAlign w:val="baseline"/>
                <w:rtl w:val="0"/>
              </w:rPr>
              <w:t xml:space="preserve">🐓 Change the Background Tracklist</w:t>
              <w:tab/>
              <w:t xml:space="preserve">113</w:t>
            </w:r>
          </w:hyperlink>
          <w:r w:rsidDel="00000000" w:rsidR="00000000" w:rsidRPr="00000000">
            <w:rPr>
              <w:rtl w:val="0"/>
            </w:rPr>
          </w:r>
        </w:p>
        <w:p w:rsidR="00000000" w:rsidDel="00000000" w:rsidP="00000000" w:rsidRDefault="00000000" w:rsidRPr="00000000" w14:paraId="00000093">
          <w:pPr>
            <w:widowControl w:val="0"/>
            <w:tabs>
              <w:tab w:val="right" w:leader="none"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wbkj51tu676j">
            <w:r w:rsidDel="00000000" w:rsidR="00000000" w:rsidRPr="00000000">
              <w:rPr>
                <w:rFonts w:ascii="Philosopher" w:cs="Philosopher" w:eastAsia="Philosopher" w:hAnsi="Philosopher"/>
                <w:b w:val="0"/>
                <w:i w:val="0"/>
                <w:smallCaps w:val="0"/>
                <w:strike w:val="0"/>
                <w:color w:val="000000"/>
                <w:sz w:val="24"/>
                <w:szCs w:val="24"/>
                <w:u w:val="none"/>
                <w:shd w:fill="auto" w:val="clear"/>
                <w:vertAlign w:val="baseline"/>
                <w:rtl w:val="0"/>
              </w:rPr>
              <w:t xml:space="preserve">🐓 Play Audio Track</w:t>
              <w:tab/>
              <w:t xml:space="preserve">113</w:t>
            </w:r>
          </w:hyperlink>
          <w:r w:rsidDel="00000000" w:rsidR="00000000" w:rsidRPr="00000000">
            <w:rPr>
              <w:rtl w:val="0"/>
            </w:rPr>
          </w:r>
        </w:p>
        <w:p w:rsidR="00000000" w:rsidDel="00000000" w:rsidP="00000000" w:rsidRDefault="00000000" w:rsidRPr="00000000" w14:paraId="00000094">
          <w:pPr>
            <w:widowControl w:val="0"/>
            <w:tabs>
              <w:tab w:val="right" w:leader="none"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9zg2ht14t855">
            <w:r w:rsidDel="00000000" w:rsidR="00000000" w:rsidRPr="00000000">
              <w:rPr>
                <w:rFonts w:ascii="Philosopher" w:cs="Philosopher" w:eastAsia="Philosopher" w:hAnsi="Philosopher"/>
                <w:b w:val="0"/>
                <w:i w:val="0"/>
                <w:smallCaps w:val="0"/>
                <w:strike w:val="0"/>
                <w:color w:val="000000"/>
                <w:sz w:val="24"/>
                <w:szCs w:val="24"/>
                <w:u w:val="none"/>
                <w:shd w:fill="auto" w:val="clear"/>
                <w:vertAlign w:val="baseline"/>
                <w:rtl w:val="0"/>
              </w:rPr>
              <w:t xml:space="preserve">🐓 Movements</w:t>
              <w:tab/>
              <w:t xml:space="preserve">114</w:t>
            </w:r>
          </w:hyperlink>
          <w:r w:rsidDel="00000000" w:rsidR="00000000" w:rsidRPr="00000000">
            <w:rPr>
              <w:rtl w:val="0"/>
            </w:rPr>
          </w:r>
        </w:p>
        <w:p w:rsidR="00000000" w:rsidDel="00000000" w:rsidP="00000000" w:rsidRDefault="00000000" w:rsidRPr="00000000" w14:paraId="00000095">
          <w:pPr>
            <w:widowControl w:val="0"/>
            <w:tabs>
              <w:tab w:val="right" w:leader="none"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k97qken9oj8d">
            <w:r w:rsidDel="00000000" w:rsidR="00000000" w:rsidRPr="00000000">
              <w:rPr>
                <w:rFonts w:ascii="Philosopher" w:cs="Philosopher" w:eastAsia="Philosopher" w:hAnsi="Philosopher"/>
                <w:b w:val="0"/>
                <w:i w:val="0"/>
                <w:smallCaps w:val="0"/>
                <w:strike w:val="0"/>
                <w:color w:val="000000"/>
                <w:sz w:val="24"/>
                <w:szCs w:val="24"/>
                <w:u w:val="none"/>
                <w:shd w:fill="auto" w:val="clear"/>
                <w:vertAlign w:val="baseline"/>
                <w:rtl w:val="0"/>
              </w:rPr>
              <w:t xml:space="preserve">🐓 Change Table Image</w:t>
              <w:tab/>
              <w:t xml:space="preserve">117</w:t>
            </w:r>
          </w:hyperlink>
          <w:r w:rsidDel="00000000" w:rsidR="00000000" w:rsidRPr="00000000">
            <w:rPr>
              <w:rtl w:val="0"/>
            </w:rPr>
          </w:r>
        </w:p>
        <w:p w:rsidR="00000000" w:rsidDel="00000000" w:rsidP="00000000" w:rsidRDefault="00000000" w:rsidRPr="00000000" w14:paraId="00000096">
          <w:pPr>
            <w:widowControl w:val="0"/>
            <w:tabs>
              <w:tab w:val="right" w:leader="none"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xc8admahi5se">
            <w:r w:rsidDel="00000000" w:rsidR="00000000" w:rsidRPr="00000000">
              <w:rPr>
                <w:rFonts w:ascii="Philosopher" w:cs="Philosopher" w:eastAsia="Philosopher" w:hAnsi="Philosopher"/>
                <w:b w:val="0"/>
                <w:i w:val="0"/>
                <w:smallCaps w:val="0"/>
                <w:strike w:val="0"/>
                <w:color w:val="000000"/>
                <w:sz w:val="24"/>
                <w:szCs w:val="24"/>
                <w:u w:val="none"/>
                <w:shd w:fill="auto" w:val="clear"/>
                <w:vertAlign w:val="baseline"/>
                <w:rtl w:val="0"/>
              </w:rPr>
              <w:t xml:space="preserve">🐓 Change Table Leather</w:t>
              <w:tab/>
              <w:t xml:space="preserve">117</w:t>
            </w:r>
          </w:hyperlink>
          <w:r w:rsidDel="00000000" w:rsidR="00000000" w:rsidRPr="00000000">
            <w:rPr>
              <w:rtl w:val="0"/>
            </w:rPr>
          </w:r>
        </w:p>
        <w:p w:rsidR="00000000" w:rsidDel="00000000" w:rsidP="00000000" w:rsidRDefault="00000000" w:rsidRPr="00000000" w14:paraId="00000097">
          <w:pPr>
            <w:widowControl w:val="0"/>
            <w:tabs>
              <w:tab w:val="right" w:leader="none"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j7mlysfofjv">
            <w:r w:rsidDel="00000000" w:rsidR="00000000" w:rsidRPr="00000000">
              <w:rPr>
                <w:rFonts w:ascii="Philosopher" w:cs="Philosopher" w:eastAsia="Philosopher" w:hAnsi="Philosopher"/>
                <w:b w:val="0"/>
                <w:i w:val="0"/>
                <w:smallCaps w:val="0"/>
                <w:strike w:val="0"/>
                <w:color w:val="000000"/>
                <w:sz w:val="24"/>
                <w:szCs w:val="24"/>
                <w:u w:val="none"/>
                <w:shd w:fill="auto" w:val="clear"/>
                <w:vertAlign w:val="baseline"/>
                <w:rtl w:val="0"/>
              </w:rPr>
              <w:t xml:space="preserve">🐓 Change Table Legs</w:t>
              <w:tab/>
              <w:t xml:space="preserve">117</w:t>
            </w:r>
          </w:hyperlink>
          <w:r w:rsidDel="00000000" w:rsidR="00000000" w:rsidRPr="00000000">
            <w:rPr>
              <w:rtl w:val="0"/>
            </w:rPr>
          </w:r>
        </w:p>
        <w:p w:rsidR="00000000" w:rsidDel="00000000" w:rsidP="00000000" w:rsidRDefault="00000000" w:rsidRPr="00000000" w14:paraId="00000098">
          <w:pPr>
            <w:widowControl w:val="0"/>
            <w:tabs>
              <w:tab w:val="right" w:leader="none"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dv9j8sais7yp">
            <w:r w:rsidDel="00000000" w:rsidR="00000000" w:rsidRPr="00000000">
              <w:rPr>
                <w:rFonts w:ascii="Philosopher" w:cs="Philosopher" w:eastAsia="Philosopher" w:hAnsi="Philosopher"/>
                <w:b w:val="0"/>
                <w:i w:val="0"/>
                <w:smallCaps w:val="0"/>
                <w:strike w:val="0"/>
                <w:color w:val="000000"/>
                <w:sz w:val="24"/>
                <w:szCs w:val="24"/>
                <w:u w:val="none"/>
                <w:shd w:fill="auto" w:val="clear"/>
                <w:vertAlign w:val="baseline"/>
                <w:rtl w:val="0"/>
              </w:rPr>
              <w:t xml:space="preserve">🐓 Root Effects</w:t>
              <w:tab/>
              <w:t xml:space="preserve">118</w:t>
            </w:r>
          </w:hyperlink>
          <w:r w:rsidDel="00000000" w:rsidR="00000000" w:rsidRPr="00000000">
            <w:rPr>
              <w:rtl w:val="0"/>
            </w:rPr>
          </w:r>
        </w:p>
        <w:p w:rsidR="00000000" w:rsidDel="00000000" w:rsidP="00000000" w:rsidRDefault="00000000" w:rsidRPr="00000000" w14:paraId="00000099">
          <w:pPr>
            <w:widowControl w:val="0"/>
            <w:tabs>
              <w:tab w:val="right" w:leader="none"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9urqrky0wekr">
            <w:r w:rsidDel="00000000" w:rsidR="00000000" w:rsidRPr="00000000">
              <w:rPr>
                <w:rFonts w:ascii="Philosopher" w:cs="Philosopher" w:eastAsia="Philosopher" w:hAnsi="Philosopher"/>
                <w:b w:val="0"/>
                <w:i w:val="0"/>
                <w:smallCaps w:val="0"/>
                <w:strike w:val="0"/>
                <w:color w:val="000000"/>
                <w:sz w:val="24"/>
                <w:szCs w:val="24"/>
                <w:u w:val="none"/>
                <w:shd w:fill="auto" w:val="clear"/>
                <w:vertAlign w:val="baseline"/>
                <w:rtl w:val="0"/>
              </w:rPr>
              <w:t xml:space="preserve">🐓 Deck Shuffles</w:t>
              <w:tab/>
              <w:t xml:space="preserve">119</w:t>
            </w:r>
          </w:hyperlink>
          <w:r w:rsidDel="00000000" w:rsidR="00000000" w:rsidRPr="00000000">
            <w:rPr>
              <w:rtl w:val="0"/>
            </w:rPr>
          </w:r>
        </w:p>
        <w:p w:rsidR="00000000" w:rsidDel="00000000" w:rsidP="00000000" w:rsidRDefault="00000000" w:rsidRPr="00000000" w14:paraId="0000009A">
          <w:pPr>
            <w:widowControl w:val="0"/>
            <w:tabs>
              <w:tab w:val="right" w:leader="none"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js3dso1mym3d">
            <w:r w:rsidDel="00000000" w:rsidR="00000000" w:rsidRPr="00000000">
              <w:rPr>
                <w:rFonts w:ascii="Philosopher" w:cs="Philosopher" w:eastAsia="Philosopher" w:hAnsi="Philosopher"/>
                <w:b w:val="0"/>
                <w:i w:val="0"/>
                <w:smallCaps w:val="0"/>
                <w:strike w:val="0"/>
                <w:color w:val="000000"/>
                <w:sz w:val="24"/>
                <w:szCs w:val="24"/>
                <w:u w:val="none"/>
                <w:shd w:fill="auto" w:val="clear"/>
                <w:vertAlign w:val="baseline"/>
                <w:rtl w:val="0"/>
              </w:rPr>
              <w:t xml:space="preserve">📖 Unlock Codex Entries</w:t>
              <w:tab/>
              <w:t xml:space="preserve">121</w:t>
            </w:r>
          </w:hyperlink>
          <w:r w:rsidDel="00000000" w:rsidR="00000000" w:rsidRPr="00000000">
            <w:rPr>
              <w:rtl w:val="0"/>
            </w:rPr>
          </w:r>
        </w:p>
        <w:p w:rsidR="00000000" w:rsidDel="00000000" w:rsidP="00000000" w:rsidRDefault="00000000" w:rsidRPr="00000000" w14:paraId="0000009B">
          <w:pPr>
            <w:widowControl w:val="0"/>
            <w:tabs>
              <w:tab w:val="right" w:leader="none"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rghe857g1wzi">
            <w:r w:rsidDel="00000000" w:rsidR="00000000" w:rsidRPr="00000000">
              <w:rPr>
                <w:rFonts w:ascii="Philosopher" w:cs="Philosopher" w:eastAsia="Philosopher" w:hAnsi="Philosopher"/>
                <w:b w:val="0"/>
                <w:i w:val="0"/>
                <w:smallCaps w:val="0"/>
                <w:strike w:val="0"/>
                <w:color w:val="000000"/>
                <w:sz w:val="24"/>
                <w:szCs w:val="24"/>
                <w:u w:val="none"/>
                <w:shd w:fill="auto" w:val="clear"/>
                <w:vertAlign w:val="baseline"/>
                <w:rtl w:val="0"/>
              </w:rPr>
              <w:t xml:space="preserve">📖 Remove Codex Entries</w:t>
              <w:tab/>
              <w:t xml:space="preserve">121</w:t>
            </w:r>
          </w:hyperlink>
          <w:r w:rsidDel="00000000" w:rsidR="00000000" w:rsidRPr="00000000">
            <w:rPr>
              <w:rtl w:val="0"/>
            </w:rPr>
          </w:r>
        </w:p>
        <w:p w:rsidR="00000000" w:rsidDel="00000000" w:rsidP="00000000" w:rsidRDefault="00000000" w:rsidRPr="00000000" w14:paraId="0000009C">
          <w:pPr>
            <w:widowControl w:val="0"/>
            <w:tabs>
              <w:tab w:val="right" w:leader="none"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oxfjvblsdo1">
            <w:r w:rsidDel="00000000" w:rsidR="00000000" w:rsidRPr="00000000">
              <w:rPr>
                <w:rFonts w:ascii="Philosopher" w:cs="Philosopher" w:eastAsia="Philosopher" w:hAnsi="Philosopher"/>
                <w:b w:val="0"/>
                <w:i w:val="0"/>
                <w:smallCaps w:val="0"/>
                <w:strike w:val="0"/>
                <w:color w:val="000000"/>
                <w:sz w:val="24"/>
                <w:szCs w:val="24"/>
                <w:u w:val="none"/>
                <w:shd w:fill="auto" w:val="clear"/>
                <w:vertAlign w:val="baseline"/>
                <w:rtl w:val="0"/>
              </w:rPr>
              <w:t xml:space="preserve">📖 Update Codex Entries</w:t>
              <w:tab/>
              <w:t xml:space="preserve">122</w:t>
            </w:r>
          </w:hyperlink>
          <w:r w:rsidDel="00000000" w:rsidR="00000000" w:rsidRPr="00000000">
            <w:rPr>
              <w:rtl w:val="0"/>
            </w:rPr>
          </w:r>
        </w:p>
        <w:p w:rsidR="00000000" w:rsidDel="00000000" w:rsidP="00000000" w:rsidRDefault="00000000" w:rsidRPr="00000000" w14:paraId="0000009D">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3bh1bu6ozu30">
            <w:r w:rsidDel="00000000" w:rsidR="00000000" w:rsidRPr="00000000">
              <w:rPr>
                <w:rFonts w:ascii="Philosopher" w:cs="Philosopher" w:eastAsia="Philosopher" w:hAnsi="Philosopher"/>
                <w:b w:val="0"/>
                <w:i w:val="0"/>
                <w:smallCaps w:val="0"/>
                <w:strike w:val="0"/>
                <w:color w:val="000000"/>
                <w:sz w:val="24"/>
                <w:szCs w:val="24"/>
                <w:u w:val="none"/>
                <w:shd w:fill="auto" w:val="clear"/>
                <w:vertAlign w:val="baseline"/>
                <w:rtl w:val="0"/>
              </w:rPr>
              <w:t xml:space="preserve">Slots</w:t>
              <w:tab/>
              <w:t xml:space="preserve">123</w:t>
            </w:r>
          </w:hyperlink>
          <w:r w:rsidDel="00000000" w:rsidR="00000000" w:rsidRPr="00000000">
            <w:rPr>
              <w:rtl w:val="0"/>
            </w:rPr>
          </w:r>
        </w:p>
        <w:p w:rsidR="00000000" w:rsidDel="00000000" w:rsidP="00000000" w:rsidRDefault="00000000" w:rsidRPr="00000000" w14:paraId="0000009E">
          <w:pPr>
            <w:widowControl w:val="0"/>
            <w:tabs>
              <w:tab w:val="right" w:leader="none"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f0zl9cqkswpm">
            <w:r w:rsidDel="00000000" w:rsidR="00000000" w:rsidRPr="00000000">
              <w:rPr>
                <w:rFonts w:ascii="Philosopher" w:cs="Philosopher" w:eastAsia="Philosopher" w:hAnsi="Philosopher"/>
                <w:b w:val="0"/>
                <w:i w:val="0"/>
                <w:smallCaps w:val="0"/>
                <w:strike w:val="0"/>
                <w:color w:val="000000"/>
                <w:sz w:val="24"/>
                <w:szCs w:val="24"/>
                <w:u w:val="none"/>
                <w:shd w:fill="auto" w:val="clear"/>
                <w:vertAlign w:val="baseline"/>
                <w:rtl w:val="0"/>
              </w:rPr>
              <w:t xml:space="preserve">Description</w:t>
              <w:tab/>
              <w:t xml:space="preserve">123</w:t>
            </w:r>
          </w:hyperlink>
          <w:r w:rsidDel="00000000" w:rsidR="00000000" w:rsidRPr="00000000">
            <w:rPr>
              <w:rtl w:val="0"/>
            </w:rPr>
          </w:r>
        </w:p>
        <w:p w:rsidR="00000000" w:rsidDel="00000000" w:rsidP="00000000" w:rsidRDefault="00000000" w:rsidRPr="00000000" w14:paraId="0000009F">
          <w:pPr>
            <w:widowControl w:val="0"/>
            <w:tabs>
              <w:tab w:val="right" w:leader="none"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m6kxf47ns3p0">
            <w:r w:rsidDel="00000000" w:rsidR="00000000" w:rsidRPr="00000000">
              <w:rPr>
                <w:rFonts w:ascii="Philosopher" w:cs="Philosopher" w:eastAsia="Philosopher" w:hAnsi="Philosopher"/>
                <w:b w:val="0"/>
                <w:i w:val="0"/>
                <w:smallCaps w:val="0"/>
                <w:strike w:val="0"/>
                <w:color w:val="000000"/>
                <w:sz w:val="24"/>
                <w:szCs w:val="24"/>
                <w:u w:val="none"/>
                <w:shd w:fill="auto" w:val="clear"/>
                <w:vertAlign w:val="baseline"/>
                <w:rtl w:val="0"/>
              </w:rPr>
              <w:t xml:space="preserve">Properties of Slots</w:t>
              <w:tab/>
              <w:t xml:space="preserve">123</w:t>
            </w:r>
          </w:hyperlink>
          <w:r w:rsidDel="00000000" w:rsidR="00000000" w:rsidRPr="00000000">
            <w:rPr>
              <w:rtl w:val="0"/>
            </w:rPr>
          </w:r>
        </w:p>
        <w:p w:rsidR="00000000" w:rsidDel="00000000" w:rsidP="00000000" w:rsidRDefault="00000000" w:rsidRPr="00000000" w14:paraId="000000A0">
          <w:pPr>
            <w:widowControl w:val="0"/>
            <w:tabs>
              <w:tab w:val="right" w:leader="none"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s96u435v3bqu">
            <w:r w:rsidDel="00000000" w:rsidR="00000000" w:rsidRPr="00000000">
              <w:rPr>
                <w:rFonts w:ascii="Philosopher" w:cs="Philosopher" w:eastAsia="Philosopher" w:hAnsi="Philosopher"/>
                <w:b w:val="0"/>
                <w:i w:val="0"/>
                <w:smallCaps w:val="0"/>
                <w:strike w:val="0"/>
                <w:color w:val="000000"/>
                <w:sz w:val="24"/>
                <w:szCs w:val="24"/>
                <w:u w:val="none"/>
                <w:shd w:fill="auto" w:val="clear"/>
                <w:vertAlign w:val="baseline"/>
                <w:rtl w:val="0"/>
              </w:rPr>
              <w:t xml:space="preserve">Slot ID</w:t>
              <w:tab/>
              <w:t xml:space="preserve">123</w:t>
            </w:r>
          </w:hyperlink>
          <w:r w:rsidDel="00000000" w:rsidR="00000000" w:rsidRPr="00000000">
            <w:rPr>
              <w:rtl w:val="0"/>
            </w:rPr>
          </w:r>
        </w:p>
        <w:p w:rsidR="00000000" w:rsidDel="00000000" w:rsidP="00000000" w:rsidRDefault="00000000" w:rsidRPr="00000000" w14:paraId="000000A1">
          <w:pPr>
            <w:widowControl w:val="0"/>
            <w:tabs>
              <w:tab w:val="right" w:leader="none"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fw39zz9sr58y">
            <w:r w:rsidDel="00000000" w:rsidR="00000000" w:rsidRPr="00000000">
              <w:rPr>
                <w:rFonts w:ascii="Philosopher" w:cs="Philosopher" w:eastAsia="Philosopher" w:hAnsi="Philosopher"/>
                <w:b w:val="0"/>
                <w:i w:val="0"/>
                <w:smallCaps w:val="0"/>
                <w:strike w:val="0"/>
                <w:color w:val="000000"/>
                <w:sz w:val="24"/>
                <w:szCs w:val="24"/>
                <w:u w:val="none"/>
                <w:shd w:fill="auto" w:val="clear"/>
                <w:vertAlign w:val="baseline"/>
                <w:rtl w:val="0"/>
              </w:rPr>
              <w:t xml:space="preserve">Label</w:t>
              <w:tab/>
              <w:t xml:space="preserve">123</w:t>
            </w:r>
          </w:hyperlink>
          <w:r w:rsidDel="00000000" w:rsidR="00000000" w:rsidRPr="00000000">
            <w:rPr>
              <w:rtl w:val="0"/>
            </w:rPr>
          </w:r>
        </w:p>
        <w:p w:rsidR="00000000" w:rsidDel="00000000" w:rsidP="00000000" w:rsidRDefault="00000000" w:rsidRPr="00000000" w14:paraId="000000A2">
          <w:pPr>
            <w:widowControl w:val="0"/>
            <w:tabs>
              <w:tab w:val="right" w:leader="none"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v621cy1bf90i">
            <w:r w:rsidDel="00000000" w:rsidR="00000000" w:rsidRPr="00000000">
              <w:rPr>
                <w:rFonts w:ascii="Philosopher" w:cs="Philosopher" w:eastAsia="Philosopher" w:hAnsi="Philosopher"/>
                <w:b w:val="0"/>
                <w:i w:val="0"/>
                <w:smallCaps w:val="0"/>
                <w:strike w:val="0"/>
                <w:color w:val="000000"/>
                <w:sz w:val="24"/>
                <w:szCs w:val="24"/>
                <w:u w:val="none"/>
                <w:shd w:fill="auto" w:val="clear"/>
                <w:vertAlign w:val="baseline"/>
                <w:rtl w:val="0"/>
              </w:rPr>
              <w:t xml:space="preserve">Description</w:t>
              <w:tab/>
              <w:t xml:space="preserve">124</w:t>
            </w:r>
          </w:hyperlink>
          <w:r w:rsidDel="00000000" w:rsidR="00000000" w:rsidRPr="00000000">
            <w:rPr>
              <w:rtl w:val="0"/>
            </w:rPr>
          </w:r>
        </w:p>
        <w:p w:rsidR="00000000" w:rsidDel="00000000" w:rsidP="00000000" w:rsidRDefault="00000000" w:rsidRPr="00000000" w14:paraId="000000A3">
          <w:pPr>
            <w:widowControl w:val="0"/>
            <w:tabs>
              <w:tab w:val="right" w:leader="none"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srnehxa46jpe">
            <w:r w:rsidDel="00000000" w:rsidR="00000000" w:rsidRPr="00000000">
              <w:rPr>
                <w:rFonts w:ascii="Philosopher" w:cs="Philosopher" w:eastAsia="Philosopher" w:hAnsi="Philosopher"/>
                <w:b w:val="0"/>
                <w:i w:val="0"/>
                <w:smallCaps w:val="0"/>
                <w:strike w:val="0"/>
                <w:color w:val="000000"/>
                <w:sz w:val="24"/>
                <w:szCs w:val="24"/>
                <w:u w:val="none"/>
                <w:shd w:fill="auto" w:val="clear"/>
                <w:vertAlign w:val="baseline"/>
                <w:rtl w:val="0"/>
              </w:rPr>
              <w:t xml:space="preserve">Required</w:t>
              <w:tab/>
              <w:t xml:space="preserve">124</w:t>
            </w:r>
          </w:hyperlink>
          <w:r w:rsidDel="00000000" w:rsidR="00000000" w:rsidRPr="00000000">
            <w:rPr>
              <w:rtl w:val="0"/>
            </w:rPr>
          </w:r>
        </w:p>
        <w:p w:rsidR="00000000" w:rsidDel="00000000" w:rsidP="00000000" w:rsidRDefault="00000000" w:rsidRPr="00000000" w14:paraId="000000A4">
          <w:pPr>
            <w:widowControl w:val="0"/>
            <w:tabs>
              <w:tab w:val="right" w:leader="none"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gk9cxj39w4f0">
            <w:r w:rsidDel="00000000" w:rsidR="00000000" w:rsidRPr="00000000">
              <w:rPr>
                <w:rFonts w:ascii="Philosopher" w:cs="Philosopher" w:eastAsia="Philosopher" w:hAnsi="Philosopher"/>
                <w:b w:val="0"/>
                <w:i w:val="0"/>
                <w:smallCaps w:val="0"/>
                <w:strike w:val="0"/>
                <w:color w:val="000000"/>
                <w:sz w:val="24"/>
                <w:szCs w:val="24"/>
                <w:u w:val="none"/>
                <w:shd w:fill="auto" w:val="clear"/>
                <w:vertAlign w:val="baseline"/>
                <w:rtl w:val="0"/>
              </w:rPr>
              <w:t xml:space="preserve">Essential</w:t>
              <w:tab/>
              <w:t xml:space="preserve">125</w:t>
            </w:r>
          </w:hyperlink>
          <w:r w:rsidDel="00000000" w:rsidR="00000000" w:rsidRPr="00000000">
            <w:rPr>
              <w:rtl w:val="0"/>
            </w:rPr>
          </w:r>
        </w:p>
        <w:p w:rsidR="00000000" w:rsidDel="00000000" w:rsidP="00000000" w:rsidRDefault="00000000" w:rsidRPr="00000000" w14:paraId="000000A5">
          <w:pPr>
            <w:widowControl w:val="0"/>
            <w:tabs>
              <w:tab w:val="right" w:leader="none"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lw0ldu5fmrrd">
            <w:r w:rsidDel="00000000" w:rsidR="00000000" w:rsidRPr="00000000">
              <w:rPr>
                <w:rFonts w:ascii="Philosopher" w:cs="Philosopher" w:eastAsia="Philosopher" w:hAnsi="Philosopher"/>
                <w:b w:val="0"/>
                <w:i w:val="0"/>
                <w:smallCaps w:val="0"/>
                <w:strike w:val="0"/>
                <w:color w:val="000000"/>
                <w:sz w:val="24"/>
                <w:szCs w:val="24"/>
                <w:u w:val="none"/>
                <w:shd w:fill="auto" w:val="clear"/>
                <w:vertAlign w:val="baseline"/>
                <w:rtl w:val="0"/>
              </w:rPr>
              <w:t xml:space="preserve">Forbidden</w:t>
              <w:tab/>
              <w:t xml:space="preserve">125</w:t>
            </w:r>
          </w:hyperlink>
          <w:r w:rsidDel="00000000" w:rsidR="00000000" w:rsidRPr="00000000">
            <w:rPr>
              <w:rtl w:val="0"/>
            </w:rPr>
          </w:r>
        </w:p>
        <w:p w:rsidR="00000000" w:rsidDel="00000000" w:rsidP="00000000" w:rsidRDefault="00000000" w:rsidRPr="00000000" w14:paraId="000000A6">
          <w:pPr>
            <w:widowControl w:val="0"/>
            <w:tabs>
              <w:tab w:val="right" w:leader="none"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mtaa1sfpk5ut">
            <w:r w:rsidDel="00000000" w:rsidR="00000000" w:rsidRPr="00000000">
              <w:rPr>
                <w:rFonts w:ascii="Philosopher" w:cs="Philosopher" w:eastAsia="Philosopher" w:hAnsi="Philosopher"/>
                <w:b w:val="0"/>
                <w:i w:val="0"/>
                <w:smallCaps w:val="0"/>
                <w:strike w:val="0"/>
                <w:color w:val="000000"/>
                <w:sz w:val="24"/>
                <w:szCs w:val="24"/>
                <w:u w:val="none"/>
                <w:shd w:fill="auto" w:val="clear"/>
                <w:vertAlign w:val="baseline"/>
                <w:rtl w:val="0"/>
              </w:rPr>
              <w:t xml:space="preserve">Consumes</w:t>
              <w:tab/>
              <w:t xml:space="preserve">126</w:t>
            </w:r>
          </w:hyperlink>
          <w:r w:rsidDel="00000000" w:rsidR="00000000" w:rsidRPr="00000000">
            <w:rPr>
              <w:rtl w:val="0"/>
            </w:rPr>
          </w:r>
        </w:p>
        <w:p w:rsidR="00000000" w:rsidDel="00000000" w:rsidP="00000000" w:rsidRDefault="00000000" w:rsidRPr="00000000" w14:paraId="000000A7">
          <w:pPr>
            <w:widowControl w:val="0"/>
            <w:tabs>
              <w:tab w:val="right" w:leader="none"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2q45i63lcii3">
            <w:r w:rsidDel="00000000" w:rsidR="00000000" w:rsidRPr="00000000">
              <w:rPr>
                <w:rFonts w:ascii="Philosopher" w:cs="Philosopher" w:eastAsia="Philosopher" w:hAnsi="Philosopher"/>
                <w:b w:val="0"/>
                <w:i w:val="0"/>
                <w:smallCaps w:val="0"/>
                <w:strike w:val="0"/>
                <w:color w:val="000000"/>
                <w:sz w:val="24"/>
                <w:szCs w:val="24"/>
                <w:u w:val="none"/>
                <w:shd w:fill="auto" w:val="clear"/>
                <w:vertAlign w:val="baseline"/>
                <w:rtl w:val="0"/>
              </w:rPr>
              <w:t xml:space="preserve">Action ID</w:t>
              <w:tab/>
              <w:t xml:space="preserve">126</w:t>
            </w:r>
          </w:hyperlink>
          <w:r w:rsidDel="00000000" w:rsidR="00000000" w:rsidRPr="00000000">
            <w:rPr>
              <w:rtl w:val="0"/>
            </w:rPr>
          </w:r>
        </w:p>
        <w:p w:rsidR="00000000" w:rsidDel="00000000" w:rsidP="00000000" w:rsidRDefault="00000000" w:rsidRPr="00000000" w14:paraId="000000A8">
          <w:pPr>
            <w:widowControl w:val="0"/>
            <w:tabs>
              <w:tab w:val="right" w:leader="none"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8d6ytkpz8g5w">
            <w:r w:rsidDel="00000000" w:rsidR="00000000" w:rsidRPr="00000000">
              <w:rPr>
                <w:rFonts w:ascii="Philosopher" w:cs="Philosopher" w:eastAsia="Philosopher" w:hAnsi="Philosopher"/>
                <w:b w:val="0"/>
                <w:i w:val="0"/>
                <w:smallCaps w:val="0"/>
                <w:strike w:val="0"/>
                <w:color w:val="000000"/>
                <w:sz w:val="24"/>
                <w:szCs w:val="24"/>
                <w:u w:val="none"/>
                <w:shd w:fill="auto" w:val="clear"/>
                <w:vertAlign w:val="baseline"/>
                <w:rtl w:val="0"/>
              </w:rPr>
              <w:t xml:space="preserve">Greedy</w:t>
              <w:tab/>
              <w:t xml:space="preserve">127</w:t>
            </w:r>
          </w:hyperlink>
          <w:r w:rsidDel="00000000" w:rsidR="00000000" w:rsidRPr="00000000">
            <w:rPr>
              <w:rtl w:val="0"/>
            </w:rPr>
          </w:r>
        </w:p>
        <w:p w:rsidR="00000000" w:rsidDel="00000000" w:rsidP="00000000" w:rsidRDefault="00000000" w:rsidRPr="00000000" w14:paraId="000000A9">
          <w:pPr>
            <w:widowControl w:val="0"/>
            <w:tabs>
              <w:tab w:val="right" w:leader="none"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vhgkwdbdvn7t">
            <w:r w:rsidDel="00000000" w:rsidR="00000000" w:rsidRPr="00000000">
              <w:rPr>
                <w:rFonts w:ascii="Philosopher" w:cs="Philosopher" w:eastAsia="Philosopher" w:hAnsi="Philosopher"/>
                <w:b w:val="0"/>
                <w:i w:val="0"/>
                <w:smallCaps w:val="0"/>
                <w:strike w:val="0"/>
                <w:color w:val="000000"/>
                <w:sz w:val="24"/>
                <w:szCs w:val="24"/>
                <w:u w:val="none"/>
                <w:shd w:fill="auto" w:val="clear"/>
                <w:vertAlign w:val="baseline"/>
                <w:rtl w:val="0"/>
              </w:rPr>
              <w:t xml:space="preserve">If aspects present</w:t>
              <w:tab/>
              <w:t xml:space="preserve">127</w:t>
            </w:r>
          </w:hyperlink>
          <w:r w:rsidDel="00000000" w:rsidR="00000000" w:rsidRPr="00000000">
            <w:rPr>
              <w:rtl w:val="0"/>
            </w:rPr>
          </w:r>
        </w:p>
        <w:p w:rsidR="00000000" w:rsidDel="00000000" w:rsidP="00000000" w:rsidRDefault="00000000" w:rsidRPr="00000000" w14:paraId="000000AA">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a9gfwbghi5j8">
            <w:r w:rsidDel="00000000" w:rsidR="00000000" w:rsidRPr="00000000">
              <w:rPr>
                <w:rFonts w:ascii="Philosopher" w:cs="Philosopher" w:eastAsia="Philosopher" w:hAnsi="Philosopher"/>
                <w:b w:val="0"/>
                <w:i w:val="0"/>
                <w:smallCaps w:val="0"/>
                <w:strike w:val="0"/>
                <w:color w:val="000000"/>
                <w:sz w:val="24"/>
                <w:szCs w:val="24"/>
                <w:u w:val="none"/>
                <w:shd w:fill="auto" w:val="clear"/>
                <w:vertAlign w:val="baseline"/>
                <w:rtl w:val="0"/>
              </w:rPr>
              <w:t xml:space="preserve">Verbs</w:t>
              <w:tab/>
              <w:t xml:space="preserve">129</w:t>
            </w:r>
          </w:hyperlink>
          <w:r w:rsidDel="00000000" w:rsidR="00000000" w:rsidRPr="00000000">
            <w:rPr>
              <w:rtl w:val="0"/>
            </w:rPr>
          </w:r>
        </w:p>
        <w:p w:rsidR="00000000" w:rsidDel="00000000" w:rsidP="00000000" w:rsidRDefault="00000000" w:rsidRPr="00000000" w14:paraId="000000AB">
          <w:pPr>
            <w:widowControl w:val="0"/>
            <w:tabs>
              <w:tab w:val="right" w:leader="none"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rkjpm699e1un">
            <w:r w:rsidDel="00000000" w:rsidR="00000000" w:rsidRPr="00000000">
              <w:rPr>
                <w:rFonts w:ascii="Philosopher" w:cs="Philosopher" w:eastAsia="Philosopher" w:hAnsi="Philosopher"/>
                <w:b w:val="0"/>
                <w:i w:val="0"/>
                <w:smallCaps w:val="0"/>
                <w:strike w:val="0"/>
                <w:color w:val="000000"/>
                <w:sz w:val="24"/>
                <w:szCs w:val="24"/>
                <w:u w:val="none"/>
                <w:shd w:fill="auto" w:val="clear"/>
                <w:vertAlign w:val="baseline"/>
                <w:rtl w:val="0"/>
              </w:rPr>
              <w:t xml:space="preserve">Description</w:t>
              <w:tab/>
              <w:t xml:space="preserve">129</w:t>
            </w:r>
          </w:hyperlink>
          <w:r w:rsidDel="00000000" w:rsidR="00000000" w:rsidRPr="00000000">
            <w:rPr>
              <w:rtl w:val="0"/>
            </w:rPr>
          </w:r>
        </w:p>
        <w:p w:rsidR="00000000" w:rsidDel="00000000" w:rsidP="00000000" w:rsidRDefault="00000000" w:rsidRPr="00000000" w14:paraId="000000AC">
          <w:pPr>
            <w:widowControl w:val="0"/>
            <w:tabs>
              <w:tab w:val="right" w:leader="none"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z8qvjtr43p9q">
            <w:r w:rsidDel="00000000" w:rsidR="00000000" w:rsidRPr="00000000">
              <w:rPr>
                <w:rFonts w:ascii="Philosopher" w:cs="Philosopher" w:eastAsia="Philosopher" w:hAnsi="Philosopher"/>
                <w:b w:val="0"/>
                <w:i w:val="0"/>
                <w:smallCaps w:val="0"/>
                <w:strike w:val="0"/>
                <w:color w:val="000000"/>
                <w:sz w:val="24"/>
                <w:szCs w:val="24"/>
                <w:u w:val="none"/>
                <w:shd w:fill="auto" w:val="clear"/>
                <w:vertAlign w:val="baseline"/>
                <w:rtl w:val="0"/>
              </w:rPr>
              <w:t xml:space="preserve">Properties of Verbs</w:t>
              <w:tab/>
              <w:t xml:space="preserve">129</w:t>
            </w:r>
          </w:hyperlink>
          <w:r w:rsidDel="00000000" w:rsidR="00000000" w:rsidRPr="00000000">
            <w:rPr>
              <w:rtl w:val="0"/>
            </w:rPr>
          </w:r>
        </w:p>
        <w:p w:rsidR="00000000" w:rsidDel="00000000" w:rsidP="00000000" w:rsidRDefault="00000000" w:rsidRPr="00000000" w14:paraId="000000AD">
          <w:pPr>
            <w:widowControl w:val="0"/>
            <w:tabs>
              <w:tab w:val="right" w:leader="none"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ownjnfndqjr7">
            <w:r w:rsidDel="00000000" w:rsidR="00000000" w:rsidRPr="00000000">
              <w:rPr>
                <w:rFonts w:ascii="Philosopher" w:cs="Philosopher" w:eastAsia="Philosopher" w:hAnsi="Philosopher"/>
                <w:b w:val="0"/>
                <w:i w:val="0"/>
                <w:smallCaps w:val="0"/>
                <w:strike w:val="0"/>
                <w:color w:val="000000"/>
                <w:sz w:val="24"/>
                <w:szCs w:val="24"/>
                <w:u w:val="none"/>
                <w:shd w:fill="auto" w:val="clear"/>
                <w:vertAlign w:val="baseline"/>
                <w:rtl w:val="0"/>
              </w:rPr>
              <w:t xml:space="preserve">Verb ID</w:t>
              <w:tab/>
              <w:t xml:space="preserve">129</w:t>
            </w:r>
          </w:hyperlink>
          <w:r w:rsidDel="00000000" w:rsidR="00000000" w:rsidRPr="00000000">
            <w:rPr>
              <w:rtl w:val="0"/>
            </w:rPr>
          </w:r>
        </w:p>
        <w:p w:rsidR="00000000" w:rsidDel="00000000" w:rsidP="00000000" w:rsidRDefault="00000000" w:rsidRPr="00000000" w14:paraId="000000AE">
          <w:pPr>
            <w:widowControl w:val="0"/>
            <w:tabs>
              <w:tab w:val="right" w:leader="none"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2qaf22i45odp">
            <w:r w:rsidDel="00000000" w:rsidR="00000000" w:rsidRPr="00000000">
              <w:rPr>
                <w:rFonts w:ascii="Philosopher" w:cs="Philosopher" w:eastAsia="Philosopher" w:hAnsi="Philosopher"/>
                <w:b w:val="0"/>
                <w:i w:val="0"/>
                <w:smallCaps w:val="0"/>
                <w:strike w:val="0"/>
                <w:color w:val="000000"/>
                <w:sz w:val="24"/>
                <w:szCs w:val="24"/>
                <w:u w:val="none"/>
                <w:shd w:fill="auto" w:val="clear"/>
                <w:vertAlign w:val="baseline"/>
                <w:rtl w:val="0"/>
              </w:rPr>
              <w:t xml:space="preserve">Label</w:t>
              <w:tab/>
              <w:t xml:space="preserve">130</w:t>
            </w:r>
          </w:hyperlink>
          <w:r w:rsidDel="00000000" w:rsidR="00000000" w:rsidRPr="00000000">
            <w:rPr>
              <w:rtl w:val="0"/>
            </w:rPr>
          </w:r>
        </w:p>
        <w:p w:rsidR="00000000" w:rsidDel="00000000" w:rsidP="00000000" w:rsidRDefault="00000000" w:rsidRPr="00000000" w14:paraId="000000AF">
          <w:pPr>
            <w:widowControl w:val="0"/>
            <w:tabs>
              <w:tab w:val="right" w:leader="none"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f6eznhl68xvh">
            <w:r w:rsidDel="00000000" w:rsidR="00000000" w:rsidRPr="00000000">
              <w:rPr>
                <w:rFonts w:ascii="Philosopher" w:cs="Philosopher" w:eastAsia="Philosopher" w:hAnsi="Philosopher"/>
                <w:b w:val="0"/>
                <w:i w:val="0"/>
                <w:smallCaps w:val="0"/>
                <w:strike w:val="0"/>
                <w:color w:val="000000"/>
                <w:sz w:val="24"/>
                <w:szCs w:val="24"/>
                <w:u w:val="none"/>
                <w:shd w:fill="auto" w:val="clear"/>
                <w:vertAlign w:val="baseline"/>
                <w:rtl w:val="0"/>
              </w:rPr>
              <w:t xml:space="preserve">Description</w:t>
              <w:tab/>
              <w:t xml:space="preserve">130</w:t>
            </w:r>
          </w:hyperlink>
          <w:r w:rsidDel="00000000" w:rsidR="00000000" w:rsidRPr="00000000">
            <w:rPr>
              <w:rtl w:val="0"/>
            </w:rPr>
          </w:r>
        </w:p>
        <w:p w:rsidR="00000000" w:rsidDel="00000000" w:rsidP="00000000" w:rsidRDefault="00000000" w:rsidRPr="00000000" w14:paraId="000000B0">
          <w:pPr>
            <w:widowControl w:val="0"/>
            <w:tabs>
              <w:tab w:val="right" w:leader="none"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xey7j92r2kna">
            <w:r w:rsidDel="00000000" w:rsidR="00000000" w:rsidRPr="00000000">
              <w:rPr>
                <w:rFonts w:ascii="Philosopher" w:cs="Philosopher" w:eastAsia="Philosopher" w:hAnsi="Philosopher"/>
                <w:b w:val="0"/>
                <w:i w:val="0"/>
                <w:smallCaps w:val="0"/>
                <w:strike w:val="0"/>
                <w:color w:val="000000"/>
                <w:sz w:val="24"/>
                <w:szCs w:val="24"/>
                <w:u w:val="none"/>
                <w:shd w:fill="auto" w:val="clear"/>
                <w:vertAlign w:val="baseline"/>
                <w:rtl w:val="0"/>
              </w:rPr>
              <w:t xml:space="preserve">Slot</w:t>
              <w:tab/>
              <w:t xml:space="preserve">131</w:t>
            </w:r>
          </w:hyperlink>
          <w:r w:rsidDel="00000000" w:rsidR="00000000" w:rsidRPr="00000000">
            <w:rPr>
              <w:rtl w:val="0"/>
            </w:rPr>
          </w:r>
        </w:p>
        <w:p w:rsidR="00000000" w:rsidDel="00000000" w:rsidP="00000000" w:rsidRDefault="00000000" w:rsidRPr="00000000" w14:paraId="000000B1">
          <w:pPr>
            <w:widowControl w:val="0"/>
            <w:tabs>
              <w:tab w:val="right" w:leader="none"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lsbjottx5ebl">
            <w:r w:rsidDel="00000000" w:rsidR="00000000" w:rsidRPr="00000000">
              <w:rPr>
                <w:rFonts w:ascii="Philosopher" w:cs="Philosopher" w:eastAsia="Philosopher" w:hAnsi="Philosopher"/>
                <w:b w:val="0"/>
                <w:i w:val="0"/>
                <w:smallCaps w:val="0"/>
                <w:strike w:val="0"/>
                <w:color w:val="000000"/>
                <w:sz w:val="24"/>
                <w:szCs w:val="24"/>
                <w:u w:val="none"/>
                <w:shd w:fill="auto" w:val="clear"/>
                <w:vertAlign w:val="baseline"/>
                <w:rtl w:val="0"/>
              </w:rPr>
              <w:t xml:space="preserve">🐓Max Unique</w:t>
              <w:tab/>
              <w:t xml:space="preserve">132</w:t>
            </w:r>
          </w:hyperlink>
          <w:r w:rsidDel="00000000" w:rsidR="00000000" w:rsidRPr="00000000">
            <w:rPr>
              <w:rtl w:val="0"/>
            </w:rPr>
          </w:r>
        </w:p>
        <w:p w:rsidR="00000000" w:rsidDel="00000000" w:rsidP="00000000" w:rsidRDefault="00000000" w:rsidRPr="00000000" w14:paraId="000000B2">
          <w:pPr>
            <w:widowControl w:val="0"/>
            <w:tabs>
              <w:tab w:val="right" w:leader="none"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xjx1yum2l0n">
            <w:r w:rsidDel="00000000" w:rsidR="00000000" w:rsidRPr="00000000">
              <w:rPr>
                <w:rFonts w:ascii="Philosopher" w:cs="Philosopher" w:eastAsia="Philosopher" w:hAnsi="Philosopher"/>
                <w:b w:val="0"/>
                <w:i w:val="0"/>
                <w:smallCaps w:val="0"/>
                <w:strike w:val="0"/>
                <w:color w:val="000000"/>
                <w:sz w:val="24"/>
                <w:szCs w:val="24"/>
                <w:u w:val="none"/>
                <w:shd w:fill="auto" w:val="clear"/>
                <w:vertAlign w:val="baseline"/>
                <w:rtl w:val="0"/>
              </w:rPr>
              <w:t xml:space="preserve">Examples</w:t>
              <w:tab/>
              <w:t xml:space="preserve">132</w:t>
            </w:r>
          </w:hyperlink>
          <w:r w:rsidDel="00000000" w:rsidR="00000000" w:rsidRPr="00000000">
            <w:rPr>
              <w:rtl w:val="0"/>
            </w:rPr>
          </w:r>
        </w:p>
        <w:p w:rsidR="00000000" w:rsidDel="00000000" w:rsidP="00000000" w:rsidRDefault="00000000" w:rsidRPr="00000000" w14:paraId="000000B3">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r7xpa9c2bm">
            <w:r w:rsidDel="00000000" w:rsidR="00000000" w:rsidRPr="00000000">
              <w:rPr>
                <w:rFonts w:ascii="Philosopher" w:cs="Philosopher" w:eastAsia="Philosopher" w:hAnsi="Philosopher"/>
                <w:b w:val="0"/>
                <w:i w:val="0"/>
                <w:smallCaps w:val="0"/>
                <w:strike w:val="0"/>
                <w:color w:val="000000"/>
                <w:sz w:val="24"/>
                <w:szCs w:val="24"/>
                <w:u w:val="none"/>
                <w:shd w:fill="auto" w:val="clear"/>
                <w:vertAlign w:val="baseline"/>
                <w:rtl w:val="0"/>
              </w:rPr>
              <w:t xml:space="preserve">Legacies</w:t>
              <w:tab/>
              <w:t xml:space="preserve">134</w:t>
            </w:r>
          </w:hyperlink>
          <w:r w:rsidDel="00000000" w:rsidR="00000000" w:rsidRPr="00000000">
            <w:rPr>
              <w:rtl w:val="0"/>
            </w:rPr>
          </w:r>
        </w:p>
        <w:p w:rsidR="00000000" w:rsidDel="00000000" w:rsidP="00000000" w:rsidRDefault="00000000" w:rsidRPr="00000000" w14:paraId="000000B4">
          <w:pPr>
            <w:widowControl w:val="0"/>
            <w:tabs>
              <w:tab w:val="right" w:leader="none"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6qizpxrumezf">
            <w:r w:rsidDel="00000000" w:rsidR="00000000" w:rsidRPr="00000000">
              <w:rPr>
                <w:rFonts w:ascii="Philosopher" w:cs="Philosopher" w:eastAsia="Philosopher" w:hAnsi="Philosopher"/>
                <w:b w:val="0"/>
                <w:i w:val="0"/>
                <w:smallCaps w:val="0"/>
                <w:strike w:val="0"/>
                <w:color w:val="000000"/>
                <w:sz w:val="24"/>
                <w:szCs w:val="24"/>
                <w:u w:val="none"/>
                <w:shd w:fill="auto" w:val="clear"/>
                <w:vertAlign w:val="baseline"/>
                <w:rtl w:val="0"/>
              </w:rPr>
              <w:t xml:space="preserve">Description</w:t>
              <w:tab/>
              <w:t xml:space="preserve">134</w:t>
            </w:r>
          </w:hyperlink>
          <w:r w:rsidDel="00000000" w:rsidR="00000000" w:rsidRPr="00000000">
            <w:rPr>
              <w:rtl w:val="0"/>
            </w:rPr>
          </w:r>
        </w:p>
        <w:p w:rsidR="00000000" w:rsidDel="00000000" w:rsidP="00000000" w:rsidRDefault="00000000" w:rsidRPr="00000000" w14:paraId="000000B5">
          <w:pPr>
            <w:widowControl w:val="0"/>
            <w:tabs>
              <w:tab w:val="right" w:leader="none"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jfs8musw9hnf">
            <w:r w:rsidDel="00000000" w:rsidR="00000000" w:rsidRPr="00000000">
              <w:rPr>
                <w:rFonts w:ascii="Philosopher" w:cs="Philosopher" w:eastAsia="Philosopher" w:hAnsi="Philosopher"/>
                <w:b w:val="0"/>
                <w:i w:val="0"/>
                <w:smallCaps w:val="0"/>
                <w:strike w:val="0"/>
                <w:color w:val="000000"/>
                <w:sz w:val="24"/>
                <w:szCs w:val="24"/>
                <w:u w:val="none"/>
                <w:shd w:fill="auto" w:val="clear"/>
                <w:vertAlign w:val="baseline"/>
                <w:rtl w:val="0"/>
              </w:rPr>
              <w:t xml:space="preserve">Properties of Legacies</w:t>
              <w:tab/>
              <w:t xml:space="preserve">134</w:t>
            </w:r>
          </w:hyperlink>
          <w:r w:rsidDel="00000000" w:rsidR="00000000" w:rsidRPr="00000000">
            <w:rPr>
              <w:rtl w:val="0"/>
            </w:rPr>
          </w:r>
        </w:p>
        <w:p w:rsidR="00000000" w:rsidDel="00000000" w:rsidP="00000000" w:rsidRDefault="00000000" w:rsidRPr="00000000" w14:paraId="000000B6">
          <w:pPr>
            <w:widowControl w:val="0"/>
            <w:tabs>
              <w:tab w:val="right" w:leader="none"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or6q8y11gyxs">
            <w:r w:rsidDel="00000000" w:rsidR="00000000" w:rsidRPr="00000000">
              <w:rPr>
                <w:rFonts w:ascii="Philosopher" w:cs="Philosopher" w:eastAsia="Philosopher" w:hAnsi="Philosopher"/>
                <w:b w:val="0"/>
                <w:i w:val="0"/>
                <w:smallCaps w:val="0"/>
                <w:strike w:val="0"/>
                <w:color w:val="000000"/>
                <w:sz w:val="24"/>
                <w:szCs w:val="24"/>
                <w:u w:val="none"/>
                <w:shd w:fill="auto" w:val="clear"/>
                <w:vertAlign w:val="baseline"/>
                <w:rtl w:val="0"/>
              </w:rPr>
              <w:t xml:space="preserve">Legacy ID</w:t>
              <w:tab/>
              <w:t xml:space="preserve">134</w:t>
            </w:r>
          </w:hyperlink>
          <w:r w:rsidDel="00000000" w:rsidR="00000000" w:rsidRPr="00000000">
            <w:rPr>
              <w:rtl w:val="0"/>
            </w:rPr>
          </w:r>
        </w:p>
        <w:p w:rsidR="00000000" w:rsidDel="00000000" w:rsidP="00000000" w:rsidRDefault="00000000" w:rsidRPr="00000000" w14:paraId="000000B7">
          <w:pPr>
            <w:widowControl w:val="0"/>
            <w:tabs>
              <w:tab w:val="right" w:leader="none"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yus9xs7ikk4j">
            <w:r w:rsidDel="00000000" w:rsidR="00000000" w:rsidRPr="00000000">
              <w:rPr>
                <w:rFonts w:ascii="Philosopher" w:cs="Philosopher" w:eastAsia="Philosopher" w:hAnsi="Philosopher"/>
                <w:b w:val="0"/>
                <w:i w:val="0"/>
                <w:smallCaps w:val="0"/>
                <w:strike w:val="0"/>
                <w:color w:val="000000"/>
                <w:sz w:val="24"/>
                <w:szCs w:val="24"/>
                <w:u w:val="none"/>
                <w:shd w:fill="auto" w:val="clear"/>
                <w:vertAlign w:val="baseline"/>
                <w:rtl w:val="0"/>
              </w:rPr>
              <w:t xml:space="preserve">Label</w:t>
              <w:tab/>
              <w:t xml:space="preserve">135</w:t>
            </w:r>
          </w:hyperlink>
          <w:r w:rsidDel="00000000" w:rsidR="00000000" w:rsidRPr="00000000">
            <w:rPr>
              <w:rtl w:val="0"/>
            </w:rPr>
          </w:r>
        </w:p>
        <w:p w:rsidR="00000000" w:rsidDel="00000000" w:rsidP="00000000" w:rsidRDefault="00000000" w:rsidRPr="00000000" w14:paraId="000000B8">
          <w:pPr>
            <w:widowControl w:val="0"/>
            <w:tabs>
              <w:tab w:val="right" w:leader="none"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umz4icid2c03">
            <w:r w:rsidDel="00000000" w:rsidR="00000000" w:rsidRPr="00000000">
              <w:rPr>
                <w:rFonts w:ascii="Philosopher" w:cs="Philosopher" w:eastAsia="Philosopher" w:hAnsi="Philosopher"/>
                <w:b w:val="0"/>
                <w:i w:val="0"/>
                <w:smallCaps w:val="0"/>
                <w:strike w:val="0"/>
                <w:color w:val="000000"/>
                <w:sz w:val="24"/>
                <w:szCs w:val="24"/>
                <w:u w:val="none"/>
                <w:shd w:fill="auto" w:val="clear"/>
                <w:vertAlign w:val="baseline"/>
                <w:rtl w:val="0"/>
              </w:rPr>
              <w:t xml:space="preserve">Description</w:t>
              <w:tab/>
              <w:t xml:space="preserve">135</w:t>
            </w:r>
          </w:hyperlink>
          <w:r w:rsidDel="00000000" w:rsidR="00000000" w:rsidRPr="00000000">
            <w:rPr>
              <w:rtl w:val="0"/>
            </w:rPr>
          </w:r>
        </w:p>
        <w:p w:rsidR="00000000" w:rsidDel="00000000" w:rsidP="00000000" w:rsidRDefault="00000000" w:rsidRPr="00000000" w14:paraId="000000B9">
          <w:pPr>
            <w:widowControl w:val="0"/>
            <w:tabs>
              <w:tab w:val="right" w:leader="none"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823zj282a8bu">
            <w:r w:rsidDel="00000000" w:rsidR="00000000" w:rsidRPr="00000000">
              <w:rPr>
                <w:rFonts w:ascii="Philosopher" w:cs="Philosopher" w:eastAsia="Philosopher" w:hAnsi="Philosopher"/>
                <w:b w:val="0"/>
                <w:i w:val="0"/>
                <w:smallCaps w:val="0"/>
                <w:strike w:val="0"/>
                <w:color w:val="000000"/>
                <w:sz w:val="24"/>
                <w:szCs w:val="24"/>
                <w:u w:val="none"/>
                <w:shd w:fill="auto" w:val="clear"/>
                <w:vertAlign w:val="baseline"/>
                <w:rtl w:val="0"/>
              </w:rPr>
              <w:t xml:space="preserve">Image ("image")</w:t>
              <w:tab/>
              <w:t xml:space="preserve">135</w:t>
            </w:r>
          </w:hyperlink>
          <w:r w:rsidDel="00000000" w:rsidR="00000000" w:rsidRPr="00000000">
            <w:rPr>
              <w:rtl w:val="0"/>
            </w:rPr>
          </w:r>
        </w:p>
        <w:p w:rsidR="00000000" w:rsidDel="00000000" w:rsidP="00000000" w:rsidRDefault="00000000" w:rsidRPr="00000000" w14:paraId="000000BA">
          <w:pPr>
            <w:widowControl w:val="0"/>
            <w:tabs>
              <w:tab w:val="right" w:leader="none"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p6infgjglubc">
            <w:r w:rsidDel="00000000" w:rsidR="00000000" w:rsidRPr="00000000">
              <w:rPr>
                <w:rFonts w:ascii="Philosopher" w:cs="Philosopher" w:eastAsia="Philosopher" w:hAnsi="Philosopher"/>
                <w:b w:val="0"/>
                <w:i w:val="0"/>
                <w:smallCaps w:val="0"/>
                <w:strike w:val="0"/>
                <w:color w:val="000000"/>
                <w:sz w:val="24"/>
                <w:szCs w:val="24"/>
                <w:u w:val="none"/>
                <w:shd w:fill="auto" w:val="clear"/>
                <w:vertAlign w:val="baseline"/>
                <w:rtl w:val="0"/>
              </w:rPr>
              <w:t xml:space="preserve">Starting Verb ("startingVerbId")</w:t>
              <w:tab/>
              <w:t xml:space="preserve">135</w:t>
            </w:r>
          </w:hyperlink>
          <w:r w:rsidDel="00000000" w:rsidR="00000000" w:rsidRPr="00000000">
            <w:rPr>
              <w:rtl w:val="0"/>
            </w:rPr>
          </w:r>
        </w:p>
        <w:p w:rsidR="00000000" w:rsidDel="00000000" w:rsidP="00000000" w:rsidRDefault="00000000" w:rsidRPr="00000000" w14:paraId="000000BB">
          <w:pPr>
            <w:widowControl w:val="0"/>
            <w:tabs>
              <w:tab w:val="right" w:leader="none"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tuu3ez90xc4q">
            <w:r w:rsidDel="00000000" w:rsidR="00000000" w:rsidRPr="00000000">
              <w:rPr>
                <w:rFonts w:ascii="Philosopher" w:cs="Philosopher" w:eastAsia="Philosopher" w:hAnsi="Philosopher"/>
                <w:b w:val="0"/>
                <w:i w:val="0"/>
                <w:smallCaps w:val="0"/>
                <w:strike w:val="0"/>
                <w:color w:val="000000"/>
                <w:sz w:val="24"/>
                <w:szCs w:val="24"/>
                <w:u w:val="none"/>
                <w:shd w:fill="auto" w:val="clear"/>
                <w:vertAlign w:val="baseline"/>
                <w:rtl w:val="0"/>
              </w:rPr>
              <w:t xml:space="preserve">Start Description ("startdescription")</w:t>
              <w:tab/>
              <w:t xml:space="preserve">136</w:t>
            </w:r>
          </w:hyperlink>
          <w:r w:rsidDel="00000000" w:rsidR="00000000" w:rsidRPr="00000000">
            <w:rPr>
              <w:rtl w:val="0"/>
            </w:rPr>
          </w:r>
        </w:p>
        <w:p w:rsidR="00000000" w:rsidDel="00000000" w:rsidP="00000000" w:rsidRDefault="00000000" w:rsidRPr="00000000" w14:paraId="000000BC">
          <w:pPr>
            <w:widowControl w:val="0"/>
            <w:tabs>
              <w:tab w:val="right" w:leader="none"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t5grgfurpkzk">
            <w:r w:rsidDel="00000000" w:rsidR="00000000" w:rsidRPr="00000000">
              <w:rPr>
                <w:rFonts w:ascii="Philosopher" w:cs="Philosopher" w:eastAsia="Philosopher" w:hAnsi="Philosopher"/>
                <w:b w:val="0"/>
                <w:i w:val="0"/>
                <w:smallCaps w:val="0"/>
                <w:strike w:val="0"/>
                <w:color w:val="000000"/>
                <w:sz w:val="24"/>
                <w:szCs w:val="24"/>
                <w:u w:val="none"/>
                <w:shd w:fill="auto" w:val="clear"/>
                <w:vertAlign w:val="baseline"/>
                <w:rtl w:val="0"/>
              </w:rPr>
              <w:t xml:space="preserve">Status Bar Elements ("statusbarelements")</w:t>
              <w:tab/>
              <w:t xml:space="preserve">136</w:t>
            </w:r>
          </w:hyperlink>
          <w:r w:rsidDel="00000000" w:rsidR="00000000" w:rsidRPr="00000000">
            <w:rPr>
              <w:rtl w:val="0"/>
            </w:rPr>
          </w:r>
        </w:p>
        <w:p w:rsidR="00000000" w:rsidDel="00000000" w:rsidP="00000000" w:rsidRDefault="00000000" w:rsidRPr="00000000" w14:paraId="000000BD">
          <w:pPr>
            <w:widowControl w:val="0"/>
            <w:tabs>
              <w:tab w:val="right" w:leader="none"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8o9f4wbgrk3r">
            <w:r w:rsidDel="00000000" w:rsidR="00000000" w:rsidRPr="00000000">
              <w:rPr>
                <w:rFonts w:ascii="Philosopher" w:cs="Philosopher" w:eastAsia="Philosopher" w:hAnsi="Philosopher"/>
                <w:b w:val="0"/>
                <w:i w:val="0"/>
                <w:smallCaps w:val="0"/>
                <w:strike w:val="0"/>
                <w:color w:val="000000"/>
                <w:sz w:val="24"/>
                <w:szCs w:val="24"/>
                <w:u w:val="none"/>
                <w:shd w:fill="auto" w:val="clear"/>
                <w:vertAlign w:val="baseline"/>
                <w:rtl w:val="0"/>
              </w:rPr>
              <w:t xml:space="preserve">Starting Cards ("effects")</w:t>
              <w:tab/>
              <w:t xml:space="preserve">136</w:t>
            </w:r>
          </w:hyperlink>
          <w:r w:rsidDel="00000000" w:rsidR="00000000" w:rsidRPr="00000000">
            <w:rPr>
              <w:rtl w:val="0"/>
            </w:rPr>
          </w:r>
        </w:p>
        <w:p w:rsidR="00000000" w:rsidDel="00000000" w:rsidP="00000000" w:rsidRDefault="00000000" w:rsidRPr="00000000" w14:paraId="000000BE">
          <w:pPr>
            <w:widowControl w:val="0"/>
            <w:tabs>
              <w:tab w:val="right" w:leader="none"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7hs3koamikw4">
            <w:r w:rsidDel="00000000" w:rsidR="00000000" w:rsidRPr="00000000">
              <w:rPr>
                <w:rFonts w:ascii="Philosopher" w:cs="Philosopher" w:eastAsia="Philosopher" w:hAnsi="Philosopher"/>
                <w:b w:val="0"/>
                <w:i w:val="0"/>
                <w:smallCaps w:val="0"/>
                <w:strike w:val="0"/>
                <w:color w:val="000000"/>
                <w:sz w:val="24"/>
                <w:szCs w:val="24"/>
                <w:u w:val="none"/>
                <w:shd w:fill="auto" w:val="clear"/>
                <w:vertAlign w:val="baseline"/>
                <w:rtl w:val="0"/>
              </w:rPr>
              <w:t xml:space="preserve">Exclude after Legacies (“excludesOnEnding”)</w:t>
              <w:tab/>
              <w:t xml:space="preserve">136</w:t>
            </w:r>
          </w:hyperlink>
          <w:r w:rsidDel="00000000" w:rsidR="00000000" w:rsidRPr="00000000">
            <w:rPr>
              <w:rtl w:val="0"/>
            </w:rPr>
          </w:r>
        </w:p>
        <w:p w:rsidR="00000000" w:rsidDel="00000000" w:rsidP="00000000" w:rsidRDefault="00000000" w:rsidRPr="00000000" w14:paraId="000000BF">
          <w:pPr>
            <w:widowControl w:val="0"/>
            <w:tabs>
              <w:tab w:val="right" w:leader="none"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yuntwp4qpqjy">
            <w:r w:rsidDel="00000000" w:rsidR="00000000" w:rsidRPr="00000000">
              <w:rPr>
                <w:rFonts w:ascii="Philosopher" w:cs="Philosopher" w:eastAsia="Philosopher" w:hAnsi="Philosopher"/>
                <w:b w:val="0"/>
                <w:i w:val="0"/>
                <w:smallCaps w:val="0"/>
                <w:strike w:val="0"/>
                <w:color w:val="000000"/>
                <w:sz w:val="24"/>
                <w:szCs w:val="24"/>
                <w:u w:val="none"/>
                <w:shd w:fill="auto" w:val="clear"/>
                <w:vertAlign w:val="baseline"/>
                <w:rtl w:val="0"/>
              </w:rPr>
              <w:t xml:space="preserve">New Start (“newstart”)</w:t>
              <w:tab/>
              <w:t xml:space="preserve">136</w:t>
            </w:r>
          </w:hyperlink>
          <w:r w:rsidDel="00000000" w:rsidR="00000000" w:rsidRPr="00000000">
            <w:rPr>
              <w:rtl w:val="0"/>
            </w:rPr>
          </w:r>
        </w:p>
        <w:p w:rsidR="00000000" w:rsidDel="00000000" w:rsidP="00000000" w:rsidRDefault="00000000" w:rsidRPr="00000000" w14:paraId="000000C0">
          <w:pPr>
            <w:widowControl w:val="0"/>
            <w:tabs>
              <w:tab w:val="right" w:leader="none"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cpenjias16b4">
            <w:r w:rsidDel="00000000" w:rsidR="00000000" w:rsidRPr="00000000">
              <w:rPr>
                <w:rFonts w:ascii="Philosopher" w:cs="Philosopher" w:eastAsia="Philosopher" w:hAnsi="Philosopher"/>
                <w:b w:val="0"/>
                <w:i w:val="0"/>
                <w:smallCaps w:val="0"/>
                <w:strike w:val="0"/>
                <w:color w:val="000000"/>
                <w:sz w:val="24"/>
                <w:szCs w:val="24"/>
                <w:u w:val="none"/>
                <w:shd w:fill="auto" w:val="clear"/>
                <w:vertAlign w:val="baseline"/>
                <w:rtl w:val="0"/>
              </w:rPr>
              <w:t xml:space="preserve">From Ending ("fromEnding")</w:t>
              <w:tab/>
              <w:t xml:space="preserve">137</w:t>
            </w:r>
          </w:hyperlink>
          <w:r w:rsidDel="00000000" w:rsidR="00000000" w:rsidRPr="00000000">
            <w:rPr>
              <w:rtl w:val="0"/>
            </w:rPr>
          </w:r>
        </w:p>
        <w:p w:rsidR="00000000" w:rsidDel="00000000" w:rsidP="00000000" w:rsidRDefault="00000000" w:rsidRPr="00000000" w14:paraId="000000C1">
          <w:pPr>
            <w:widowControl w:val="0"/>
            <w:tabs>
              <w:tab w:val="right" w:leader="none"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rsqj6paah300">
            <w:r w:rsidDel="00000000" w:rsidR="00000000" w:rsidRPr="00000000">
              <w:rPr>
                <w:rFonts w:ascii="Philosopher" w:cs="Philosopher" w:eastAsia="Philosopher" w:hAnsi="Philosopher"/>
                <w:b w:val="0"/>
                <w:i w:val="0"/>
                <w:smallCaps w:val="0"/>
                <w:strike w:val="0"/>
                <w:color w:val="000000"/>
                <w:sz w:val="24"/>
                <w:szCs w:val="24"/>
                <w:u w:val="none"/>
                <w:shd w:fill="auto" w:val="clear"/>
                <w:vertAlign w:val="baseline"/>
                <w:rtl w:val="0"/>
              </w:rPr>
              <w:t xml:space="preserve">Available Without Ending Match ("availableWithoutEndingMatch")</w:t>
              <w:tab/>
              <w:t xml:space="preserve">137</w:t>
            </w:r>
          </w:hyperlink>
          <w:r w:rsidDel="00000000" w:rsidR="00000000" w:rsidRPr="00000000">
            <w:rPr>
              <w:rtl w:val="0"/>
            </w:rPr>
          </w:r>
        </w:p>
        <w:p w:rsidR="00000000" w:rsidDel="00000000" w:rsidP="00000000" w:rsidRDefault="00000000" w:rsidRPr="00000000" w14:paraId="000000C2">
          <w:pPr>
            <w:widowControl w:val="0"/>
            <w:tabs>
              <w:tab w:val="right" w:leader="none"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a4jhalf85hpd">
            <w:r w:rsidDel="00000000" w:rsidR="00000000" w:rsidRPr="00000000">
              <w:rPr>
                <w:rFonts w:ascii="Philosopher" w:cs="Philosopher" w:eastAsia="Philosopher" w:hAnsi="Philosopher"/>
                <w:b w:val="0"/>
                <w:i w:val="0"/>
                <w:smallCaps w:val="0"/>
                <w:strike w:val="0"/>
                <w:color w:val="000000"/>
                <w:sz w:val="24"/>
                <w:szCs w:val="24"/>
                <w:u w:val="none"/>
                <w:shd w:fill="auto" w:val="clear"/>
                <w:vertAlign w:val="baseline"/>
                <w:rtl w:val="0"/>
              </w:rPr>
              <w:t xml:space="preserve">🐓 Use Checkpoints</w:t>
              <w:tab/>
              <w:t xml:space="preserve">138</w:t>
            </w:r>
          </w:hyperlink>
          <w:r w:rsidDel="00000000" w:rsidR="00000000" w:rsidRPr="00000000">
            <w:rPr>
              <w:rtl w:val="0"/>
            </w:rPr>
          </w:r>
        </w:p>
        <w:p w:rsidR="00000000" w:rsidDel="00000000" w:rsidP="00000000" w:rsidRDefault="00000000" w:rsidRPr="00000000" w14:paraId="000000C3">
          <w:pPr>
            <w:widowControl w:val="0"/>
            <w:tabs>
              <w:tab w:val="right" w:leader="none"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gtvdke9uply5">
            <w:r w:rsidDel="00000000" w:rsidR="00000000" w:rsidRPr="00000000">
              <w:rPr>
                <w:rFonts w:ascii="Philosopher" w:cs="Philosopher" w:eastAsia="Philosopher" w:hAnsi="Philosopher"/>
                <w:b w:val="0"/>
                <w:i w:val="0"/>
                <w:smallCaps w:val="0"/>
                <w:strike w:val="0"/>
                <w:color w:val="000000"/>
                <w:sz w:val="24"/>
                <w:szCs w:val="24"/>
                <w:u w:val="none"/>
                <w:shd w:fill="auto" w:val="clear"/>
                <w:vertAlign w:val="baseline"/>
                <w:rtl w:val="0"/>
              </w:rPr>
              <w:t xml:space="preserve">🐓 Quotes</w:t>
              <w:tab/>
              <w:t xml:space="preserve">138</w:t>
            </w:r>
          </w:hyperlink>
          <w:r w:rsidDel="00000000" w:rsidR="00000000" w:rsidRPr="00000000">
            <w:rPr>
              <w:rtl w:val="0"/>
            </w:rPr>
          </w:r>
        </w:p>
        <w:p w:rsidR="00000000" w:rsidDel="00000000" w:rsidP="00000000" w:rsidRDefault="00000000" w:rsidRPr="00000000" w14:paraId="000000C4">
          <w:pPr>
            <w:widowControl w:val="0"/>
            <w:tabs>
              <w:tab w:val="right" w:leader="none"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6ihmuoerb3m4">
            <w:r w:rsidDel="00000000" w:rsidR="00000000" w:rsidRPr="00000000">
              <w:rPr>
                <w:rFonts w:ascii="Philosopher" w:cs="Philosopher" w:eastAsia="Philosopher" w:hAnsi="Philosopher"/>
                <w:b w:val="0"/>
                <w:i w:val="0"/>
                <w:smallCaps w:val="0"/>
                <w:strike w:val="0"/>
                <w:color w:val="000000"/>
                <w:sz w:val="24"/>
                <w:szCs w:val="24"/>
                <w:u w:val="none"/>
                <w:shd w:fill="auto" w:val="clear"/>
                <w:vertAlign w:val="baseline"/>
                <w:rtl w:val="0"/>
              </w:rPr>
              <w:t xml:space="preserve">🐓 Menu Visuals Override</w:t>
              <w:tab/>
              <w:t xml:space="preserve">138</w:t>
            </w:r>
          </w:hyperlink>
          <w:r w:rsidDel="00000000" w:rsidR="00000000" w:rsidRPr="00000000">
            <w:rPr>
              <w:rtl w:val="0"/>
            </w:rPr>
          </w:r>
        </w:p>
        <w:p w:rsidR="00000000" w:rsidDel="00000000" w:rsidP="00000000" w:rsidRDefault="00000000" w:rsidRPr="00000000" w14:paraId="000000C5">
          <w:pPr>
            <w:widowControl w:val="0"/>
            <w:tabs>
              <w:tab w:val="right" w:leader="none"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jfz6mykrltz">
            <w:r w:rsidDel="00000000" w:rsidR="00000000" w:rsidRPr="00000000">
              <w:rPr>
                <w:rFonts w:ascii="Philosopher" w:cs="Philosopher" w:eastAsia="Philosopher" w:hAnsi="Philosopher"/>
                <w:b w:val="0"/>
                <w:i w:val="0"/>
                <w:smallCaps w:val="0"/>
                <w:strike w:val="0"/>
                <w:color w:val="000000"/>
                <w:sz w:val="24"/>
                <w:szCs w:val="24"/>
                <w:u w:val="none"/>
                <w:shd w:fill="auto" w:val="clear"/>
                <w:vertAlign w:val="baseline"/>
                <w:rtl w:val="0"/>
              </w:rPr>
              <w:t xml:space="preserve">Examples</w:t>
              <w:tab/>
              <w:t xml:space="preserve">141</w:t>
            </w:r>
          </w:hyperlink>
          <w:r w:rsidDel="00000000" w:rsidR="00000000" w:rsidRPr="00000000">
            <w:rPr>
              <w:rtl w:val="0"/>
            </w:rPr>
          </w:r>
        </w:p>
        <w:p w:rsidR="00000000" w:rsidDel="00000000" w:rsidP="00000000" w:rsidRDefault="00000000" w:rsidRPr="00000000" w14:paraId="000000C6">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58egquccbnvr">
            <w:r w:rsidDel="00000000" w:rsidR="00000000" w:rsidRPr="00000000">
              <w:rPr>
                <w:rFonts w:ascii="Philosopher" w:cs="Philosopher" w:eastAsia="Philosopher" w:hAnsi="Philosopher"/>
                <w:b w:val="0"/>
                <w:i w:val="0"/>
                <w:smallCaps w:val="0"/>
                <w:strike w:val="0"/>
                <w:color w:val="000000"/>
                <w:sz w:val="24"/>
                <w:szCs w:val="24"/>
                <w:u w:val="none"/>
                <w:shd w:fill="auto" w:val="clear"/>
                <w:vertAlign w:val="baseline"/>
                <w:rtl w:val="0"/>
              </w:rPr>
              <w:t xml:space="preserve">Endings</w:t>
              <w:tab/>
              <w:t xml:space="preserve">142</w:t>
            </w:r>
          </w:hyperlink>
          <w:r w:rsidDel="00000000" w:rsidR="00000000" w:rsidRPr="00000000">
            <w:rPr>
              <w:rtl w:val="0"/>
            </w:rPr>
          </w:r>
        </w:p>
        <w:p w:rsidR="00000000" w:rsidDel="00000000" w:rsidP="00000000" w:rsidRDefault="00000000" w:rsidRPr="00000000" w14:paraId="000000C7">
          <w:pPr>
            <w:widowControl w:val="0"/>
            <w:tabs>
              <w:tab w:val="right" w:leader="none"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79f3paqyhafx">
            <w:r w:rsidDel="00000000" w:rsidR="00000000" w:rsidRPr="00000000">
              <w:rPr>
                <w:rFonts w:ascii="Philosopher" w:cs="Philosopher" w:eastAsia="Philosopher" w:hAnsi="Philosopher"/>
                <w:b w:val="0"/>
                <w:i w:val="0"/>
                <w:smallCaps w:val="0"/>
                <w:strike w:val="0"/>
                <w:color w:val="000000"/>
                <w:sz w:val="24"/>
                <w:szCs w:val="24"/>
                <w:u w:val="none"/>
                <w:shd w:fill="auto" w:val="clear"/>
                <w:vertAlign w:val="baseline"/>
                <w:rtl w:val="0"/>
              </w:rPr>
              <w:t xml:space="preserve">Description</w:t>
              <w:tab/>
              <w:t xml:space="preserve">142</w:t>
            </w:r>
          </w:hyperlink>
          <w:r w:rsidDel="00000000" w:rsidR="00000000" w:rsidRPr="00000000">
            <w:rPr>
              <w:rtl w:val="0"/>
            </w:rPr>
          </w:r>
        </w:p>
        <w:p w:rsidR="00000000" w:rsidDel="00000000" w:rsidP="00000000" w:rsidRDefault="00000000" w:rsidRPr="00000000" w14:paraId="000000C8">
          <w:pPr>
            <w:widowControl w:val="0"/>
            <w:tabs>
              <w:tab w:val="right" w:leader="none"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877brdr76efg">
            <w:r w:rsidDel="00000000" w:rsidR="00000000" w:rsidRPr="00000000">
              <w:rPr>
                <w:rFonts w:ascii="Philosopher" w:cs="Philosopher" w:eastAsia="Philosopher" w:hAnsi="Philosopher"/>
                <w:b w:val="0"/>
                <w:i w:val="0"/>
                <w:smallCaps w:val="0"/>
                <w:strike w:val="0"/>
                <w:color w:val="000000"/>
                <w:sz w:val="24"/>
                <w:szCs w:val="24"/>
                <w:u w:val="none"/>
                <w:shd w:fill="auto" w:val="clear"/>
                <w:vertAlign w:val="baseline"/>
                <w:rtl w:val="0"/>
              </w:rPr>
              <w:t xml:space="preserve">Properties of Endings</w:t>
              <w:tab/>
              <w:t xml:space="preserve">142</w:t>
            </w:r>
          </w:hyperlink>
          <w:r w:rsidDel="00000000" w:rsidR="00000000" w:rsidRPr="00000000">
            <w:rPr>
              <w:rtl w:val="0"/>
            </w:rPr>
          </w:r>
        </w:p>
        <w:p w:rsidR="00000000" w:rsidDel="00000000" w:rsidP="00000000" w:rsidRDefault="00000000" w:rsidRPr="00000000" w14:paraId="000000C9">
          <w:pPr>
            <w:widowControl w:val="0"/>
            <w:tabs>
              <w:tab w:val="right" w:leader="none"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41052ivdeo8e">
            <w:r w:rsidDel="00000000" w:rsidR="00000000" w:rsidRPr="00000000">
              <w:rPr>
                <w:rFonts w:ascii="Philosopher" w:cs="Philosopher" w:eastAsia="Philosopher" w:hAnsi="Philosopher"/>
                <w:b w:val="0"/>
                <w:i w:val="0"/>
                <w:smallCaps w:val="0"/>
                <w:strike w:val="0"/>
                <w:color w:val="000000"/>
                <w:sz w:val="24"/>
                <w:szCs w:val="24"/>
                <w:u w:val="none"/>
                <w:shd w:fill="auto" w:val="clear"/>
                <w:vertAlign w:val="baseline"/>
                <w:rtl w:val="0"/>
              </w:rPr>
              <w:t xml:space="preserve">Ending ID</w:t>
              <w:tab/>
              <w:t xml:space="preserve">142</w:t>
            </w:r>
          </w:hyperlink>
          <w:r w:rsidDel="00000000" w:rsidR="00000000" w:rsidRPr="00000000">
            <w:rPr>
              <w:rtl w:val="0"/>
            </w:rPr>
          </w:r>
        </w:p>
        <w:p w:rsidR="00000000" w:rsidDel="00000000" w:rsidP="00000000" w:rsidRDefault="00000000" w:rsidRPr="00000000" w14:paraId="000000CA">
          <w:pPr>
            <w:widowControl w:val="0"/>
            <w:tabs>
              <w:tab w:val="right" w:leader="none"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uwnmsmaujk8t">
            <w:r w:rsidDel="00000000" w:rsidR="00000000" w:rsidRPr="00000000">
              <w:rPr>
                <w:rFonts w:ascii="Philosopher" w:cs="Philosopher" w:eastAsia="Philosopher" w:hAnsi="Philosopher"/>
                <w:b w:val="0"/>
                <w:i w:val="0"/>
                <w:smallCaps w:val="0"/>
                <w:strike w:val="0"/>
                <w:color w:val="000000"/>
                <w:sz w:val="24"/>
                <w:szCs w:val="24"/>
                <w:u w:val="none"/>
                <w:shd w:fill="auto" w:val="clear"/>
                <w:vertAlign w:val="baseline"/>
                <w:rtl w:val="0"/>
              </w:rPr>
              <w:t xml:space="preserve">Label</w:t>
              <w:tab/>
              <w:t xml:space="preserve">143</w:t>
            </w:r>
          </w:hyperlink>
          <w:r w:rsidDel="00000000" w:rsidR="00000000" w:rsidRPr="00000000">
            <w:rPr>
              <w:rtl w:val="0"/>
            </w:rPr>
          </w:r>
        </w:p>
        <w:p w:rsidR="00000000" w:rsidDel="00000000" w:rsidP="00000000" w:rsidRDefault="00000000" w:rsidRPr="00000000" w14:paraId="000000CB">
          <w:pPr>
            <w:widowControl w:val="0"/>
            <w:tabs>
              <w:tab w:val="right" w:leader="none"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j9qqtr7kot1z">
            <w:r w:rsidDel="00000000" w:rsidR="00000000" w:rsidRPr="00000000">
              <w:rPr>
                <w:rFonts w:ascii="Philosopher" w:cs="Philosopher" w:eastAsia="Philosopher" w:hAnsi="Philosopher"/>
                <w:b w:val="0"/>
                <w:i w:val="0"/>
                <w:smallCaps w:val="0"/>
                <w:strike w:val="0"/>
                <w:color w:val="000000"/>
                <w:sz w:val="24"/>
                <w:szCs w:val="24"/>
                <w:u w:val="none"/>
                <w:shd w:fill="auto" w:val="clear"/>
                <w:vertAlign w:val="baseline"/>
                <w:rtl w:val="0"/>
              </w:rPr>
              <w:t xml:space="preserve">Description</w:t>
              <w:tab/>
              <w:t xml:space="preserve">143</w:t>
            </w:r>
          </w:hyperlink>
          <w:r w:rsidDel="00000000" w:rsidR="00000000" w:rsidRPr="00000000">
            <w:rPr>
              <w:rtl w:val="0"/>
            </w:rPr>
          </w:r>
        </w:p>
        <w:p w:rsidR="00000000" w:rsidDel="00000000" w:rsidP="00000000" w:rsidRDefault="00000000" w:rsidRPr="00000000" w14:paraId="000000CC">
          <w:pPr>
            <w:widowControl w:val="0"/>
            <w:tabs>
              <w:tab w:val="right" w:leader="none"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xjtn1nhs7172">
            <w:r w:rsidDel="00000000" w:rsidR="00000000" w:rsidRPr="00000000">
              <w:rPr>
                <w:rFonts w:ascii="Philosopher" w:cs="Philosopher" w:eastAsia="Philosopher" w:hAnsi="Philosopher"/>
                <w:b w:val="0"/>
                <w:i w:val="0"/>
                <w:smallCaps w:val="0"/>
                <w:strike w:val="0"/>
                <w:color w:val="000000"/>
                <w:sz w:val="24"/>
                <w:szCs w:val="24"/>
                <w:u w:val="none"/>
                <w:shd w:fill="auto" w:val="clear"/>
                <w:vertAlign w:val="baseline"/>
                <w:rtl w:val="0"/>
              </w:rPr>
              <w:t xml:space="preserve">Achievements</w:t>
              <w:tab/>
              <w:t xml:space="preserve">144</w:t>
            </w:r>
          </w:hyperlink>
          <w:r w:rsidDel="00000000" w:rsidR="00000000" w:rsidRPr="00000000">
            <w:rPr>
              <w:rtl w:val="0"/>
            </w:rPr>
          </w:r>
        </w:p>
        <w:p w:rsidR="00000000" w:rsidDel="00000000" w:rsidP="00000000" w:rsidRDefault="00000000" w:rsidRPr="00000000" w14:paraId="000000CD">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ri4j6jrs2hv0">
            <w:r w:rsidDel="00000000" w:rsidR="00000000" w:rsidRPr="00000000">
              <w:rPr>
                <w:rFonts w:ascii="Philosopher" w:cs="Philosopher" w:eastAsia="Philosopher" w:hAnsi="Philosopher"/>
                <w:b w:val="0"/>
                <w:i w:val="0"/>
                <w:smallCaps w:val="0"/>
                <w:strike w:val="0"/>
                <w:color w:val="000000"/>
                <w:sz w:val="24"/>
                <w:szCs w:val="24"/>
                <w:u w:val="none"/>
                <w:shd w:fill="auto" w:val="clear"/>
                <w:vertAlign w:val="baseline"/>
                <w:rtl w:val="0"/>
              </w:rPr>
              <w:t xml:space="preserve">Achievements</w:t>
              <w:tab/>
              <w:t xml:space="preserve">145</w:t>
            </w:r>
          </w:hyperlink>
          <w:r w:rsidDel="00000000" w:rsidR="00000000" w:rsidRPr="00000000">
            <w:rPr>
              <w:rtl w:val="0"/>
            </w:rPr>
          </w:r>
        </w:p>
        <w:p w:rsidR="00000000" w:rsidDel="00000000" w:rsidP="00000000" w:rsidRDefault="00000000" w:rsidRPr="00000000" w14:paraId="000000CE">
          <w:pPr>
            <w:widowControl w:val="0"/>
            <w:tabs>
              <w:tab w:val="right" w:leader="none"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ab4gzmz7e0mn">
            <w:r w:rsidDel="00000000" w:rsidR="00000000" w:rsidRPr="00000000">
              <w:rPr>
                <w:rFonts w:ascii="Philosopher" w:cs="Philosopher" w:eastAsia="Philosopher" w:hAnsi="Philosopher"/>
                <w:b w:val="0"/>
                <w:i w:val="0"/>
                <w:smallCaps w:val="0"/>
                <w:strike w:val="0"/>
                <w:color w:val="000000"/>
                <w:sz w:val="24"/>
                <w:szCs w:val="24"/>
                <w:u w:val="none"/>
                <w:shd w:fill="auto" w:val="clear"/>
                <w:vertAlign w:val="baseline"/>
                <w:rtl w:val="0"/>
              </w:rPr>
              <w:t xml:space="preserve">Description</w:t>
              <w:tab/>
              <w:t xml:space="preserve">145</w:t>
            </w:r>
          </w:hyperlink>
          <w:r w:rsidDel="00000000" w:rsidR="00000000" w:rsidRPr="00000000">
            <w:rPr>
              <w:rtl w:val="0"/>
            </w:rPr>
          </w:r>
        </w:p>
        <w:p w:rsidR="00000000" w:rsidDel="00000000" w:rsidP="00000000" w:rsidRDefault="00000000" w:rsidRPr="00000000" w14:paraId="000000CF">
          <w:pPr>
            <w:widowControl w:val="0"/>
            <w:tabs>
              <w:tab w:val="right" w:leader="none"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254ue5db0t3x">
            <w:r w:rsidDel="00000000" w:rsidR="00000000" w:rsidRPr="00000000">
              <w:rPr>
                <w:rFonts w:ascii="Philosopher" w:cs="Philosopher" w:eastAsia="Philosopher" w:hAnsi="Philosopher"/>
                <w:b w:val="0"/>
                <w:i w:val="0"/>
                <w:smallCaps w:val="0"/>
                <w:strike w:val="0"/>
                <w:color w:val="000000"/>
                <w:sz w:val="24"/>
                <w:szCs w:val="24"/>
                <w:u w:val="none"/>
                <w:shd w:fill="auto" w:val="clear"/>
                <w:vertAlign w:val="baseline"/>
                <w:rtl w:val="0"/>
              </w:rPr>
              <w:t xml:space="preserve">Achievement categories</w:t>
              <w:tab/>
              <w:t xml:space="preserve">146</w:t>
            </w:r>
          </w:hyperlink>
          <w:r w:rsidDel="00000000" w:rsidR="00000000" w:rsidRPr="00000000">
            <w:rPr>
              <w:rtl w:val="0"/>
            </w:rPr>
          </w:r>
        </w:p>
        <w:p w:rsidR="00000000" w:rsidDel="00000000" w:rsidP="00000000" w:rsidRDefault="00000000" w:rsidRPr="00000000" w14:paraId="000000D0">
          <w:pPr>
            <w:widowControl w:val="0"/>
            <w:tabs>
              <w:tab w:val="right" w:leader="none"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whp7062o85g6">
            <w:r w:rsidDel="00000000" w:rsidR="00000000" w:rsidRPr="00000000">
              <w:rPr>
                <w:rFonts w:ascii="Philosopher" w:cs="Philosopher" w:eastAsia="Philosopher" w:hAnsi="Philosopher"/>
                <w:b w:val="0"/>
                <w:i w:val="0"/>
                <w:smallCaps w:val="0"/>
                <w:strike w:val="0"/>
                <w:color w:val="000000"/>
                <w:sz w:val="24"/>
                <w:szCs w:val="24"/>
                <w:u w:val="none"/>
                <w:shd w:fill="auto" w:val="clear"/>
                <w:vertAlign w:val="baseline"/>
                <w:rtl w:val="0"/>
              </w:rPr>
              <w:t xml:space="preserve">File Example with an achievement and a custom achievement category</w:t>
              <w:tab/>
              <w:t xml:space="preserve">147</w:t>
            </w:r>
          </w:hyperlink>
          <w:r w:rsidDel="00000000" w:rsidR="00000000" w:rsidRPr="00000000">
            <w:rPr>
              <w:rtl w:val="0"/>
            </w:rPr>
          </w:r>
        </w:p>
        <w:p w:rsidR="00000000" w:rsidDel="00000000" w:rsidP="00000000" w:rsidRDefault="00000000" w:rsidRPr="00000000" w14:paraId="000000D1">
          <w:pPr>
            <w:widowControl w:val="0"/>
            <w:tabs>
              <w:tab w:val="right" w:leader="none"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px0rc97q9apy">
            <w:r w:rsidDel="00000000" w:rsidR="00000000" w:rsidRPr="00000000">
              <w:rPr>
                <w:rFonts w:ascii="Philosopher" w:cs="Philosopher" w:eastAsia="Philosopher" w:hAnsi="Philosopher"/>
                <w:b w:val="0"/>
                <w:i w:val="0"/>
                <w:smallCaps w:val="0"/>
                <w:strike w:val="0"/>
                <w:color w:val="000000"/>
                <w:sz w:val="24"/>
                <w:szCs w:val="24"/>
                <w:u w:val="none"/>
                <w:shd w:fill="auto" w:val="clear"/>
                <w:vertAlign w:val="baseline"/>
                <w:rtl w:val="0"/>
              </w:rPr>
              <w:t xml:space="preserve">Properties of Achievements</w:t>
              <w:tab/>
              <w:t xml:space="preserve">148</w:t>
            </w:r>
          </w:hyperlink>
          <w:r w:rsidDel="00000000" w:rsidR="00000000" w:rsidRPr="00000000">
            <w:rPr>
              <w:rtl w:val="0"/>
            </w:rPr>
          </w:r>
        </w:p>
        <w:p w:rsidR="00000000" w:rsidDel="00000000" w:rsidP="00000000" w:rsidRDefault="00000000" w:rsidRPr="00000000" w14:paraId="000000D2">
          <w:pPr>
            <w:widowControl w:val="0"/>
            <w:tabs>
              <w:tab w:val="right" w:leader="none"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2lfiwmntbnfh">
            <w:r w:rsidDel="00000000" w:rsidR="00000000" w:rsidRPr="00000000">
              <w:rPr>
                <w:rFonts w:ascii="Philosopher" w:cs="Philosopher" w:eastAsia="Philosopher" w:hAnsi="Philosopher"/>
                <w:b w:val="0"/>
                <w:i w:val="0"/>
                <w:smallCaps w:val="0"/>
                <w:strike w:val="0"/>
                <w:color w:val="000000"/>
                <w:sz w:val="24"/>
                <w:szCs w:val="24"/>
                <w:u w:val="none"/>
                <w:shd w:fill="auto" w:val="clear"/>
                <w:vertAlign w:val="baseline"/>
                <w:rtl w:val="0"/>
              </w:rPr>
              <w:t xml:space="preserve">Achievement ID</w:t>
              <w:tab/>
              <w:t xml:space="preserve">148</w:t>
            </w:r>
          </w:hyperlink>
          <w:r w:rsidDel="00000000" w:rsidR="00000000" w:rsidRPr="00000000">
            <w:rPr>
              <w:rtl w:val="0"/>
            </w:rPr>
          </w:r>
        </w:p>
        <w:p w:rsidR="00000000" w:rsidDel="00000000" w:rsidP="00000000" w:rsidRDefault="00000000" w:rsidRPr="00000000" w14:paraId="000000D3">
          <w:pPr>
            <w:widowControl w:val="0"/>
            <w:tabs>
              <w:tab w:val="right" w:leader="none"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6y6h67ugr1tr">
            <w:r w:rsidDel="00000000" w:rsidR="00000000" w:rsidRPr="00000000">
              <w:rPr>
                <w:rFonts w:ascii="Philosopher" w:cs="Philosopher" w:eastAsia="Philosopher" w:hAnsi="Philosopher"/>
                <w:b w:val="0"/>
                <w:i w:val="0"/>
                <w:smallCaps w:val="0"/>
                <w:strike w:val="0"/>
                <w:color w:val="000000"/>
                <w:sz w:val="24"/>
                <w:szCs w:val="24"/>
                <w:u w:val="none"/>
                <w:shd w:fill="auto" w:val="clear"/>
                <w:vertAlign w:val="baseline"/>
                <w:rtl w:val="0"/>
              </w:rPr>
              <w:t xml:space="preserve">Is Category</w:t>
              <w:tab/>
              <w:t xml:space="preserve">148</w:t>
            </w:r>
          </w:hyperlink>
          <w:r w:rsidDel="00000000" w:rsidR="00000000" w:rsidRPr="00000000">
            <w:rPr>
              <w:rtl w:val="0"/>
            </w:rPr>
          </w:r>
        </w:p>
        <w:p w:rsidR="00000000" w:rsidDel="00000000" w:rsidP="00000000" w:rsidRDefault="00000000" w:rsidRPr="00000000" w14:paraId="000000D4">
          <w:pPr>
            <w:widowControl w:val="0"/>
            <w:tabs>
              <w:tab w:val="right" w:leader="none"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ai1s3s5dzbec">
            <w:r w:rsidDel="00000000" w:rsidR="00000000" w:rsidRPr="00000000">
              <w:rPr>
                <w:rFonts w:ascii="Philosopher" w:cs="Philosopher" w:eastAsia="Philosopher" w:hAnsi="Philosopher"/>
                <w:b w:val="0"/>
                <w:i w:val="0"/>
                <w:smallCaps w:val="0"/>
                <w:strike w:val="0"/>
                <w:color w:val="000000"/>
                <w:sz w:val="24"/>
                <w:szCs w:val="24"/>
                <w:u w:val="none"/>
                <w:shd w:fill="auto" w:val="clear"/>
                <w:vertAlign w:val="baseline"/>
                <w:rtl w:val="0"/>
              </w:rPr>
              <w:t xml:space="preserve">Category</w:t>
              <w:tab/>
              <w:t xml:space="preserve">149</w:t>
            </w:r>
          </w:hyperlink>
          <w:r w:rsidDel="00000000" w:rsidR="00000000" w:rsidRPr="00000000">
            <w:rPr>
              <w:rtl w:val="0"/>
            </w:rPr>
          </w:r>
        </w:p>
        <w:p w:rsidR="00000000" w:rsidDel="00000000" w:rsidP="00000000" w:rsidRDefault="00000000" w:rsidRPr="00000000" w14:paraId="000000D5">
          <w:pPr>
            <w:widowControl w:val="0"/>
            <w:tabs>
              <w:tab w:val="right" w:leader="none"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jj94885v1nb0">
            <w:r w:rsidDel="00000000" w:rsidR="00000000" w:rsidRPr="00000000">
              <w:rPr>
                <w:rFonts w:ascii="Philosopher" w:cs="Philosopher" w:eastAsia="Philosopher" w:hAnsi="Philosopher"/>
                <w:b w:val="0"/>
                <w:i w:val="0"/>
                <w:smallCaps w:val="0"/>
                <w:strike w:val="0"/>
                <w:color w:val="000000"/>
                <w:sz w:val="24"/>
                <w:szCs w:val="24"/>
                <w:u w:val="none"/>
                <w:shd w:fill="auto" w:val="clear"/>
                <w:vertAlign w:val="baseline"/>
                <w:rtl w:val="0"/>
              </w:rPr>
              <w:t xml:space="preserve">Label</w:t>
              <w:tab/>
              <w:t xml:space="preserve">149</w:t>
            </w:r>
          </w:hyperlink>
          <w:r w:rsidDel="00000000" w:rsidR="00000000" w:rsidRPr="00000000">
            <w:rPr>
              <w:rtl w:val="0"/>
            </w:rPr>
          </w:r>
        </w:p>
        <w:p w:rsidR="00000000" w:rsidDel="00000000" w:rsidP="00000000" w:rsidRDefault="00000000" w:rsidRPr="00000000" w14:paraId="000000D6">
          <w:pPr>
            <w:widowControl w:val="0"/>
            <w:tabs>
              <w:tab w:val="right" w:leader="none"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u5caf3ef3spt">
            <w:r w:rsidDel="00000000" w:rsidR="00000000" w:rsidRPr="00000000">
              <w:rPr>
                <w:rFonts w:ascii="Philosopher" w:cs="Philosopher" w:eastAsia="Philosopher" w:hAnsi="Philosopher"/>
                <w:b w:val="0"/>
                <w:i w:val="0"/>
                <w:smallCaps w:val="0"/>
                <w:strike w:val="0"/>
                <w:color w:val="000000"/>
                <w:sz w:val="24"/>
                <w:szCs w:val="24"/>
                <w:u w:val="none"/>
                <w:shd w:fill="auto" w:val="clear"/>
                <w:vertAlign w:val="baseline"/>
                <w:rtl w:val="0"/>
              </w:rPr>
              <w:t xml:space="preserve">Icon (Unlocked)</w:t>
              <w:tab/>
              <w:t xml:space="preserve">150</w:t>
            </w:r>
          </w:hyperlink>
          <w:r w:rsidDel="00000000" w:rsidR="00000000" w:rsidRPr="00000000">
            <w:rPr>
              <w:rtl w:val="0"/>
            </w:rPr>
          </w:r>
        </w:p>
        <w:p w:rsidR="00000000" w:rsidDel="00000000" w:rsidP="00000000" w:rsidRDefault="00000000" w:rsidRPr="00000000" w14:paraId="000000D7">
          <w:pPr>
            <w:widowControl w:val="0"/>
            <w:tabs>
              <w:tab w:val="right" w:leader="none"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wy8sgv7g2ool">
            <w:r w:rsidDel="00000000" w:rsidR="00000000" w:rsidRPr="00000000">
              <w:rPr>
                <w:rFonts w:ascii="Philosopher" w:cs="Philosopher" w:eastAsia="Philosopher" w:hAnsi="Philosopher"/>
                <w:b w:val="0"/>
                <w:i w:val="0"/>
                <w:smallCaps w:val="0"/>
                <w:strike w:val="0"/>
                <w:color w:val="000000"/>
                <w:sz w:val="24"/>
                <w:szCs w:val="24"/>
                <w:u w:val="none"/>
                <w:shd w:fill="auto" w:val="clear"/>
                <w:vertAlign w:val="baseline"/>
                <w:rtl w:val="0"/>
              </w:rPr>
              <w:t xml:space="preserve">Description (Unlocked)</w:t>
              <w:tab/>
              <w:t xml:space="preserve">150</w:t>
            </w:r>
          </w:hyperlink>
          <w:r w:rsidDel="00000000" w:rsidR="00000000" w:rsidRPr="00000000">
            <w:rPr>
              <w:rtl w:val="0"/>
            </w:rPr>
          </w:r>
        </w:p>
        <w:p w:rsidR="00000000" w:rsidDel="00000000" w:rsidP="00000000" w:rsidRDefault="00000000" w:rsidRPr="00000000" w14:paraId="000000D8">
          <w:pPr>
            <w:widowControl w:val="0"/>
            <w:tabs>
              <w:tab w:val="right" w:leader="none"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kkaz286q73e7">
            <w:r w:rsidDel="00000000" w:rsidR="00000000" w:rsidRPr="00000000">
              <w:rPr>
                <w:rFonts w:ascii="Philosopher" w:cs="Philosopher" w:eastAsia="Philosopher" w:hAnsi="Philosopher"/>
                <w:b w:val="0"/>
                <w:i w:val="0"/>
                <w:smallCaps w:val="0"/>
                <w:strike w:val="0"/>
                <w:color w:val="000000"/>
                <w:sz w:val="24"/>
                <w:szCs w:val="24"/>
                <w:u w:val="none"/>
                <w:shd w:fill="auto" w:val="clear"/>
                <w:vertAlign w:val="baseline"/>
                <w:rtl w:val="0"/>
              </w:rPr>
              <w:t xml:space="preserve">Icon (Locked)</w:t>
              <w:tab/>
              <w:t xml:space="preserve">151</w:t>
            </w:r>
          </w:hyperlink>
          <w:r w:rsidDel="00000000" w:rsidR="00000000" w:rsidRPr="00000000">
            <w:rPr>
              <w:rtl w:val="0"/>
            </w:rPr>
          </w:r>
        </w:p>
        <w:p w:rsidR="00000000" w:rsidDel="00000000" w:rsidP="00000000" w:rsidRDefault="00000000" w:rsidRPr="00000000" w14:paraId="000000D9">
          <w:pPr>
            <w:widowControl w:val="0"/>
            <w:tabs>
              <w:tab w:val="right" w:leader="none"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s2mskjz0wvtv">
            <w:r w:rsidDel="00000000" w:rsidR="00000000" w:rsidRPr="00000000">
              <w:rPr>
                <w:rFonts w:ascii="Philosopher" w:cs="Philosopher" w:eastAsia="Philosopher" w:hAnsi="Philosopher"/>
                <w:b w:val="0"/>
                <w:i w:val="0"/>
                <w:smallCaps w:val="0"/>
                <w:strike w:val="0"/>
                <w:color w:val="000000"/>
                <w:sz w:val="24"/>
                <w:szCs w:val="24"/>
                <w:u w:val="none"/>
                <w:shd w:fill="auto" w:val="clear"/>
                <w:vertAlign w:val="baseline"/>
                <w:rtl w:val="0"/>
              </w:rPr>
              <w:t xml:space="preserve">Description (Locked)</w:t>
              <w:tab/>
              <w:t xml:space="preserve">151</w:t>
            </w:r>
          </w:hyperlink>
          <w:r w:rsidDel="00000000" w:rsidR="00000000" w:rsidRPr="00000000">
            <w:rPr>
              <w:rtl w:val="0"/>
            </w:rPr>
          </w:r>
        </w:p>
        <w:p w:rsidR="00000000" w:rsidDel="00000000" w:rsidP="00000000" w:rsidRDefault="00000000" w:rsidRPr="00000000" w14:paraId="000000DA">
          <w:pPr>
            <w:widowControl w:val="0"/>
            <w:tabs>
              <w:tab w:val="right" w:leader="none"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ky0r3zd7cf4f">
            <w:r w:rsidDel="00000000" w:rsidR="00000000" w:rsidRPr="00000000">
              <w:rPr>
                <w:rFonts w:ascii="Philosopher" w:cs="Philosopher" w:eastAsia="Philosopher" w:hAnsi="Philosopher"/>
                <w:b w:val="0"/>
                <w:i w:val="0"/>
                <w:smallCaps w:val="0"/>
                <w:strike w:val="0"/>
                <w:color w:val="000000"/>
                <w:sz w:val="24"/>
                <w:szCs w:val="24"/>
                <w:u w:val="none"/>
                <w:shd w:fill="auto" w:val="clear"/>
                <w:vertAlign w:val="baseline"/>
                <w:rtl w:val="0"/>
              </w:rPr>
              <w:t xml:space="preserve">Unlock Message</w:t>
              <w:tab/>
              <w:t xml:space="preserve">152</w:t>
            </w:r>
          </w:hyperlink>
          <w:r w:rsidDel="00000000" w:rsidR="00000000" w:rsidRPr="00000000">
            <w:rPr>
              <w:rtl w:val="0"/>
            </w:rPr>
          </w:r>
        </w:p>
        <w:p w:rsidR="00000000" w:rsidDel="00000000" w:rsidP="00000000" w:rsidRDefault="00000000" w:rsidRPr="00000000" w14:paraId="000000DB">
          <w:pPr>
            <w:widowControl w:val="0"/>
            <w:tabs>
              <w:tab w:val="right" w:leader="none"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3bwhgzejmblh">
            <w:r w:rsidDel="00000000" w:rsidR="00000000" w:rsidRPr="00000000">
              <w:rPr>
                <w:rFonts w:ascii="Philosopher" w:cs="Philosopher" w:eastAsia="Philosopher" w:hAnsi="Philosopher"/>
                <w:b w:val="0"/>
                <w:i w:val="0"/>
                <w:smallCaps w:val="0"/>
                <w:strike w:val="0"/>
                <w:color w:val="000000"/>
                <w:sz w:val="24"/>
                <w:szCs w:val="24"/>
                <w:u w:val="none"/>
                <w:shd w:fill="auto" w:val="clear"/>
                <w:vertAlign w:val="baseline"/>
                <w:rtl w:val="0"/>
              </w:rPr>
              <w:t xml:space="preserve">Is Hidden</w:t>
              <w:tab/>
              <w:t xml:space="preserve">152</w:t>
            </w:r>
          </w:hyperlink>
          <w:r w:rsidDel="00000000" w:rsidR="00000000" w:rsidRPr="00000000">
            <w:rPr>
              <w:rtl w:val="0"/>
            </w:rPr>
          </w:r>
        </w:p>
        <w:p w:rsidR="00000000" w:rsidDel="00000000" w:rsidP="00000000" w:rsidRDefault="00000000" w:rsidRPr="00000000" w14:paraId="000000DC">
          <w:pPr>
            <w:widowControl w:val="0"/>
            <w:tabs>
              <w:tab w:val="right" w:leader="none"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gqxxzxmhe7dj">
            <w:r w:rsidDel="00000000" w:rsidR="00000000" w:rsidRPr="00000000">
              <w:rPr>
                <w:rFonts w:ascii="Philosopher" w:cs="Philosopher" w:eastAsia="Philosopher" w:hAnsi="Philosopher"/>
                <w:b w:val="0"/>
                <w:i w:val="0"/>
                <w:smallCaps w:val="0"/>
                <w:strike w:val="0"/>
                <w:color w:val="000000"/>
                <w:sz w:val="24"/>
                <w:szCs w:val="24"/>
                <w:u w:val="none"/>
                <w:shd w:fill="auto" w:val="clear"/>
                <w:vertAlign w:val="baseline"/>
                <w:rtl w:val="0"/>
              </w:rPr>
              <w:t xml:space="preserve">Single Description</w:t>
              <w:tab/>
              <w:t xml:space="preserve">153</w:t>
            </w:r>
          </w:hyperlink>
          <w:r w:rsidDel="00000000" w:rsidR="00000000" w:rsidRPr="00000000">
            <w:rPr>
              <w:rtl w:val="0"/>
            </w:rPr>
          </w:r>
        </w:p>
        <w:p w:rsidR="00000000" w:rsidDel="00000000" w:rsidP="00000000" w:rsidRDefault="00000000" w:rsidRPr="00000000" w14:paraId="000000DD">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c45wff3n28l">
            <w:r w:rsidDel="00000000" w:rsidR="00000000" w:rsidRPr="00000000">
              <w:rPr>
                <w:rFonts w:ascii="Philosopher" w:cs="Philosopher" w:eastAsia="Philosopher" w:hAnsi="Philosopher"/>
                <w:b w:val="0"/>
                <w:i w:val="0"/>
                <w:smallCaps w:val="0"/>
                <w:strike w:val="0"/>
                <w:color w:val="000000"/>
                <w:sz w:val="24"/>
                <w:szCs w:val="24"/>
                <w:u w:val="none"/>
                <w:shd w:fill="auto" w:val="clear"/>
                <w:vertAlign w:val="baseline"/>
                <w:rtl w:val="0"/>
              </w:rPr>
              <w:t xml:space="preserve">Advanced Topic: Text Formatting</w:t>
              <w:tab/>
              <w:t xml:space="preserve">154</w:t>
            </w:r>
          </w:hyperlink>
          <w:r w:rsidDel="00000000" w:rsidR="00000000" w:rsidRPr="00000000">
            <w:rPr>
              <w:rtl w:val="0"/>
            </w:rPr>
          </w:r>
        </w:p>
        <w:p w:rsidR="00000000" w:rsidDel="00000000" w:rsidP="00000000" w:rsidRDefault="00000000" w:rsidRPr="00000000" w14:paraId="000000DE">
          <w:pPr>
            <w:widowControl w:val="0"/>
            <w:tabs>
              <w:tab w:val="right" w:leader="none"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ugj3hhau2s1w">
            <w:r w:rsidDel="00000000" w:rsidR="00000000" w:rsidRPr="00000000">
              <w:rPr>
                <w:rFonts w:ascii="Philosopher" w:cs="Philosopher" w:eastAsia="Philosopher" w:hAnsi="Philosopher"/>
                <w:b w:val="0"/>
                <w:i w:val="0"/>
                <w:smallCaps w:val="0"/>
                <w:strike w:val="0"/>
                <w:color w:val="000000"/>
                <w:sz w:val="24"/>
                <w:szCs w:val="24"/>
                <w:u w:val="none"/>
                <w:shd w:fill="auto" w:val="clear"/>
                <w:vertAlign w:val="baseline"/>
                <w:rtl w:val="0"/>
              </w:rPr>
              <w:t xml:space="preserve">Text Formatting</w:t>
              <w:tab/>
              <w:t xml:space="preserve">154</w:t>
            </w:r>
          </w:hyperlink>
          <w:r w:rsidDel="00000000" w:rsidR="00000000" w:rsidRPr="00000000">
            <w:rPr>
              <w:rtl w:val="0"/>
            </w:rPr>
          </w:r>
        </w:p>
        <w:p w:rsidR="00000000" w:rsidDel="00000000" w:rsidP="00000000" w:rsidRDefault="00000000" w:rsidRPr="00000000" w14:paraId="000000DF">
          <w:pPr>
            <w:widowControl w:val="0"/>
            <w:tabs>
              <w:tab w:val="right" w:leader="none"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ps1ynafn4534">
            <w:r w:rsidDel="00000000" w:rsidR="00000000" w:rsidRPr="00000000">
              <w:rPr>
                <w:rFonts w:ascii="Philosopher" w:cs="Philosopher" w:eastAsia="Philosopher" w:hAnsi="Philosopher"/>
                <w:b w:val="0"/>
                <w:i w:val="0"/>
                <w:smallCaps w:val="0"/>
                <w:strike w:val="0"/>
                <w:color w:val="000000"/>
                <w:sz w:val="24"/>
                <w:szCs w:val="24"/>
                <w:u w:val="none"/>
                <w:shd w:fill="auto" w:val="clear"/>
                <w:vertAlign w:val="baseline"/>
                <w:rtl w:val="0"/>
              </w:rPr>
              <w:t xml:space="preserve">Inline Icons</w:t>
              <w:tab/>
              <w:t xml:space="preserve">154</w:t>
            </w:r>
          </w:hyperlink>
          <w:r w:rsidDel="00000000" w:rsidR="00000000" w:rsidRPr="00000000">
            <w:rPr>
              <w:rtl w:val="0"/>
            </w:rPr>
          </w:r>
        </w:p>
        <w:p w:rsidR="00000000" w:rsidDel="00000000" w:rsidP="00000000" w:rsidRDefault="00000000" w:rsidRPr="00000000" w14:paraId="000000E0">
          <w:pPr>
            <w:widowControl w:val="0"/>
            <w:tabs>
              <w:tab w:val="right" w:leader="none"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tp1tkkwrw0k9">
            <w:r w:rsidDel="00000000" w:rsidR="00000000" w:rsidRPr="00000000">
              <w:rPr>
                <w:rFonts w:ascii="Philosopher" w:cs="Philosopher" w:eastAsia="Philosopher" w:hAnsi="Philosopher"/>
                <w:b w:val="0"/>
                <w:i w:val="0"/>
                <w:smallCaps w:val="0"/>
                <w:strike w:val="0"/>
                <w:color w:val="000000"/>
                <w:sz w:val="24"/>
                <w:szCs w:val="24"/>
                <w:u w:val="none"/>
                <w:shd w:fill="auto" w:val="clear"/>
                <w:vertAlign w:val="baseline"/>
                <w:rtl w:val="0"/>
              </w:rPr>
              <w:t xml:space="preserve">Refinement Blocks</w:t>
              <w:tab/>
              <w:t xml:space="preserve">155</w:t>
            </w:r>
          </w:hyperlink>
          <w:r w:rsidDel="00000000" w:rsidR="00000000" w:rsidRPr="00000000">
            <w:rPr>
              <w:rtl w:val="0"/>
            </w:rPr>
          </w:r>
        </w:p>
        <w:p w:rsidR="00000000" w:rsidDel="00000000" w:rsidP="00000000" w:rsidRDefault="00000000" w:rsidRPr="00000000" w14:paraId="000000E1">
          <w:pPr>
            <w:widowControl w:val="0"/>
            <w:tabs>
              <w:tab w:val="right" w:leader="none" w:pos="12000"/>
            </w:tabs>
            <w:spacing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fqv5omym8nx1">
            <w:r w:rsidDel="00000000" w:rsidR="00000000" w:rsidRPr="00000000">
              <w:rPr>
                <w:rFonts w:ascii="Philosopher" w:cs="Philosopher" w:eastAsia="Philosopher" w:hAnsi="Philosopher"/>
                <w:b w:val="1"/>
                <w:i w:val="0"/>
                <w:smallCaps w:val="0"/>
                <w:strike w:val="0"/>
                <w:color w:val="000000"/>
                <w:sz w:val="24"/>
                <w:szCs w:val="24"/>
                <w:u w:val="none"/>
                <w:shd w:fill="auto" w:val="clear"/>
                <w:vertAlign w:val="baseline"/>
                <w:rtl w:val="0"/>
              </w:rPr>
              <w:t xml:space="preserve">Tools and Resources</w:t>
              <w:tab/>
              <w:t xml:space="preserve">156</w:t>
            </w:r>
          </w:hyperlink>
          <w:r w:rsidDel="00000000" w:rsidR="00000000" w:rsidRPr="00000000">
            <w:rPr>
              <w:rtl w:val="0"/>
            </w:rPr>
          </w:r>
        </w:p>
        <w:p w:rsidR="00000000" w:rsidDel="00000000" w:rsidP="00000000" w:rsidRDefault="00000000" w:rsidRPr="00000000" w14:paraId="000000E2">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s9w5cybhtox7">
            <w:r w:rsidDel="00000000" w:rsidR="00000000" w:rsidRPr="00000000">
              <w:rPr>
                <w:rtl w:val="0"/>
              </w:rPr>
              <w:t xml:space="preserve">Unofficial</w:t>
            </w:r>
          </w:hyperlink>
          <w:hyperlink w:anchor="_s9w5cybhtox7">
            <w:r w:rsidDel="00000000" w:rsidR="00000000" w:rsidRPr="00000000">
              <w:rPr>
                <w:rFonts w:ascii="Philosopher" w:cs="Philosopher" w:eastAsia="Philosopher" w:hAnsi="Philosopher"/>
                <w:b w:val="0"/>
                <w:i w:val="0"/>
                <w:smallCaps w:val="0"/>
                <w:strike w:val="0"/>
                <w:color w:val="000000"/>
                <w:sz w:val="24"/>
                <w:szCs w:val="24"/>
                <w:u w:val="none"/>
                <w:shd w:fill="auto" w:val="clear"/>
                <w:vertAlign w:val="baseline"/>
                <w:rtl w:val="0"/>
              </w:rPr>
              <w:t xml:space="preserve"> Discord</w:t>
              <w:tab/>
              <w:t xml:space="preserve">156</w:t>
            </w:r>
          </w:hyperlink>
          <w:r w:rsidDel="00000000" w:rsidR="00000000" w:rsidRPr="00000000">
            <w:rPr>
              <w:rtl w:val="0"/>
            </w:rPr>
          </w:r>
        </w:p>
        <w:p w:rsidR="00000000" w:rsidDel="00000000" w:rsidP="00000000" w:rsidRDefault="00000000" w:rsidRPr="00000000" w14:paraId="000000E3">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u6671x85sv5l">
            <w:r w:rsidDel="00000000" w:rsidR="00000000" w:rsidRPr="00000000">
              <w:rPr>
                <w:rFonts w:ascii="Philosopher" w:cs="Philosopher" w:eastAsia="Philosopher" w:hAnsi="Philosopher"/>
                <w:b w:val="0"/>
                <w:i w:val="0"/>
                <w:smallCaps w:val="0"/>
                <w:strike w:val="0"/>
                <w:color w:val="000000"/>
                <w:sz w:val="24"/>
                <w:szCs w:val="24"/>
                <w:u w:val="none"/>
                <w:shd w:fill="auto" w:val="clear"/>
                <w:vertAlign w:val="baseline"/>
                <w:rtl w:val="0"/>
              </w:rPr>
              <w:t xml:space="preserve">Frangiclave</w:t>
              <w:tab/>
              <w:t xml:space="preserve">156</w:t>
            </w:r>
          </w:hyperlink>
          <w:r w:rsidDel="00000000" w:rsidR="00000000" w:rsidRPr="00000000">
            <w:rPr>
              <w:rtl w:val="0"/>
            </w:rPr>
          </w:r>
        </w:p>
        <w:p w:rsidR="00000000" w:rsidDel="00000000" w:rsidP="00000000" w:rsidRDefault="00000000" w:rsidRPr="00000000" w14:paraId="000000E4">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pjvwu97t7gmd">
            <w:r w:rsidDel="00000000" w:rsidR="00000000" w:rsidRPr="00000000">
              <w:rPr>
                <w:rFonts w:ascii="Philosopher" w:cs="Philosopher" w:eastAsia="Philosopher" w:hAnsi="Philosopher"/>
                <w:b w:val="0"/>
                <w:i w:val="0"/>
                <w:smallCaps w:val="0"/>
                <w:strike w:val="0"/>
                <w:color w:val="000000"/>
                <w:sz w:val="24"/>
                <w:szCs w:val="24"/>
                <w:u w:val="none"/>
                <w:shd w:fill="auto" w:val="clear"/>
                <w:vertAlign w:val="baseline"/>
                <w:rtl w:val="0"/>
              </w:rPr>
              <w:t xml:space="preserve">Carcass Spark</w:t>
              <w:tab/>
              <w:t xml:space="preserve">156</w:t>
            </w:r>
          </w:hyperlink>
          <w:r w:rsidDel="00000000" w:rsidR="00000000" w:rsidRPr="00000000">
            <w:rPr>
              <w:rtl w:val="0"/>
            </w:rPr>
          </w:r>
        </w:p>
        <w:p w:rsidR="00000000" w:rsidDel="00000000" w:rsidP="00000000" w:rsidRDefault="00000000" w:rsidRPr="00000000" w14:paraId="000000E5">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r0npirk3287m">
            <w:r w:rsidDel="00000000" w:rsidR="00000000" w:rsidRPr="00000000">
              <w:rPr>
                <w:rFonts w:ascii="Philosopher" w:cs="Philosopher" w:eastAsia="Philosopher" w:hAnsi="Philosopher"/>
                <w:b w:val="0"/>
                <w:i w:val="0"/>
                <w:smallCaps w:val="0"/>
                <w:strike w:val="0"/>
                <w:color w:val="000000"/>
                <w:sz w:val="24"/>
                <w:szCs w:val="24"/>
                <w:u w:val="none"/>
                <w:shd w:fill="auto" w:val="clear"/>
                <w:vertAlign w:val="baseline"/>
                <w:rtl w:val="0"/>
              </w:rPr>
              <w:t xml:space="preserve">The Steam Workshop</w:t>
              <w:tab/>
              <w:t xml:space="preserve">156</w:t>
            </w:r>
          </w:hyperlink>
          <w:r w:rsidDel="00000000" w:rsidR="00000000" w:rsidRPr="00000000">
            <w:rPr>
              <w:rtl w:val="0"/>
            </w:rPr>
          </w:r>
        </w:p>
        <w:p w:rsidR="00000000" w:rsidDel="00000000" w:rsidP="00000000" w:rsidRDefault="00000000" w:rsidRPr="00000000" w14:paraId="000000E6">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ahe7lbt2nydm">
            <w:r w:rsidDel="00000000" w:rsidR="00000000" w:rsidRPr="00000000">
              <w:rPr>
                <w:rFonts w:ascii="Philosopher" w:cs="Philosopher" w:eastAsia="Philosopher" w:hAnsi="Philosopher"/>
                <w:b w:val="0"/>
                <w:i w:val="0"/>
                <w:smallCaps w:val="0"/>
                <w:strike w:val="0"/>
                <w:color w:val="000000"/>
                <w:sz w:val="24"/>
                <w:szCs w:val="24"/>
                <w:u w:val="none"/>
                <w:shd w:fill="auto" w:val="clear"/>
                <w:vertAlign w:val="baseline"/>
                <w:rtl w:val="0"/>
              </w:rPr>
              <w:t xml:space="preserve">Assets</w:t>
              <w:tab/>
              <w:t xml:space="preserve">156</w:t>
            </w:r>
          </w:hyperlink>
          <w:r w:rsidDel="00000000" w:rsidR="00000000" w:rsidRPr="00000000">
            <w:rPr>
              <w:rtl w:val="0"/>
            </w:rPr>
          </w:r>
        </w:p>
        <w:p w:rsidR="00000000" w:rsidDel="00000000" w:rsidP="00000000" w:rsidRDefault="00000000" w:rsidRPr="00000000" w14:paraId="000000E7">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c1qvmre0pp8k">
            <w:r w:rsidDel="00000000" w:rsidR="00000000" w:rsidRPr="00000000">
              <w:rPr>
                <w:rFonts w:ascii="Philosopher" w:cs="Philosopher" w:eastAsia="Philosopher" w:hAnsi="Philosopher"/>
                <w:b w:val="0"/>
                <w:i w:val="0"/>
                <w:smallCaps w:val="0"/>
                <w:strike w:val="0"/>
                <w:color w:val="000000"/>
                <w:sz w:val="24"/>
                <w:szCs w:val="24"/>
                <w:u w:val="none"/>
                <w:shd w:fill="auto" w:val="clear"/>
                <w:vertAlign w:val="baseline"/>
                <w:rtl w:val="0"/>
              </w:rPr>
              <w:t xml:space="preserve">Achieve Integrations</w:t>
              <w:tab/>
              <w:t xml:space="preserve">157</w:t>
            </w:r>
          </w:hyperlink>
          <w:r w:rsidDel="00000000" w:rsidR="00000000" w:rsidRPr="00000000">
            <w:rPr>
              <w:rtl w:val="0"/>
            </w:rPr>
          </w:r>
        </w:p>
        <w:p w:rsidR="00000000" w:rsidDel="00000000" w:rsidP="00000000" w:rsidRDefault="00000000" w:rsidRPr="00000000" w14:paraId="000000E8">
          <w:pPr>
            <w:widowControl w:val="0"/>
            <w:tabs>
              <w:tab w:val="right" w:leader="none"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yjqgbkd7s9sr">
            <w:r w:rsidDel="00000000" w:rsidR="00000000" w:rsidRPr="00000000">
              <w:rPr>
                <w:rFonts w:ascii="Philosopher" w:cs="Philosopher" w:eastAsia="Philosopher" w:hAnsi="Philosopher"/>
                <w:b w:val="0"/>
                <w:i w:val="0"/>
                <w:smallCaps w:val="0"/>
                <w:strike w:val="0"/>
                <w:color w:val="000000"/>
                <w:sz w:val="24"/>
                <w:szCs w:val="24"/>
                <w:u w:val="none"/>
                <w:shd w:fill="auto" w:val="clear"/>
                <w:vertAlign w:val="baseline"/>
                <w:rtl w:val="0"/>
              </w:rPr>
              <w:t xml:space="preserve">Verbs</w:t>
              <w:tab/>
              <w:t xml:space="preserve">157</w:t>
            </w:r>
          </w:hyperlink>
          <w:r w:rsidDel="00000000" w:rsidR="00000000" w:rsidRPr="00000000">
            <w:rPr>
              <w:rtl w:val="0"/>
            </w:rPr>
          </w:r>
        </w:p>
        <w:p w:rsidR="00000000" w:rsidDel="00000000" w:rsidP="00000000" w:rsidRDefault="00000000" w:rsidRPr="00000000" w14:paraId="000000E9">
          <w:pPr>
            <w:widowControl w:val="0"/>
            <w:tabs>
              <w:tab w:val="right" w:leader="none"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lc5xmmub4svt">
            <w:r w:rsidDel="00000000" w:rsidR="00000000" w:rsidRPr="00000000">
              <w:rPr>
                <w:rFonts w:ascii="Philosopher" w:cs="Philosopher" w:eastAsia="Philosopher" w:hAnsi="Philosopher"/>
                <w:b w:val="0"/>
                <w:i w:val="0"/>
                <w:smallCaps w:val="0"/>
                <w:strike w:val="0"/>
                <w:color w:val="000000"/>
                <w:sz w:val="24"/>
                <w:szCs w:val="24"/>
                <w:u w:val="none"/>
                <w:shd w:fill="auto" w:val="clear"/>
                <w:vertAlign w:val="baseline"/>
                <w:rtl w:val="0"/>
              </w:rPr>
              <w:t xml:space="preserve">Rites and Rituals</w:t>
              <w:tab/>
              <w:t xml:space="preserve">157</w:t>
            </w:r>
          </w:hyperlink>
          <w:r w:rsidDel="00000000" w:rsidR="00000000" w:rsidRPr="00000000">
            <w:rPr>
              <w:rtl w:val="0"/>
            </w:rPr>
          </w:r>
        </w:p>
        <w:p w:rsidR="00000000" w:rsidDel="00000000" w:rsidP="00000000" w:rsidRDefault="00000000" w:rsidRPr="00000000" w14:paraId="000000EA">
          <w:pPr>
            <w:widowControl w:val="0"/>
            <w:tabs>
              <w:tab w:val="right" w:leader="none"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vfigpwceiril">
            <w:r w:rsidDel="00000000" w:rsidR="00000000" w:rsidRPr="00000000">
              <w:rPr>
                <w:rFonts w:ascii="Philosopher" w:cs="Philosopher" w:eastAsia="Philosopher" w:hAnsi="Philosopher"/>
                <w:b w:val="0"/>
                <w:i w:val="0"/>
                <w:smallCaps w:val="0"/>
                <w:strike w:val="0"/>
                <w:color w:val="000000"/>
                <w:sz w:val="24"/>
                <w:szCs w:val="24"/>
                <w:u w:val="none"/>
                <w:shd w:fill="auto" w:val="clear"/>
                <w:vertAlign w:val="baseline"/>
                <w:rtl w:val="0"/>
              </w:rPr>
              <w:t xml:space="preserve">Cults</w:t>
              <w:tab/>
              <w:t xml:space="preserve">158</w:t>
            </w:r>
          </w:hyperlink>
          <w:r w:rsidDel="00000000" w:rsidR="00000000" w:rsidRPr="00000000">
            <w:rPr>
              <w:rtl w:val="0"/>
            </w:rPr>
          </w:r>
        </w:p>
        <w:p w:rsidR="00000000" w:rsidDel="00000000" w:rsidP="00000000" w:rsidRDefault="00000000" w:rsidRPr="00000000" w14:paraId="000000EB">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zh4unc94h122">
            <w:r w:rsidDel="00000000" w:rsidR="00000000" w:rsidRPr="00000000">
              <w:rPr>
                <w:rFonts w:ascii="Philosopher" w:cs="Philosopher" w:eastAsia="Philosopher" w:hAnsi="Philosopher"/>
                <w:b w:val="0"/>
                <w:i w:val="0"/>
                <w:smallCaps w:val="0"/>
                <w:strike w:val="0"/>
                <w:color w:val="000000"/>
                <w:sz w:val="24"/>
                <w:szCs w:val="24"/>
                <w:u w:val="none"/>
                <w:shd w:fill="auto" w:val="clear"/>
                <w:vertAlign w:val="baseline"/>
                <w:rtl w:val="0"/>
              </w:rPr>
              <w:t xml:space="preserve">Online Translation Tool</w:t>
              <w:tab/>
              <w:t xml:space="preserve">159</w:t>
            </w:r>
          </w:hyperlink>
          <w:r w:rsidDel="00000000" w:rsidR="00000000" w:rsidRPr="00000000">
            <w:rPr>
              <w:rtl w:val="0"/>
            </w:rPr>
          </w:r>
        </w:p>
        <w:p w:rsidR="00000000" w:rsidDel="00000000" w:rsidP="00000000" w:rsidRDefault="00000000" w:rsidRPr="00000000" w14:paraId="000000EC">
          <w:pPr>
            <w:widowControl w:val="0"/>
            <w:tabs>
              <w:tab w:val="right" w:leader="none" w:pos="12000"/>
            </w:tabs>
            <w:spacing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yck94dt6ma2o">
            <w:r w:rsidDel="00000000" w:rsidR="00000000" w:rsidRPr="00000000">
              <w:rPr>
                <w:rFonts w:ascii="Philosopher" w:cs="Philosopher" w:eastAsia="Philosopher" w:hAnsi="Philosopher"/>
                <w:b w:val="1"/>
                <w:i w:val="0"/>
                <w:smallCaps w:val="0"/>
                <w:strike w:val="0"/>
                <w:color w:val="000000"/>
                <w:sz w:val="24"/>
                <w:szCs w:val="24"/>
                <w:u w:val="none"/>
                <w:shd w:fill="auto" w:val="clear"/>
                <w:vertAlign w:val="baseline"/>
                <w:rtl w:val="0"/>
              </w:rPr>
              <w:t xml:space="preserve">How Stuff works</w:t>
              <w:tab/>
              <w:t xml:space="preserve">160</w:t>
            </w:r>
          </w:hyperlink>
          <w:r w:rsidDel="00000000" w:rsidR="00000000" w:rsidRPr="00000000">
            <w:rPr>
              <w:rtl w:val="0"/>
            </w:rPr>
          </w:r>
        </w:p>
        <w:p w:rsidR="00000000" w:rsidDel="00000000" w:rsidP="00000000" w:rsidRDefault="00000000" w:rsidRPr="00000000" w14:paraId="000000ED">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i30jaa4pzu6j">
            <w:r w:rsidDel="00000000" w:rsidR="00000000" w:rsidRPr="00000000">
              <w:rPr>
                <w:rFonts w:ascii="Philosopher" w:cs="Philosopher" w:eastAsia="Philosopher" w:hAnsi="Philosopher"/>
                <w:b w:val="0"/>
                <w:i w:val="0"/>
                <w:smallCaps w:val="0"/>
                <w:strike w:val="0"/>
                <w:color w:val="000000"/>
                <w:sz w:val="24"/>
                <w:szCs w:val="24"/>
                <w:u w:val="none"/>
                <w:shd w:fill="auto" w:val="clear"/>
                <w:vertAlign w:val="baseline"/>
                <w:rtl w:val="0"/>
              </w:rPr>
              <w:t xml:space="preserve">Followers</w:t>
              <w:tab/>
              <w:t xml:space="preserve">160</w:t>
            </w:r>
          </w:hyperlink>
          <w:r w:rsidDel="00000000" w:rsidR="00000000" w:rsidRPr="00000000">
            <w:rPr>
              <w:rtl w:val="0"/>
            </w:rPr>
          </w:r>
        </w:p>
        <w:p w:rsidR="00000000" w:rsidDel="00000000" w:rsidP="00000000" w:rsidRDefault="00000000" w:rsidRPr="00000000" w14:paraId="000000EE">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ez7u60qyekp4">
            <w:r w:rsidDel="00000000" w:rsidR="00000000" w:rsidRPr="00000000">
              <w:rPr>
                <w:rFonts w:ascii="Philosopher" w:cs="Philosopher" w:eastAsia="Philosopher" w:hAnsi="Philosopher"/>
                <w:b w:val="0"/>
                <w:i w:val="0"/>
                <w:smallCaps w:val="0"/>
                <w:strike w:val="0"/>
                <w:color w:val="000000"/>
                <w:sz w:val="24"/>
                <w:szCs w:val="24"/>
                <w:u w:val="none"/>
                <w:shd w:fill="auto" w:val="clear"/>
                <w:vertAlign w:val="baseline"/>
                <w:rtl w:val="0"/>
              </w:rPr>
              <w:t xml:space="preserve">Romance Categories</w:t>
              <w:tab/>
              <w:t xml:space="preserve">164</w:t>
            </w:r>
          </w:hyperlink>
          <w:r w:rsidDel="00000000" w:rsidR="00000000" w:rsidRPr="00000000">
            <w:rPr>
              <w:rtl w:val="0"/>
            </w:rPr>
          </w:r>
        </w:p>
        <w:p w:rsidR="00000000" w:rsidDel="00000000" w:rsidP="00000000" w:rsidRDefault="00000000" w:rsidRPr="00000000" w14:paraId="000000EF">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yjxz835xpl85">
            <w:r w:rsidDel="00000000" w:rsidR="00000000" w:rsidRPr="00000000">
              <w:rPr>
                <w:rFonts w:ascii="Philosopher" w:cs="Philosopher" w:eastAsia="Philosopher" w:hAnsi="Philosopher"/>
                <w:b w:val="0"/>
                <w:i w:val="0"/>
                <w:smallCaps w:val="0"/>
                <w:strike w:val="0"/>
                <w:color w:val="000000"/>
                <w:sz w:val="24"/>
                <w:szCs w:val="24"/>
                <w:u w:val="none"/>
                <w:shd w:fill="auto" w:val="clear"/>
                <w:vertAlign w:val="baseline"/>
                <w:rtl w:val="0"/>
              </w:rPr>
              <w:t xml:space="preserve">Expeditions: Vaults &amp; Obstacles</w:t>
              <w:tab/>
              <w:t xml:space="preserve">165</w:t>
            </w:r>
          </w:hyperlink>
          <w:r w:rsidDel="00000000" w:rsidR="00000000" w:rsidRPr="00000000">
            <w:rPr>
              <w:rtl w:val="0"/>
            </w:rPr>
          </w:r>
        </w:p>
        <w:p w:rsidR="00000000" w:rsidDel="00000000" w:rsidP="00000000" w:rsidRDefault="00000000" w:rsidRPr="00000000" w14:paraId="000000F0">
          <w:pPr>
            <w:widowControl w:val="0"/>
            <w:tabs>
              <w:tab w:val="right" w:leader="none"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1rhifwp5j97x">
            <w:r w:rsidDel="00000000" w:rsidR="00000000" w:rsidRPr="00000000">
              <w:rPr>
                <w:rFonts w:ascii="Philosopher" w:cs="Philosopher" w:eastAsia="Philosopher" w:hAnsi="Philosopher"/>
                <w:b w:val="0"/>
                <w:i w:val="0"/>
                <w:smallCaps w:val="0"/>
                <w:strike w:val="0"/>
                <w:color w:val="000000"/>
                <w:sz w:val="24"/>
                <w:szCs w:val="24"/>
                <w:u w:val="none"/>
                <w:shd w:fill="auto" w:val="clear"/>
                <w:vertAlign w:val="baseline"/>
                <w:rtl w:val="0"/>
              </w:rPr>
              <w:t xml:space="preserve">Description</w:t>
              <w:tab/>
              <w:t xml:space="preserve">165</w:t>
            </w:r>
          </w:hyperlink>
          <w:r w:rsidDel="00000000" w:rsidR="00000000" w:rsidRPr="00000000">
            <w:rPr>
              <w:rtl w:val="0"/>
            </w:rPr>
          </w:r>
        </w:p>
        <w:p w:rsidR="00000000" w:rsidDel="00000000" w:rsidP="00000000" w:rsidRDefault="00000000" w:rsidRPr="00000000" w14:paraId="000000F1">
          <w:pPr>
            <w:widowControl w:val="0"/>
            <w:tabs>
              <w:tab w:val="right" w:leader="none"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r7w8azjdzrm6">
            <w:r w:rsidDel="00000000" w:rsidR="00000000" w:rsidRPr="00000000">
              <w:rPr>
                <w:rFonts w:ascii="Philosopher" w:cs="Philosopher" w:eastAsia="Philosopher" w:hAnsi="Philosopher"/>
                <w:b w:val="0"/>
                <w:i w:val="0"/>
                <w:smallCaps w:val="0"/>
                <w:strike w:val="0"/>
                <w:color w:val="000000"/>
                <w:sz w:val="24"/>
                <w:szCs w:val="24"/>
                <w:u w:val="none"/>
                <w:shd w:fill="auto" w:val="clear"/>
                <w:vertAlign w:val="baseline"/>
                <w:rtl w:val="0"/>
              </w:rPr>
              <w:t xml:space="preserve">How to create new Vaults</w:t>
              <w:tab/>
              <w:t xml:space="preserve">165</w:t>
            </w:r>
          </w:hyperlink>
          <w:r w:rsidDel="00000000" w:rsidR="00000000" w:rsidRPr="00000000">
            <w:rPr>
              <w:rtl w:val="0"/>
            </w:rPr>
          </w:r>
        </w:p>
        <w:p w:rsidR="00000000" w:rsidDel="00000000" w:rsidP="00000000" w:rsidRDefault="00000000" w:rsidRPr="00000000" w14:paraId="000000F2">
          <w:pPr>
            <w:widowControl w:val="0"/>
            <w:tabs>
              <w:tab w:val="right" w:leader="none"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rw9uu4gmhfpa">
            <w:r w:rsidDel="00000000" w:rsidR="00000000" w:rsidRPr="00000000">
              <w:rPr>
                <w:rFonts w:ascii="Philosopher" w:cs="Philosopher" w:eastAsia="Philosopher" w:hAnsi="Philosopher"/>
                <w:b w:val="0"/>
                <w:i w:val="0"/>
                <w:smallCaps w:val="0"/>
                <w:strike w:val="0"/>
                <w:color w:val="000000"/>
                <w:sz w:val="24"/>
                <w:szCs w:val="24"/>
                <w:u w:val="none"/>
                <w:shd w:fill="auto" w:val="clear"/>
                <w:vertAlign w:val="baseline"/>
                <w:rtl w:val="0"/>
              </w:rPr>
              <w:t xml:space="preserve">How to create new Obstacles</w:t>
              <w:tab/>
              <w:t xml:space="preserve">166</w:t>
            </w:r>
          </w:hyperlink>
          <w:r w:rsidDel="00000000" w:rsidR="00000000" w:rsidRPr="00000000">
            <w:rPr>
              <w:rtl w:val="0"/>
            </w:rPr>
          </w:r>
        </w:p>
        <w:p w:rsidR="00000000" w:rsidDel="00000000" w:rsidP="00000000" w:rsidRDefault="00000000" w:rsidRPr="00000000" w14:paraId="000000F3">
          <w:pPr>
            <w:widowControl w:val="0"/>
            <w:tabs>
              <w:tab w:val="right" w:leader="none"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5v7sccsq001g">
            <w:r w:rsidDel="00000000" w:rsidR="00000000" w:rsidRPr="00000000">
              <w:rPr>
                <w:rFonts w:ascii="Philosopher" w:cs="Philosopher" w:eastAsia="Philosopher" w:hAnsi="Philosopher"/>
                <w:b w:val="0"/>
                <w:i w:val="0"/>
                <w:smallCaps w:val="0"/>
                <w:strike w:val="0"/>
                <w:color w:val="000000"/>
                <w:sz w:val="24"/>
                <w:szCs w:val="24"/>
                <w:u w:val="none"/>
                <w:shd w:fill="auto" w:val="clear"/>
                <w:vertAlign w:val="baseline"/>
                <w:rtl w:val="0"/>
              </w:rPr>
              <w:t xml:space="preserve">How to create new Vault Tiers</w:t>
              <w:tab/>
              <w:t xml:space="preserve">167</w:t>
            </w:r>
          </w:hyperlink>
          <w:r w:rsidDel="00000000" w:rsidR="00000000" w:rsidRPr="00000000">
            <w:rPr>
              <w:rtl w:val="0"/>
            </w:rPr>
          </w:r>
        </w:p>
        <w:p w:rsidR="00000000" w:rsidDel="00000000" w:rsidP="00000000" w:rsidRDefault="00000000" w:rsidRPr="00000000" w14:paraId="000000F4">
          <w:pPr>
            <w:widowControl w:val="0"/>
            <w:tabs>
              <w:tab w:val="right" w:leader="none" w:pos="12000"/>
            </w:tabs>
            <w:spacing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nqaiv1xba6qe">
            <w:r w:rsidDel="00000000" w:rsidR="00000000" w:rsidRPr="00000000">
              <w:rPr>
                <w:rFonts w:ascii="Philosopher" w:cs="Philosopher" w:eastAsia="Philosopher" w:hAnsi="Philosopher"/>
                <w:b w:val="1"/>
                <w:i w:val="0"/>
                <w:smallCaps w:val="0"/>
                <w:strike w:val="0"/>
                <w:color w:val="000000"/>
                <w:sz w:val="24"/>
                <w:szCs w:val="24"/>
                <w:u w:val="none"/>
                <w:shd w:fill="auto" w:val="clear"/>
                <w:vertAlign w:val="baseline"/>
                <w:rtl w:val="0"/>
              </w:rPr>
              <w:t xml:space="preserve">On Book of Hours Modding</w:t>
              <w:tab/>
              <w:t xml:space="preserve">168</w:t>
            </w:r>
          </w:hyperlink>
          <w:r w:rsidDel="00000000" w:rsidR="00000000" w:rsidRPr="00000000">
            <w:rPr>
              <w:rtl w:val="0"/>
            </w:rPr>
          </w:r>
        </w:p>
        <w:p w:rsidR="00000000" w:rsidDel="00000000" w:rsidP="00000000" w:rsidRDefault="00000000" w:rsidRPr="00000000" w14:paraId="000000F5">
          <w:pPr>
            <w:widowControl w:val="0"/>
            <w:tabs>
              <w:tab w:val="right" w:leader="none"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ejl08supbibj">
            <w:r w:rsidDel="00000000" w:rsidR="00000000" w:rsidRPr="00000000">
              <w:rPr>
                <w:rFonts w:ascii="Philosopher" w:cs="Philosopher" w:eastAsia="Philosopher" w:hAnsi="Philosopher"/>
                <w:b w:val="0"/>
                <w:i w:val="0"/>
                <w:smallCaps w:val="0"/>
                <w:strike w:val="0"/>
                <w:color w:val="000000"/>
                <w:sz w:val="24"/>
                <w:szCs w:val="24"/>
                <w:u w:val="none"/>
                <w:shd w:fill="auto" w:val="clear"/>
                <w:vertAlign w:val="baseline"/>
                <w:rtl w:val="0"/>
              </w:rPr>
              <w:t xml:space="preserve">Xexts</w:t>
              <w:tab/>
              <w:t xml:space="preserve">168</w:t>
            </w:r>
          </w:hyperlink>
          <w:r w:rsidDel="00000000" w:rsidR="00000000" w:rsidRPr="00000000">
            <w:rPr>
              <w:rtl w:val="0"/>
            </w:rPr>
          </w:r>
        </w:p>
        <w:p w:rsidR="00000000" w:rsidDel="00000000" w:rsidP="00000000" w:rsidRDefault="00000000" w:rsidRPr="00000000" w14:paraId="000000F6">
          <w:pPr>
            <w:widowControl w:val="0"/>
            <w:tabs>
              <w:tab w:val="right" w:leader="none"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cv8hp17mgad">
            <w:r w:rsidDel="00000000" w:rsidR="00000000" w:rsidRPr="00000000">
              <w:rPr>
                <w:rFonts w:ascii="Philosopher" w:cs="Philosopher" w:eastAsia="Philosopher" w:hAnsi="Philosopher"/>
                <w:b w:val="0"/>
                <w:i w:val="0"/>
                <w:smallCaps w:val="0"/>
                <w:strike w:val="0"/>
                <w:color w:val="000000"/>
                <w:sz w:val="24"/>
                <w:szCs w:val="24"/>
                <w:u w:val="none"/>
                <w:shd w:fill="auto" w:val="clear"/>
                <w:vertAlign w:val="baseline"/>
                <w:rtl w:val="0"/>
              </w:rPr>
              <w:t xml:space="preserve">fx</w:t>
              <w:tab/>
              <w:t xml:space="preserve">169</w:t>
            </w:r>
          </w:hyperlink>
          <w:r w:rsidDel="00000000" w:rsidR="00000000" w:rsidRPr="00000000">
            <w:rPr>
              <w:rtl w:val="0"/>
            </w:rPr>
          </w:r>
        </w:p>
        <w:p w:rsidR="00000000" w:rsidDel="00000000" w:rsidP="00000000" w:rsidRDefault="00000000" w:rsidRPr="00000000" w14:paraId="000000F7">
          <w:pPr>
            <w:widowControl w:val="0"/>
            <w:tabs>
              <w:tab w:val="right" w:leader="none"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p12f14fnkenu">
            <w:r w:rsidDel="00000000" w:rsidR="00000000" w:rsidRPr="00000000">
              <w:rPr>
                <w:rFonts w:ascii="Philosopher" w:cs="Philosopher" w:eastAsia="Philosopher" w:hAnsi="Philosopher"/>
                <w:b w:val="0"/>
                <w:i w:val="0"/>
                <w:smallCaps w:val="0"/>
                <w:strike w:val="0"/>
                <w:color w:val="000000"/>
                <w:sz w:val="24"/>
                <w:szCs w:val="24"/>
                <w:u w:val="none"/>
                <w:shd w:fill="auto" w:val="clear"/>
                <w:vertAlign w:val="baseline"/>
                <w:rtl w:val="0"/>
              </w:rPr>
              <w:t xml:space="preserve">Ambits</w:t>
              <w:tab/>
              <w:t xml:space="preserve">169</w:t>
            </w:r>
          </w:hyperlink>
          <w:r w:rsidDel="00000000" w:rsidR="00000000" w:rsidRPr="00000000">
            <w:rPr>
              <w:rtl w:val="0"/>
            </w:rPr>
          </w:r>
        </w:p>
        <w:p w:rsidR="00000000" w:rsidDel="00000000" w:rsidP="00000000" w:rsidRDefault="00000000" w:rsidRPr="00000000" w14:paraId="000000F8">
          <w:pPr>
            <w:widowControl w:val="0"/>
            <w:tabs>
              <w:tab w:val="right" w:leader="none"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dazdbgrnotn4">
            <w:r w:rsidDel="00000000" w:rsidR="00000000" w:rsidRPr="00000000">
              <w:rPr>
                <w:rFonts w:ascii="Philosopher" w:cs="Philosopher" w:eastAsia="Philosopher" w:hAnsi="Philosopher"/>
                <w:b w:val="0"/>
                <w:i w:val="0"/>
                <w:smallCaps w:val="0"/>
                <w:strike w:val="0"/>
                <w:color w:val="000000"/>
                <w:sz w:val="24"/>
                <w:szCs w:val="24"/>
                <w:u w:val="none"/>
                <w:shd w:fill="auto" w:val="clear"/>
                <w:vertAlign w:val="baseline"/>
                <w:rtl w:val="0"/>
              </w:rPr>
              <w:t xml:space="preserve">Ambittable</w:t>
              <w:tab/>
              <w:t xml:space="preserve">170</w:t>
            </w:r>
          </w:hyperlink>
          <w:r w:rsidDel="00000000" w:rsidR="00000000" w:rsidRPr="00000000">
            <w:rPr>
              <w:rtl w:val="0"/>
            </w:rPr>
          </w:r>
        </w:p>
        <w:p w:rsidR="00000000" w:rsidDel="00000000" w:rsidP="00000000" w:rsidRDefault="00000000" w:rsidRPr="00000000" w14:paraId="000000F9">
          <w:pPr>
            <w:widowControl w:val="0"/>
            <w:tabs>
              <w:tab w:val="right" w:leader="none" w:pos="12000"/>
            </w:tabs>
            <w:spacing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cbtcy84g144s">
            <w:r w:rsidDel="00000000" w:rsidR="00000000" w:rsidRPr="00000000">
              <w:rPr>
                <w:rFonts w:ascii="Philosopher" w:cs="Philosopher" w:eastAsia="Philosopher" w:hAnsi="Philosopher"/>
                <w:b w:val="1"/>
                <w:i w:val="0"/>
                <w:smallCaps w:val="0"/>
                <w:strike w:val="0"/>
                <w:color w:val="000000"/>
                <w:sz w:val="24"/>
                <w:szCs w:val="24"/>
                <w:u w:val="none"/>
                <w:shd w:fill="auto" w:val="clear"/>
                <w:vertAlign w:val="baseline"/>
                <w:rtl w:val="0"/>
              </w:rPr>
              <w:t xml:space="preserve">Secret Histories Modding Guide</w:t>
              <w:tab/>
              <w:t xml:space="preserve">1</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FA">
      <w:pPr>
        <w:pStyle w:val="Heading2"/>
        <w:rPr/>
      </w:pPr>
      <w:bookmarkStart w:colFirst="0" w:colLast="0" w:name="_k7g6spg7r3f5" w:id="7"/>
      <w:bookmarkEnd w:id="7"/>
      <w:r w:rsidDel="00000000" w:rsidR="00000000" w:rsidRPr="00000000">
        <w:rPr>
          <w:rtl w:val="0"/>
        </w:rPr>
      </w:r>
    </w:p>
    <w:p w:rsidR="00000000" w:rsidDel="00000000" w:rsidP="00000000" w:rsidRDefault="00000000" w:rsidRPr="00000000" w14:paraId="000000FB">
      <w:pPr>
        <w:pageBreakBefore w:val="0"/>
        <w:rPr>
          <w:rFonts w:ascii="Philosopher" w:cs="Philosopher" w:eastAsia="Philosopher" w:hAnsi="Philosopher"/>
        </w:rPr>
      </w:pPr>
      <w:r w:rsidDel="00000000" w:rsidR="00000000" w:rsidRPr="00000000">
        <w:br w:type="page"/>
      </w:r>
      <w:r w:rsidDel="00000000" w:rsidR="00000000" w:rsidRPr="00000000">
        <w:rPr>
          <w:rtl w:val="0"/>
        </w:rPr>
      </w:r>
    </w:p>
    <w:p w:rsidR="00000000" w:rsidDel="00000000" w:rsidP="00000000" w:rsidRDefault="00000000" w:rsidRPr="00000000" w14:paraId="000000FC">
      <w:pPr>
        <w:pStyle w:val="Heading1"/>
        <w:pageBreakBefore w:val="0"/>
        <w:rPr/>
      </w:pPr>
      <w:bookmarkStart w:colFirst="0" w:colLast="0" w:name="_ugykzrv0769x" w:id="8"/>
      <w:bookmarkEnd w:id="8"/>
      <w:r w:rsidDel="00000000" w:rsidR="00000000" w:rsidRPr="00000000">
        <w:rPr>
          <w:rtl w:val="0"/>
        </w:rPr>
        <w:t xml:space="preserve">Your First Mod</w:t>
      </w:r>
    </w:p>
    <w:p w:rsidR="00000000" w:rsidDel="00000000" w:rsidP="00000000" w:rsidRDefault="00000000" w:rsidRPr="00000000" w14:paraId="000000FD">
      <w:pPr>
        <w:pStyle w:val="Heading2"/>
        <w:rPr/>
      </w:pPr>
      <w:bookmarkStart w:colFirst="0" w:colLast="0" w:name="_ue001jtlbw5z" w:id="9"/>
      <w:bookmarkEnd w:id="9"/>
      <w:r w:rsidDel="00000000" w:rsidR="00000000" w:rsidRPr="00000000">
        <w:rPr>
          <w:rtl w:val="0"/>
        </w:rPr>
        <w:t xml:space="preserve">Introduction</w:t>
      </w:r>
    </w:p>
    <w:p w:rsidR="00000000" w:rsidDel="00000000" w:rsidP="00000000" w:rsidRDefault="00000000" w:rsidRPr="00000000" w14:paraId="000000FE">
      <w:pPr>
        <w:rPr/>
      </w:pPr>
      <w:r w:rsidDel="00000000" w:rsidR="00000000" w:rsidRPr="00000000">
        <w:rPr>
          <w:rtl w:val="0"/>
        </w:rPr>
        <w:t xml:space="preserve">So, first: what's a mod? It is, simply, a folder containing new content, and/or instructions to edit/replace existing content. A mod is very much "just" a "modification/addition" to the game.</w:t>
      </w:r>
    </w:p>
    <w:p w:rsidR="00000000" w:rsidDel="00000000" w:rsidP="00000000" w:rsidRDefault="00000000" w:rsidRPr="00000000" w14:paraId="000000FF">
      <w:pPr>
        <w:rPr>
          <w:b w:val="1"/>
        </w:rPr>
      </w:pPr>
      <w:r w:rsidDel="00000000" w:rsidR="00000000" w:rsidRPr="00000000">
        <w:rPr>
          <w:rtl w:val="0"/>
        </w:rPr>
        <w:t xml:space="preserve">Cultist Simulator provides an official "framework" for modding, meaning it is relatively easy to add or modify the game's content. An important thing to note is that </w:t>
      </w:r>
      <w:r w:rsidDel="00000000" w:rsidR="00000000" w:rsidRPr="00000000">
        <w:rPr>
          <w:b w:val="1"/>
          <w:rtl w:val="0"/>
        </w:rPr>
        <w:t xml:space="preserve">no programming skill is required for "content modding"</w:t>
      </w:r>
      <w:r w:rsidDel="00000000" w:rsidR="00000000" w:rsidRPr="00000000">
        <w:rPr>
          <w:rtl w:val="0"/>
        </w:rPr>
        <w:t xml:space="preserve">. None at all. The entire content of the game is made of text files, written in the JSON (.json) text format (more on that later), and images. </w:t>
      </w:r>
      <w:r w:rsidDel="00000000" w:rsidR="00000000" w:rsidRPr="00000000">
        <w:rPr>
          <w:b w:val="1"/>
          <w:rtl w:val="0"/>
        </w:rPr>
        <w:t xml:space="preserve">If you prefer to just dive into an existing sample mod, there's one a few chapters below.</w:t>
      </w:r>
    </w:p>
    <w:p w:rsidR="00000000" w:rsidDel="00000000" w:rsidP="00000000" w:rsidRDefault="00000000" w:rsidRPr="00000000" w14:paraId="00000100">
      <w:pPr>
        <w:rPr/>
      </w:pPr>
      <w:r w:rsidDel="00000000" w:rsidR="00000000" w:rsidRPr="00000000">
        <w:rPr>
          <w:rtl w:val="0"/>
        </w:rPr>
      </w:r>
    </w:p>
    <w:p w:rsidR="00000000" w:rsidDel="00000000" w:rsidP="00000000" w:rsidRDefault="00000000" w:rsidRPr="00000000" w14:paraId="00000101">
      <w:pPr>
        <w:rPr/>
      </w:pPr>
      <w:r w:rsidDel="00000000" w:rsidR="00000000" w:rsidRPr="00000000">
        <w:rPr>
          <w:rtl w:val="0"/>
        </w:rPr>
        <w:t xml:space="preserve">Mods are split into two categories:</w:t>
      </w:r>
    </w:p>
    <w:p w:rsidR="00000000" w:rsidDel="00000000" w:rsidP="00000000" w:rsidRDefault="00000000" w:rsidRPr="00000000" w14:paraId="00000102">
      <w:pPr>
        <w:numPr>
          <w:ilvl w:val="0"/>
          <w:numId w:val="25"/>
        </w:numPr>
        <w:ind w:left="720" w:hanging="360"/>
      </w:pPr>
      <w:r w:rsidDel="00000000" w:rsidR="00000000" w:rsidRPr="00000000">
        <w:rPr>
          <w:rtl w:val="0"/>
        </w:rPr>
        <w:t xml:space="preserve">"Content mods". These add, remove, or edit playable content. If not specified, mods are content mods by default. Most of the Steam workshop is made of them. No programming skill is required to make them and they're often quite simple. If you're here, you're probably trying to make one of these.</w:t>
      </w:r>
    </w:p>
    <w:p w:rsidR="00000000" w:rsidDel="00000000" w:rsidP="00000000" w:rsidRDefault="00000000" w:rsidRPr="00000000" w14:paraId="00000103">
      <w:pPr>
        <w:numPr>
          <w:ilvl w:val="0"/>
          <w:numId w:val="25"/>
        </w:numPr>
        <w:ind w:left="720" w:hanging="360"/>
      </w:pPr>
      <w:r w:rsidDel="00000000" w:rsidR="00000000" w:rsidRPr="00000000">
        <w:rPr>
          <w:rtl w:val="0"/>
        </w:rPr>
        <w:t xml:space="preserve">"DLL mods". These add, fix, or improve existing features of the game engine itself. </w:t>
      </w:r>
      <w:hyperlink w:anchor="_or9rltqqkvt2">
        <w:r w:rsidDel="00000000" w:rsidR="00000000" w:rsidRPr="00000000">
          <w:rPr>
            <w:color w:val="1155cc"/>
            <w:u w:val="single"/>
            <w:rtl w:val="0"/>
          </w:rPr>
          <w:t xml:space="preserve">Some add new features for content modders to work with</w:t>
        </w:r>
      </w:hyperlink>
      <w:r w:rsidDel="00000000" w:rsidR="00000000" w:rsidRPr="00000000">
        <w:rPr>
          <w:rtl w:val="0"/>
        </w:rPr>
        <w:t xml:space="preserve">, others add new game settings/features for players, some do both. There are only a handful of them, and the most important you may hear about </w:t>
      </w:r>
      <w:r w:rsidDel="00000000" w:rsidR="00000000" w:rsidRPr="00000000">
        <w:rPr>
          <w:rtl w:val="0"/>
        </w:rPr>
        <w:t xml:space="preserve">again throughout</w:t>
      </w:r>
      <w:r w:rsidDel="00000000" w:rsidR="00000000" w:rsidRPr="00000000">
        <w:rPr>
          <w:rtl w:val="0"/>
        </w:rPr>
        <w:t xml:space="preserve"> the guide is </w:t>
      </w:r>
      <w:hyperlink w:anchor="_or9rltqqkvt2">
        <w:r w:rsidDel="00000000" w:rsidR="00000000" w:rsidRPr="00000000">
          <w:rPr>
            <w:color w:val="1155cc"/>
            <w:u w:val="single"/>
            <w:rtl w:val="0"/>
          </w:rPr>
          <w:t xml:space="preserve">The Roost Machine</w:t>
        </w:r>
      </w:hyperlink>
      <w:r w:rsidDel="00000000" w:rsidR="00000000" w:rsidRPr="00000000">
        <w:rPr>
          <w:rtl w:val="0"/>
        </w:rPr>
        <w:t xml:space="preserve">.</w:t>
      </w:r>
    </w:p>
    <w:p w:rsidR="00000000" w:rsidDel="00000000" w:rsidP="00000000" w:rsidRDefault="00000000" w:rsidRPr="00000000" w14:paraId="00000104">
      <w:pPr>
        <w:pStyle w:val="Heading2"/>
        <w:rPr/>
      </w:pPr>
      <w:bookmarkStart w:colFirst="0" w:colLast="0" w:name="_9apr3lkl79hl" w:id="10"/>
      <w:bookmarkEnd w:id="10"/>
      <w:r w:rsidDel="00000000" w:rsidR="00000000" w:rsidRPr="00000000">
        <w:rPr>
          <w:rtl w:val="0"/>
        </w:rPr>
        <w:t xml:space="preserve">What a mod can and cannot do</w:t>
      </w:r>
    </w:p>
    <w:p w:rsidR="00000000" w:rsidDel="00000000" w:rsidP="00000000" w:rsidRDefault="00000000" w:rsidRPr="00000000" w14:paraId="00000105">
      <w:pPr>
        <w:ind w:left="0" w:firstLine="0"/>
        <w:rPr/>
      </w:pPr>
      <w:r w:rsidDel="00000000" w:rsidR="00000000" w:rsidRPr="00000000">
        <w:rPr>
          <w:rtl w:val="0"/>
        </w:rPr>
        <w:t xml:space="preserve">Content mods can add new legacies, endings, cards, aspects, actions to the game, as well as edit or remove existing content. Mods can edit or use the content of other mods (hence the reason why some mods have other mods as mandatory dependencies).</w:t>
      </w:r>
    </w:p>
    <w:p w:rsidR="00000000" w:rsidDel="00000000" w:rsidP="00000000" w:rsidRDefault="00000000" w:rsidRPr="00000000" w14:paraId="00000106">
      <w:pPr>
        <w:rPr/>
      </w:pPr>
      <w:r w:rsidDel="00000000" w:rsidR="00000000" w:rsidRPr="00000000">
        <w:rPr>
          <w:rtl w:val="0"/>
        </w:rPr>
      </w:r>
    </w:p>
    <w:p w:rsidR="00000000" w:rsidDel="00000000" w:rsidP="00000000" w:rsidRDefault="00000000" w:rsidRPr="00000000" w14:paraId="00000107">
      <w:pPr>
        <w:rPr>
          <w:sz w:val="20"/>
          <w:szCs w:val="20"/>
        </w:rPr>
      </w:pPr>
      <w:r w:rsidDel="00000000" w:rsidR="00000000" w:rsidRPr="00000000">
        <w:rPr>
          <w:rtl w:val="0"/>
        </w:rPr>
        <w:t xml:space="preserve">Content mods cannot (without the help of DLL-mods) edit the UI itself (menus, dialogs, buttons) of the game. </w:t>
      </w:r>
      <w:r w:rsidDel="00000000" w:rsidR="00000000" w:rsidRPr="00000000">
        <w:rPr>
          <w:rtl w:val="0"/>
        </w:rPr>
      </w:r>
    </w:p>
    <w:p w:rsidR="00000000" w:rsidDel="00000000" w:rsidP="00000000" w:rsidRDefault="00000000" w:rsidRPr="00000000" w14:paraId="00000108">
      <w:pPr>
        <w:pStyle w:val="Heading2"/>
        <w:rPr/>
      </w:pPr>
      <w:bookmarkStart w:colFirst="0" w:colLast="0" w:name="_xxw7s5ipfdyf" w:id="11"/>
      <w:bookmarkEnd w:id="11"/>
      <w:r w:rsidDel="00000000" w:rsidR="00000000" w:rsidRPr="00000000">
        <w:rPr>
          <w:rtl w:val="0"/>
        </w:rPr>
        <w:t xml:space="preserve">Where to write/put local mods/mods you're writing</w:t>
      </w:r>
    </w:p>
    <w:p w:rsidR="00000000" w:rsidDel="00000000" w:rsidP="00000000" w:rsidRDefault="00000000" w:rsidRPr="00000000" w14:paraId="00000109">
      <w:pPr>
        <w:rPr/>
      </w:pPr>
      <w:r w:rsidDel="00000000" w:rsidR="00000000" w:rsidRPr="00000000">
        <w:rPr>
          <w:rtl w:val="0"/>
        </w:rPr>
        <w:t xml:space="preserve">Mods are located (on Windows) in:</w:t>
      </w:r>
    </w:p>
    <w:p w:rsidR="00000000" w:rsidDel="00000000" w:rsidP="00000000" w:rsidRDefault="00000000" w:rsidRPr="00000000" w14:paraId="0000010A">
      <w:pPr>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C:\Users\</w:t>
      </w:r>
      <w:r w:rsidDel="00000000" w:rsidR="00000000" w:rsidRPr="00000000">
        <w:rPr>
          <w:rFonts w:ascii="Courier New" w:cs="Courier New" w:eastAsia="Courier New" w:hAnsi="Courier New"/>
          <w:i w:val="1"/>
          <w:rtl w:val="0"/>
        </w:rPr>
        <w:t xml:space="preserve">[MyUser]</w:t>
      </w:r>
      <w:r w:rsidDel="00000000" w:rsidR="00000000" w:rsidRPr="00000000">
        <w:rPr>
          <w:rFonts w:ascii="Courier New" w:cs="Courier New" w:eastAsia="Courier New" w:hAnsi="Courier New"/>
          <w:rtl w:val="0"/>
        </w:rPr>
        <w:t xml:space="preserve">\AppData\LocalLow\Weather Factory\Cultist Simulator\mods\</w:t>
      </w:r>
    </w:p>
    <w:p w:rsidR="00000000" w:rsidDel="00000000" w:rsidP="00000000" w:rsidRDefault="00000000" w:rsidRPr="00000000" w14:paraId="0000010B">
      <w:pPr>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On Linux:</w:t>
      </w:r>
    </w:p>
    <w:p w:rsidR="00000000" w:rsidDel="00000000" w:rsidP="00000000" w:rsidRDefault="00000000" w:rsidRPr="00000000" w14:paraId="0000010C">
      <w:pPr>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i w:val="1"/>
          <w:rtl w:val="0"/>
        </w:rPr>
        <w:t xml:space="preserve">Installation </w:t>
      </w:r>
      <w:r w:rsidDel="00000000" w:rsidR="00000000" w:rsidRPr="00000000">
        <w:rPr>
          <w:rFonts w:ascii="Courier New" w:cs="Courier New" w:eastAsia="Courier New" w:hAnsi="Courier New"/>
          <w:rtl w:val="0"/>
        </w:rPr>
        <w:t xml:space="preserve">Folder]/mods/</w:t>
      </w:r>
    </w:p>
    <w:p w:rsidR="00000000" w:rsidDel="00000000" w:rsidP="00000000" w:rsidRDefault="00000000" w:rsidRPr="00000000" w14:paraId="0000010D">
      <w:pPr>
        <w:pStyle w:val="Heading2"/>
        <w:rPr/>
      </w:pPr>
      <w:bookmarkStart w:colFirst="0" w:colLast="0" w:name="_z71nquapy81z" w:id="12"/>
      <w:bookmarkEnd w:id="12"/>
      <w:r w:rsidDel="00000000" w:rsidR="00000000" w:rsidRPr="00000000">
        <w:rPr>
          <w:rtl w:val="0"/>
        </w:rPr>
        <w:t xml:space="preserve">Structure of a mod</w:t>
      </w:r>
    </w:p>
    <w:p w:rsidR="00000000" w:rsidDel="00000000" w:rsidP="00000000" w:rsidRDefault="00000000" w:rsidRPr="00000000" w14:paraId="0000010E">
      <w:pPr>
        <w:pStyle w:val="Heading3"/>
        <w:rPr/>
      </w:pPr>
      <w:bookmarkStart w:colFirst="0" w:colLast="0" w:name="_5vb6tnlb8rf6" w:id="13"/>
      <w:bookmarkEnd w:id="13"/>
      <w:r w:rsidDel="00000000" w:rsidR="00000000" w:rsidRPr="00000000">
        <w:rPr>
          <w:rtl w:val="0"/>
        </w:rPr>
        <w:t xml:space="preserve">Overview of the folder itself</w:t>
      </w:r>
    </w:p>
    <w:p w:rsidR="00000000" w:rsidDel="00000000" w:rsidP="00000000" w:rsidRDefault="00000000" w:rsidRPr="00000000" w14:paraId="0000010F">
      <w:pPr>
        <w:rPr/>
      </w:pPr>
      <w:r w:rsidDel="00000000" w:rsidR="00000000" w:rsidRPr="00000000">
        <w:rPr>
          <w:rtl w:val="0"/>
        </w:rPr>
        <w:t xml:space="preserve">A mod consists of a folder containing a few things. </w:t>
      </w:r>
      <w:r w:rsidDel="00000000" w:rsidR="00000000" w:rsidRPr="00000000">
        <w:rPr>
          <w:b w:val="1"/>
          <w:rtl w:val="0"/>
        </w:rPr>
        <w:t xml:space="preserve">All these items are optional except the synopsis file, </w:t>
      </w:r>
      <w:commentRangeStart w:id="0"/>
      <w:r w:rsidDel="00000000" w:rsidR="00000000" w:rsidRPr="00000000">
        <w:rPr>
          <w:b w:val="1"/>
          <w:rtl w:val="0"/>
        </w:rPr>
        <w:t xml:space="preserve">the cover image,</w:t>
      </w:r>
      <w:commentRangeEnd w:id="0"/>
      <w:r w:rsidDel="00000000" w:rsidR="00000000" w:rsidRPr="00000000">
        <w:commentReference w:id="0"/>
      </w:r>
      <w:r w:rsidDel="00000000" w:rsidR="00000000" w:rsidRPr="00000000">
        <w:rPr>
          <w:b w:val="1"/>
          <w:rtl w:val="0"/>
        </w:rPr>
        <w:t xml:space="preserve"> and the content folder</w:t>
      </w:r>
      <w:r w:rsidDel="00000000" w:rsidR="00000000" w:rsidRPr="00000000">
        <w:rPr>
          <w:rtl w:val="0"/>
        </w:rPr>
        <w:t xml:space="preserve">:</w:t>
      </w:r>
    </w:p>
    <w:p w:rsidR="00000000" w:rsidDel="00000000" w:rsidP="00000000" w:rsidRDefault="00000000" w:rsidRPr="00000000" w14:paraId="00000110">
      <w:pPr>
        <w:numPr>
          <w:ilvl w:val="0"/>
          <w:numId w:val="50"/>
        </w:numPr>
        <w:ind w:left="720" w:hanging="360"/>
        <w:rPr>
          <w:u w:val="none"/>
        </w:rPr>
      </w:pPr>
      <w:r w:rsidDel="00000000" w:rsidR="00000000" w:rsidRPr="00000000">
        <w:rPr>
          <w:rtl w:val="0"/>
        </w:rPr>
        <w:t xml:space="preserve">A file named "synopsis.json" describing the name of the mod, the version, the authors, and a description of what it does.</w:t>
      </w:r>
    </w:p>
    <w:p w:rsidR="00000000" w:rsidDel="00000000" w:rsidP="00000000" w:rsidRDefault="00000000" w:rsidRPr="00000000" w14:paraId="00000111">
      <w:pPr>
        <w:numPr>
          <w:ilvl w:val="0"/>
          <w:numId w:val="50"/>
        </w:numPr>
        <w:ind w:left="720" w:hanging="360"/>
        <w:rPr>
          <w:u w:val="none"/>
        </w:rPr>
      </w:pPr>
      <w:r w:rsidDel="00000000" w:rsidR="00000000" w:rsidRPr="00000000">
        <w:rPr>
          <w:rtl w:val="0"/>
        </w:rPr>
        <w:t xml:space="preserve">An image, cover.png (usually 800x800), will serve as the cover of the mod on the Workshop page and in the game's menu.</w:t>
      </w:r>
    </w:p>
    <w:p w:rsidR="00000000" w:rsidDel="00000000" w:rsidP="00000000" w:rsidRDefault="00000000" w:rsidRPr="00000000" w14:paraId="00000112">
      <w:pPr>
        <w:numPr>
          <w:ilvl w:val="0"/>
          <w:numId w:val="50"/>
        </w:numPr>
        <w:ind w:left="720" w:hanging="360"/>
        <w:rPr>
          <w:u w:val="none"/>
        </w:rPr>
      </w:pPr>
      <w:r w:rsidDel="00000000" w:rsidR="00000000" w:rsidRPr="00000000">
        <w:rPr>
          <w:rtl w:val="0"/>
        </w:rPr>
        <w:t xml:space="preserve">A folder named "content", containing the…content itself.</w:t>
      </w:r>
    </w:p>
    <w:p w:rsidR="00000000" w:rsidDel="00000000" w:rsidP="00000000" w:rsidRDefault="00000000" w:rsidRPr="00000000" w14:paraId="00000113">
      <w:pPr>
        <w:numPr>
          <w:ilvl w:val="0"/>
          <w:numId w:val="50"/>
        </w:numPr>
        <w:ind w:left="720" w:hanging="360"/>
        <w:rPr>
          <w:u w:val="none"/>
        </w:rPr>
      </w:pPr>
      <w:r w:rsidDel="00000000" w:rsidR="00000000" w:rsidRPr="00000000">
        <w:rPr>
          <w:rtl w:val="0"/>
        </w:rPr>
        <w:t xml:space="preserve">A folder named "images", containing the images if you plan to use new ones.</w:t>
      </w:r>
    </w:p>
    <w:p w:rsidR="00000000" w:rsidDel="00000000" w:rsidP="00000000" w:rsidRDefault="00000000" w:rsidRPr="00000000" w14:paraId="00000114">
      <w:pPr>
        <w:numPr>
          <w:ilvl w:val="0"/>
          <w:numId w:val="50"/>
        </w:numPr>
        <w:ind w:left="720" w:hanging="360"/>
        <w:rPr>
          <w:u w:val="none"/>
        </w:rPr>
      </w:pPr>
      <w:r w:rsidDel="00000000" w:rsidR="00000000" w:rsidRPr="00000000">
        <w:rPr>
          <w:rtl w:val="0"/>
        </w:rPr>
        <w:t xml:space="preserve">A folder named "loc", containing localization content (more on that in its dedicated chapter)</w:t>
      </w:r>
    </w:p>
    <w:p w:rsidR="00000000" w:rsidDel="00000000" w:rsidP="00000000" w:rsidRDefault="00000000" w:rsidRPr="00000000" w14:paraId="00000115">
      <w:pPr>
        <w:numPr>
          <w:ilvl w:val="0"/>
          <w:numId w:val="50"/>
        </w:numPr>
        <w:ind w:left="720" w:hanging="360"/>
        <w:rPr>
          <w:u w:val="none"/>
        </w:rPr>
      </w:pPr>
      <w:r w:rsidDel="00000000" w:rsidR="00000000" w:rsidRPr="00000000">
        <w:rPr>
          <w:rtl w:val="0"/>
        </w:rPr>
        <w:t xml:space="preserve">A folder named "dll", where DLL-mods place their DLLs.</w:t>
      </w:r>
    </w:p>
    <w:p w:rsidR="00000000" w:rsidDel="00000000" w:rsidP="00000000" w:rsidRDefault="00000000" w:rsidRPr="00000000" w14:paraId="00000116">
      <w:pPr>
        <w:pStyle w:val="Heading3"/>
        <w:rPr/>
      </w:pPr>
      <w:bookmarkStart w:colFirst="0" w:colLast="0" w:name="_za5985viarll" w:id="14"/>
      <w:bookmarkEnd w:id="14"/>
      <w:r w:rsidDel="00000000" w:rsidR="00000000" w:rsidRPr="00000000">
        <w:rPr>
          <w:rtl w:val="0"/>
        </w:rPr>
        <w:t xml:space="preserve">Aside: How images work</w:t>
      </w:r>
    </w:p>
    <w:p w:rsidR="00000000" w:rsidDel="00000000" w:rsidP="00000000" w:rsidRDefault="00000000" w:rsidRPr="00000000" w14:paraId="00000117">
      <w:pPr>
        <w:rPr/>
      </w:pPr>
      <w:r w:rsidDel="00000000" w:rsidR="00000000" w:rsidRPr="00000000">
        <w:rPr>
          <w:rtl w:val="0"/>
        </w:rPr>
        <w:t xml:space="preserve">The images folder can contain the following subfolders: aspects, burns, elements, decks, endings, legacies, </w:t>
      </w:r>
      <w:r w:rsidDel="00000000" w:rsidR="00000000" w:rsidRPr="00000000">
        <w:rPr>
          <w:rtl w:val="0"/>
        </w:rPr>
        <w:t xml:space="preserve">statusbaricons</w:t>
      </w:r>
      <w:r w:rsidDel="00000000" w:rsidR="00000000" w:rsidRPr="00000000">
        <w:rPr>
          <w:rtl w:val="0"/>
        </w:rPr>
        <w:t xml:space="preserve">, ui, verbs. Each subfolder contains images. A simple way to have an image be used by something in the game is to name it with the id of that thing (card, aspect, ending), and put it in the matching folder.</w:t>
      </w:r>
    </w:p>
    <w:p w:rsidR="00000000" w:rsidDel="00000000" w:rsidP="00000000" w:rsidRDefault="00000000" w:rsidRPr="00000000" w14:paraId="00000118">
      <w:pPr>
        <w:jc w:val="cente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238125</wp:posOffset>
            </wp:positionV>
            <wp:extent cx="3786188" cy="3406484"/>
            <wp:effectExtent b="0" l="0" r="0" t="0"/>
            <wp:wrapSquare wrapText="bothSides" distB="114300" distT="114300" distL="114300" distR="114300"/>
            <wp:docPr id="93" name="image86.png"/>
            <a:graphic>
              <a:graphicData uri="http://schemas.openxmlformats.org/drawingml/2006/picture">
                <pic:pic>
                  <pic:nvPicPr>
                    <pic:cNvPr id="0" name="image86.png"/>
                    <pic:cNvPicPr preferRelativeResize="0"/>
                  </pic:nvPicPr>
                  <pic:blipFill>
                    <a:blip r:embed="rId8"/>
                    <a:srcRect b="0" l="0" r="0" t="0"/>
                    <a:stretch>
                      <a:fillRect/>
                    </a:stretch>
                  </pic:blipFill>
                  <pic:spPr>
                    <a:xfrm>
                      <a:off x="0" y="0"/>
                      <a:ext cx="3786188" cy="3406484"/>
                    </a:xfrm>
                    <a:prstGeom prst="rect"/>
                    <a:ln/>
                  </pic:spPr>
                </pic:pic>
              </a:graphicData>
            </a:graphic>
          </wp:anchor>
        </w:drawing>
      </w:r>
    </w:p>
    <w:p w:rsidR="00000000" w:rsidDel="00000000" w:rsidP="00000000" w:rsidRDefault="00000000" w:rsidRPr="00000000" w14:paraId="00000119">
      <w:pPr>
        <w:jc w:val="center"/>
        <w:rPr>
          <w:i w:val="1"/>
        </w:rPr>
      </w:pPr>
      <w:r w:rsidDel="00000000" w:rsidR="00000000" w:rsidRPr="00000000">
        <w:rPr>
          <w:rtl w:val="0"/>
        </w:rPr>
      </w:r>
    </w:p>
    <w:p w:rsidR="00000000" w:rsidDel="00000000" w:rsidP="00000000" w:rsidRDefault="00000000" w:rsidRPr="00000000" w14:paraId="0000011A">
      <w:pPr>
        <w:jc w:val="center"/>
        <w:rPr>
          <w:i w:val="1"/>
        </w:rPr>
      </w:pPr>
      <w:r w:rsidDel="00000000" w:rsidR="00000000" w:rsidRPr="00000000">
        <w:rPr>
          <w:rtl w:val="0"/>
        </w:rPr>
      </w:r>
    </w:p>
    <w:p w:rsidR="00000000" w:rsidDel="00000000" w:rsidP="00000000" w:rsidRDefault="00000000" w:rsidRPr="00000000" w14:paraId="0000011B">
      <w:pPr>
        <w:jc w:val="center"/>
        <w:rPr>
          <w:i w:val="1"/>
        </w:rPr>
      </w:pPr>
      <w:r w:rsidDel="00000000" w:rsidR="00000000" w:rsidRPr="00000000">
        <w:rPr>
          <w:rtl w:val="0"/>
        </w:rPr>
      </w:r>
    </w:p>
    <w:p w:rsidR="00000000" w:rsidDel="00000000" w:rsidP="00000000" w:rsidRDefault="00000000" w:rsidRPr="00000000" w14:paraId="0000011C">
      <w:pPr>
        <w:jc w:val="center"/>
        <w:rPr>
          <w:i w:val="1"/>
        </w:rPr>
      </w:pPr>
      <w:r w:rsidDel="00000000" w:rsidR="00000000" w:rsidRPr="00000000">
        <w:rPr>
          <w:rtl w:val="0"/>
        </w:rPr>
      </w:r>
    </w:p>
    <w:p w:rsidR="00000000" w:rsidDel="00000000" w:rsidP="00000000" w:rsidRDefault="00000000" w:rsidRPr="00000000" w14:paraId="0000011D">
      <w:pPr>
        <w:jc w:val="center"/>
        <w:rPr>
          <w:i w:val="1"/>
        </w:rPr>
      </w:pPr>
      <w:r w:rsidDel="00000000" w:rsidR="00000000" w:rsidRPr="00000000">
        <w:rPr>
          <w:rtl w:val="0"/>
        </w:rPr>
      </w:r>
    </w:p>
    <w:p w:rsidR="00000000" w:rsidDel="00000000" w:rsidP="00000000" w:rsidRDefault="00000000" w:rsidRPr="00000000" w14:paraId="0000011E">
      <w:pPr>
        <w:jc w:val="center"/>
        <w:rPr>
          <w:i w:val="1"/>
        </w:rPr>
      </w:pPr>
      <w:r w:rsidDel="00000000" w:rsidR="00000000" w:rsidRPr="00000000">
        <w:rPr>
          <w:rtl w:val="0"/>
        </w:rPr>
      </w:r>
    </w:p>
    <w:p w:rsidR="00000000" w:rsidDel="00000000" w:rsidP="00000000" w:rsidRDefault="00000000" w:rsidRPr="00000000" w14:paraId="0000011F">
      <w:pPr>
        <w:jc w:val="center"/>
        <w:rPr>
          <w:i w:val="1"/>
        </w:rPr>
      </w:pPr>
      <w:r w:rsidDel="00000000" w:rsidR="00000000" w:rsidRPr="00000000">
        <w:rPr>
          <w:i w:val="1"/>
          <w:rtl w:val="0"/>
        </w:rPr>
        <w:t xml:space="preserve">A mod named "Mariner" would put its Verb icon for a new Verb named "mariner.sail" into images\verbs and name it "mariner.sail.png"</w:t>
      </w:r>
    </w:p>
    <w:p w:rsidR="00000000" w:rsidDel="00000000" w:rsidP="00000000" w:rsidRDefault="00000000" w:rsidRPr="00000000" w14:paraId="00000120">
      <w:pPr>
        <w:rPr/>
      </w:pPr>
      <w:r w:rsidDel="00000000" w:rsidR="00000000" w:rsidRPr="00000000">
        <w:rPr>
          <w:rtl w:val="0"/>
        </w:rPr>
      </w:r>
    </w:p>
    <w:p w:rsidR="00000000" w:rsidDel="00000000" w:rsidP="00000000" w:rsidRDefault="00000000" w:rsidRPr="00000000" w14:paraId="00000121">
      <w:pPr>
        <w:rPr/>
      </w:pPr>
      <w:r w:rsidDel="00000000" w:rsidR="00000000" w:rsidRPr="00000000">
        <w:rPr>
          <w:rtl w:val="0"/>
        </w:rPr>
      </w:r>
    </w:p>
    <w:p w:rsidR="00000000" w:rsidDel="00000000" w:rsidP="00000000" w:rsidRDefault="00000000" w:rsidRPr="00000000" w14:paraId="00000122">
      <w:pPr>
        <w:rPr/>
      </w:pPr>
      <w:r w:rsidDel="00000000" w:rsidR="00000000" w:rsidRPr="00000000">
        <w:rPr>
          <w:rtl w:val="0"/>
        </w:rPr>
      </w:r>
    </w:p>
    <w:p w:rsidR="00000000" w:rsidDel="00000000" w:rsidP="00000000" w:rsidRDefault="00000000" w:rsidRPr="00000000" w14:paraId="00000123">
      <w:pPr>
        <w:rPr/>
      </w:pPr>
      <w:r w:rsidDel="00000000" w:rsidR="00000000" w:rsidRPr="00000000">
        <w:rPr>
          <w:rtl w:val="0"/>
        </w:rPr>
      </w:r>
    </w:p>
    <w:p w:rsidR="00000000" w:rsidDel="00000000" w:rsidP="00000000" w:rsidRDefault="00000000" w:rsidRPr="00000000" w14:paraId="00000124">
      <w:pPr>
        <w:numPr>
          <w:ilvl w:val="0"/>
          <w:numId w:val="20"/>
        </w:numPr>
        <w:ind w:left="720" w:hanging="360"/>
        <w:rPr>
          <w:u w:val="none"/>
        </w:rPr>
      </w:pPr>
      <w:r w:rsidDel="00000000" w:rsidR="00000000" w:rsidRPr="00000000">
        <w:rPr>
          <w:rtl w:val="0"/>
        </w:rPr>
        <w:t xml:space="preserve">Aspect icons should be at most 128x128.</w:t>
      </w:r>
    </w:p>
    <w:p w:rsidR="00000000" w:rsidDel="00000000" w:rsidP="00000000" w:rsidRDefault="00000000" w:rsidRPr="00000000" w14:paraId="00000125">
      <w:pPr>
        <w:numPr>
          <w:ilvl w:val="0"/>
          <w:numId w:val="20"/>
        </w:numPr>
        <w:ind w:left="720" w:hanging="360"/>
        <w:rPr>
          <w:u w:val="none"/>
        </w:rPr>
      </w:pPr>
      <w:r w:rsidDel="00000000" w:rsidR="00000000" w:rsidRPr="00000000">
        <w:rPr>
          <w:rtl w:val="0"/>
        </w:rPr>
        <w:t xml:space="preserve">Element icons should be at most 256x256.</w:t>
      </w:r>
    </w:p>
    <w:p w:rsidR="00000000" w:rsidDel="00000000" w:rsidP="00000000" w:rsidRDefault="00000000" w:rsidRPr="00000000" w14:paraId="00000126">
      <w:pPr>
        <w:numPr>
          <w:ilvl w:val="0"/>
          <w:numId w:val="20"/>
        </w:numPr>
        <w:ind w:left="720" w:hanging="360"/>
        <w:rPr>
          <w:u w:val="none"/>
        </w:rPr>
      </w:pPr>
      <w:r w:rsidDel="00000000" w:rsidR="00000000" w:rsidRPr="00000000">
        <w:rPr>
          <w:rtl w:val="0"/>
        </w:rPr>
        <w:t xml:space="preserve">Ending cards should be 400x580.</w:t>
      </w:r>
    </w:p>
    <w:p w:rsidR="00000000" w:rsidDel="00000000" w:rsidP="00000000" w:rsidRDefault="00000000" w:rsidRPr="00000000" w14:paraId="00000127">
      <w:pPr>
        <w:numPr>
          <w:ilvl w:val="0"/>
          <w:numId w:val="20"/>
        </w:numPr>
        <w:ind w:left="720" w:hanging="360"/>
        <w:rPr>
          <w:u w:val="none"/>
        </w:rPr>
      </w:pPr>
      <w:r w:rsidDel="00000000" w:rsidR="00000000" w:rsidRPr="00000000">
        <w:rPr>
          <w:rtl w:val="0"/>
        </w:rPr>
        <w:t xml:space="preserve">Legacy icons should be at most 128x128.</w:t>
      </w:r>
    </w:p>
    <w:p w:rsidR="00000000" w:rsidDel="00000000" w:rsidP="00000000" w:rsidRDefault="00000000" w:rsidRPr="00000000" w14:paraId="00000128">
      <w:pPr>
        <w:numPr>
          <w:ilvl w:val="0"/>
          <w:numId w:val="20"/>
        </w:numPr>
        <w:ind w:left="720" w:hanging="360"/>
        <w:rPr>
          <w:u w:val="none"/>
        </w:rPr>
      </w:pPr>
      <w:r w:rsidDel="00000000" w:rsidR="00000000" w:rsidRPr="00000000">
        <w:rPr>
          <w:rtl w:val="0"/>
        </w:rPr>
        <w:t xml:space="preserve">Verb icons should be at most 256x256.</w:t>
      </w:r>
    </w:p>
    <w:p w:rsidR="00000000" w:rsidDel="00000000" w:rsidP="00000000" w:rsidRDefault="00000000" w:rsidRPr="00000000" w14:paraId="00000129">
      <w:pPr>
        <w:rPr/>
      </w:pPr>
      <w:r w:rsidDel="00000000" w:rsidR="00000000" w:rsidRPr="00000000">
        <w:rPr>
          <w:rtl w:val="0"/>
        </w:rPr>
      </w:r>
    </w:p>
    <w:p w:rsidR="00000000" w:rsidDel="00000000" w:rsidP="00000000" w:rsidRDefault="00000000" w:rsidRPr="00000000" w14:paraId="0000012A">
      <w:pPr>
        <w:rPr/>
      </w:pPr>
      <w:r w:rsidDel="00000000" w:rsidR="00000000" w:rsidRPr="00000000">
        <w:rPr>
          <w:rtl w:val="0"/>
        </w:rPr>
        <w:t xml:space="preserve">Avoid 1K, 2K, or 4K resolutions, as loading too many of these can make the game startup time way, way longer, or even crash the game (a handful of 2K pictures are enough to do that).</w:t>
      </w:r>
    </w:p>
    <w:p w:rsidR="00000000" w:rsidDel="00000000" w:rsidP="00000000" w:rsidRDefault="00000000" w:rsidRPr="00000000" w14:paraId="0000012B">
      <w:pPr>
        <w:pStyle w:val="Heading2"/>
        <w:rPr/>
      </w:pPr>
      <w:bookmarkStart w:colFirst="0" w:colLast="0" w:name="_vph9dil9juot" w:id="15"/>
      <w:bookmarkEnd w:id="15"/>
      <w:r w:rsidDel="00000000" w:rsidR="00000000" w:rsidRPr="00000000">
        <w:rPr>
          <w:rtl w:val="0"/>
        </w:rPr>
        <w:t xml:space="preserve">What tools to use to make mods</w:t>
      </w:r>
    </w:p>
    <w:p w:rsidR="00000000" w:rsidDel="00000000" w:rsidP="00000000" w:rsidRDefault="00000000" w:rsidRPr="00000000" w14:paraId="0000012C">
      <w:pPr>
        <w:rPr/>
      </w:pPr>
      <w:r w:rsidDel="00000000" w:rsidR="00000000" w:rsidRPr="00000000">
        <w:rPr>
          <w:rtl w:val="0"/>
        </w:rPr>
        <w:t xml:space="preserve">The game's content being JSON text files, you should make use of a good text editor. There is no consensus inside the community, with people using everything from the base notepad to VSCode. </w:t>
      </w:r>
      <w:r w:rsidDel="00000000" w:rsidR="00000000" w:rsidRPr="00000000">
        <w:rPr>
          <w:b w:val="1"/>
          <w:rtl w:val="0"/>
        </w:rPr>
        <w:t xml:space="preserve">Just pick a tool you prefer and stick to it</w:t>
      </w:r>
      <w:r w:rsidDel="00000000" w:rsidR="00000000" w:rsidRPr="00000000">
        <w:rPr>
          <w:rtl w:val="0"/>
        </w:rPr>
        <w:t xml:space="preserve">. We're all just editing text files, after all.</w:t>
      </w:r>
    </w:p>
    <w:p w:rsidR="00000000" w:rsidDel="00000000" w:rsidP="00000000" w:rsidRDefault="00000000" w:rsidRPr="00000000" w14:paraId="0000012D">
      <w:pPr>
        <w:rPr/>
      </w:pPr>
      <w:r w:rsidDel="00000000" w:rsidR="00000000" w:rsidRPr="00000000">
        <w:rPr>
          <w:rtl w:val="0"/>
        </w:rPr>
      </w:r>
    </w:p>
    <w:p w:rsidR="00000000" w:rsidDel="00000000" w:rsidP="00000000" w:rsidRDefault="00000000" w:rsidRPr="00000000" w14:paraId="0000012E">
      <w:pPr>
        <w:rPr/>
      </w:pPr>
      <w:r w:rsidDel="00000000" w:rsidR="00000000" w:rsidRPr="00000000">
        <w:rPr>
          <w:rtl w:val="0"/>
        </w:rPr>
        <w:t xml:space="preserve">It is still recommended to at least use Notepad++, as it provides syntax highlighting (fancy colours to read things more easily). A few reasons why you may want (but don't have to) pick more advanced softwares like VSCode:</w:t>
      </w:r>
    </w:p>
    <w:p w:rsidR="00000000" w:rsidDel="00000000" w:rsidP="00000000" w:rsidRDefault="00000000" w:rsidRPr="00000000" w14:paraId="0000012F">
      <w:pPr>
        <w:numPr>
          <w:ilvl w:val="0"/>
          <w:numId w:val="51"/>
        </w:numPr>
        <w:ind w:left="720" w:hanging="360"/>
        <w:rPr>
          <w:u w:val="none"/>
        </w:rPr>
      </w:pPr>
      <w:r w:rsidDel="00000000" w:rsidR="00000000" w:rsidRPr="00000000">
        <w:rPr>
          <w:rtl w:val="0"/>
        </w:rPr>
        <w:t xml:space="preserve">It can provide automatic formatting of the document</w:t>
      </w:r>
    </w:p>
    <w:p w:rsidR="00000000" w:rsidDel="00000000" w:rsidP="00000000" w:rsidRDefault="00000000" w:rsidRPr="00000000" w14:paraId="00000130">
      <w:pPr>
        <w:numPr>
          <w:ilvl w:val="0"/>
          <w:numId w:val="51"/>
        </w:numPr>
        <w:ind w:left="720" w:hanging="360"/>
        <w:rPr>
          <w:u w:val="none"/>
        </w:rPr>
      </w:pPr>
      <w:r w:rsidDel="00000000" w:rsidR="00000000" w:rsidRPr="00000000">
        <w:rPr>
          <w:rtl w:val="0"/>
        </w:rPr>
        <w:t xml:space="preserve">It detects your format mistakes and displays them with red wavy underlines</w:t>
      </w:r>
    </w:p>
    <w:p w:rsidR="00000000" w:rsidDel="00000000" w:rsidP="00000000" w:rsidRDefault="00000000" w:rsidRPr="00000000" w14:paraId="00000131">
      <w:pPr>
        <w:numPr>
          <w:ilvl w:val="0"/>
          <w:numId w:val="51"/>
        </w:numPr>
        <w:ind w:left="720" w:hanging="360"/>
        <w:rPr>
          <w:u w:val="none"/>
        </w:rPr>
      </w:pPr>
      <w:r w:rsidDel="00000000" w:rsidR="00000000" w:rsidRPr="00000000">
        <w:rPr>
          <w:rtl w:val="0"/>
        </w:rPr>
        <w:t xml:space="preserve">It can have the entire folder opened on the side to let you quickly jump from file to file</w:t>
      </w:r>
    </w:p>
    <w:p w:rsidR="00000000" w:rsidDel="00000000" w:rsidP="00000000" w:rsidRDefault="00000000" w:rsidRPr="00000000" w14:paraId="00000132">
      <w:pPr>
        <w:numPr>
          <w:ilvl w:val="0"/>
          <w:numId w:val="51"/>
        </w:numPr>
        <w:ind w:left="720" w:hanging="360"/>
        <w:rPr>
          <w:u w:val="none"/>
        </w:rPr>
      </w:pPr>
      <w:r w:rsidDel="00000000" w:rsidR="00000000" w:rsidRPr="00000000">
        <w:rPr>
          <w:rtl w:val="0"/>
        </w:rPr>
        <w:t xml:space="preserve">It has powerful "search in everything" abilities</w:t>
      </w:r>
    </w:p>
    <w:p w:rsidR="00000000" w:rsidDel="00000000" w:rsidP="00000000" w:rsidRDefault="00000000" w:rsidRPr="00000000" w14:paraId="00000133">
      <w:pPr>
        <w:numPr>
          <w:ilvl w:val="0"/>
          <w:numId w:val="51"/>
        </w:numPr>
        <w:ind w:left="720" w:hanging="360"/>
        <w:rPr>
          <w:u w:val="none"/>
        </w:rPr>
      </w:pPr>
      <w:r w:rsidDel="00000000" w:rsidR="00000000" w:rsidRPr="00000000">
        <w:rPr>
          <w:rtl w:val="0"/>
        </w:rPr>
        <w:t xml:space="preserve">It can tell you when you made a mistake like a badly written property name</w:t>
      </w:r>
    </w:p>
    <w:p w:rsidR="00000000" w:rsidDel="00000000" w:rsidP="00000000" w:rsidRDefault="00000000" w:rsidRPr="00000000" w14:paraId="00000134">
      <w:pPr>
        <w:rPr/>
      </w:pPr>
      <w:r w:rsidDel="00000000" w:rsidR="00000000" w:rsidRPr="00000000">
        <w:rPr>
          <w:rtl w:val="0"/>
        </w:rPr>
      </w:r>
    </w:p>
    <w:p w:rsidR="00000000" w:rsidDel="00000000" w:rsidP="00000000" w:rsidRDefault="00000000" w:rsidRPr="00000000" w14:paraId="00000135">
      <w:pPr>
        <w:rPr/>
      </w:pPr>
      <w:r w:rsidDel="00000000" w:rsidR="00000000" w:rsidRPr="00000000">
        <w:rPr>
          <w:rtl w:val="0"/>
        </w:rPr>
        <w:t xml:space="preserve">If you have never touched that kind of software but wish to test one, VSCode is recommended. It is simple to install and handle, and has a </w:t>
      </w:r>
      <w:hyperlink r:id="rId9">
        <w:r w:rsidDel="00000000" w:rsidR="00000000" w:rsidRPr="00000000">
          <w:rPr>
            <w:color w:val="1155cc"/>
            <w:u w:val="single"/>
            <w:rtl w:val="0"/>
          </w:rPr>
          <w:t xml:space="preserve">community-written extension</w:t>
        </w:r>
      </w:hyperlink>
      <w:r w:rsidDel="00000000" w:rsidR="00000000" w:rsidRPr="00000000">
        <w:rPr>
          <w:rtl w:val="0"/>
        </w:rPr>
        <w:t xml:space="preserve"> to handle spellcheck of the properties, provide autocompletion, and a visual UI if you're still a bit afraid of the idea of writing your mod all in text (you can find and install it in VSCode in the Extensions section in the side panel).</w:t>
      </w:r>
    </w:p>
    <w:p w:rsidR="00000000" w:rsidDel="00000000" w:rsidP="00000000" w:rsidRDefault="00000000" w:rsidRPr="00000000" w14:paraId="00000136">
      <w:pPr>
        <w:pStyle w:val="Heading2"/>
        <w:rPr/>
      </w:pPr>
      <w:bookmarkStart w:colFirst="0" w:colLast="0" w:name="_1l13m3ptcgar" w:id="16"/>
      <w:bookmarkEnd w:id="16"/>
      <w:r w:rsidDel="00000000" w:rsidR="00000000" w:rsidRPr="00000000">
        <w:rPr>
          <w:rtl w:val="0"/>
        </w:rPr>
        <w:t xml:space="preserve">General concepts</w:t>
      </w:r>
    </w:p>
    <w:p w:rsidR="00000000" w:rsidDel="00000000" w:rsidP="00000000" w:rsidRDefault="00000000" w:rsidRPr="00000000" w14:paraId="00000137">
      <w:pPr>
        <w:rPr>
          <w:i w:val="1"/>
        </w:rPr>
      </w:pPr>
      <w:r w:rsidDel="00000000" w:rsidR="00000000" w:rsidRPr="00000000">
        <w:rPr>
          <w:i w:val="1"/>
          <w:rtl w:val="0"/>
        </w:rPr>
        <w:t xml:space="preserve">Aspect, Elements, the difference, decks, Verbs, recipes, legacies, endings, burnimages (burns), …</w:t>
      </w:r>
    </w:p>
    <w:p w:rsidR="00000000" w:rsidDel="00000000" w:rsidP="00000000" w:rsidRDefault="00000000" w:rsidRPr="00000000" w14:paraId="00000138">
      <w:pPr>
        <w:rPr>
          <w:i w:val="1"/>
        </w:rPr>
      </w:pPr>
      <w:r w:rsidDel="00000000" w:rsidR="00000000" w:rsidRPr="00000000">
        <w:rPr>
          <w:rtl w:val="0"/>
        </w:rPr>
      </w:r>
    </w:p>
    <w:p w:rsidR="00000000" w:rsidDel="00000000" w:rsidP="00000000" w:rsidRDefault="00000000" w:rsidRPr="00000000" w14:paraId="00000139">
      <w:pPr>
        <w:rPr>
          <w:i w:val="1"/>
        </w:rPr>
      </w:pPr>
      <w:r w:rsidDel="00000000" w:rsidR="00000000" w:rsidRPr="00000000">
        <w:rPr>
          <w:i w:val="1"/>
          <w:rtl w:val="0"/>
        </w:rPr>
        <w:t xml:space="preserve">All things have a property called "id", with a value unique to them. This is how things are referenced. TODO.</w:t>
      </w:r>
      <w:r w:rsidDel="00000000" w:rsidR="00000000" w:rsidRPr="00000000">
        <w:br w:type="page"/>
      </w:r>
      <w:r w:rsidDel="00000000" w:rsidR="00000000" w:rsidRPr="00000000">
        <w:rPr>
          <w:rtl w:val="0"/>
        </w:rPr>
      </w:r>
    </w:p>
    <w:p w:rsidR="00000000" w:rsidDel="00000000" w:rsidP="00000000" w:rsidRDefault="00000000" w:rsidRPr="00000000" w14:paraId="0000013A">
      <w:pPr>
        <w:pStyle w:val="Heading2"/>
        <w:rPr/>
      </w:pPr>
      <w:bookmarkStart w:colFirst="0" w:colLast="0" w:name="_7azbqki9tdix" w:id="17"/>
      <w:bookmarkEnd w:id="17"/>
      <w:r w:rsidDel="00000000" w:rsidR="00000000" w:rsidRPr="00000000">
        <w:rPr>
          <w:rtl w:val="0"/>
        </w:rPr>
        <w:t xml:space="preserve">Sample mod: Chi Explores the City (and ascends by mistake)</w:t>
      </w:r>
    </w:p>
    <w:p w:rsidR="00000000" w:rsidDel="00000000" w:rsidP="00000000" w:rsidRDefault="00000000" w:rsidRPr="00000000" w14:paraId="0000013B">
      <w:pPr>
        <w:jc w:val="center"/>
        <w:rPr/>
      </w:pPr>
      <w:r w:rsidDel="00000000" w:rsidR="00000000" w:rsidRPr="00000000">
        <w:rPr/>
        <w:drawing>
          <wp:inline distB="114300" distT="114300" distL="114300" distR="114300">
            <wp:extent cx="2747963" cy="1381923"/>
            <wp:effectExtent b="38100" l="38100" r="38100" t="38100"/>
            <wp:docPr id="73" name="image53.png"/>
            <a:graphic>
              <a:graphicData uri="http://schemas.openxmlformats.org/drawingml/2006/picture">
                <pic:pic>
                  <pic:nvPicPr>
                    <pic:cNvPr id="0" name="image53.png"/>
                    <pic:cNvPicPr preferRelativeResize="0"/>
                  </pic:nvPicPr>
                  <pic:blipFill>
                    <a:blip r:embed="rId10"/>
                    <a:srcRect b="0" l="0" r="0" t="0"/>
                    <a:stretch>
                      <a:fillRect/>
                    </a:stretch>
                  </pic:blipFill>
                  <pic:spPr>
                    <a:xfrm>
                      <a:off x="0" y="0"/>
                      <a:ext cx="2747963" cy="1381923"/>
                    </a:xfrm>
                    <a:prstGeom prst="rect"/>
                    <a:ln w="38100">
                      <a:solidFill>
                        <a:srgbClr val="999999"/>
                      </a:solidFill>
                      <a:prstDash val="solid"/>
                    </a:ln>
                  </pic:spPr>
                </pic:pic>
              </a:graphicData>
            </a:graphic>
          </wp:inline>
        </w:drawing>
      </w:r>
      <w:r w:rsidDel="00000000" w:rsidR="00000000" w:rsidRPr="00000000">
        <w:rPr>
          <w:rtl w:val="0"/>
        </w:rPr>
      </w:r>
    </w:p>
    <w:p w:rsidR="00000000" w:rsidDel="00000000" w:rsidP="00000000" w:rsidRDefault="00000000" w:rsidRPr="00000000" w14:paraId="0000013C">
      <w:pPr>
        <w:rPr/>
      </w:pPr>
      <w:r w:rsidDel="00000000" w:rsidR="00000000" w:rsidRPr="00000000">
        <w:rPr>
          <w:rtl w:val="0"/>
        </w:rPr>
      </w:r>
    </w:p>
    <w:p w:rsidR="00000000" w:rsidDel="00000000" w:rsidP="00000000" w:rsidRDefault="00000000" w:rsidRPr="00000000" w14:paraId="0000013D">
      <w:pPr>
        <w:rPr/>
      </w:pPr>
      <w:r w:rsidDel="00000000" w:rsidR="00000000" w:rsidRPr="00000000">
        <w:rPr>
          <w:rtl w:val="0"/>
        </w:rPr>
        <w:t xml:space="preserve">This chapter will describe, step by step, from start to finish, a </w:t>
      </w:r>
      <w:r w:rsidDel="00000000" w:rsidR="00000000" w:rsidRPr="00000000">
        <w:rPr>
          <w:i w:val="1"/>
          <w:rtl w:val="0"/>
        </w:rPr>
        <w:t xml:space="preserve">relatively</w:t>
      </w:r>
      <w:r w:rsidDel="00000000" w:rsidR="00000000" w:rsidRPr="00000000">
        <w:rPr>
          <w:rtl w:val="0"/>
        </w:rPr>
        <w:t xml:space="preserve"> simple mod that aims to show as many concepts and features as possible, while staying small enough that a beginner can understand it. Instead, if you prefer to just dive into the final result's files, a slightly improved version of this mod (mostly icons to make things fancier) is available on the </w:t>
      </w:r>
      <w:hyperlink r:id="rId11">
        <w:r w:rsidDel="00000000" w:rsidR="00000000" w:rsidRPr="00000000">
          <w:rPr>
            <w:color w:val="1155cc"/>
            <w:u w:val="single"/>
            <w:rtl w:val="0"/>
          </w:rPr>
          <w:t xml:space="preserve">Steam Workshop, at this address</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13E">
      <w:pPr>
        <w:rPr/>
      </w:pPr>
      <w:r w:rsidDel="00000000" w:rsidR="00000000" w:rsidRPr="00000000">
        <w:rPr>
          <w:rtl w:val="0"/>
        </w:rPr>
      </w:r>
    </w:p>
    <w:p w:rsidR="00000000" w:rsidDel="00000000" w:rsidP="00000000" w:rsidRDefault="00000000" w:rsidRPr="00000000" w14:paraId="0000013F">
      <w:pPr>
        <w:rPr/>
      </w:pPr>
      <w:r w:rsidDel="00000000" w:rsidR="00000000" w:rsidRPr="00000000">
        <w:rPr>
          <w:b w:val="1"/>
          <w:rtl w:val="0"/>
        </w:rPr>
        <w:t xml:space="preserve">Pitch</w:t>
      </w:r>
      <w:r w:rsidDel="00000000" w:rsidR="00000000" w:rsidRPr="00000000">
        <w:rPr>
          <w:rtl w:val="0"/>
        </w:rPr>
        <w:t xml:space="preserve">: The mod will add a new legacy, "Chi the Cat". Chi the Cat spends his time sleeping, asking for food, and exploring the City to collect little cat-treasures. The endgame is to collect enough of them for the Beachcomber to notice him, and decide to help him ascend as a Cat-Name. (This is, obviously, canon.)</w:t>
      </w:r>
    </w:p>
    <w:p w:rsidR="00000000" w:rsidDel="00000000" w:rsidP="00000000" w:rsidRDefault="00000000" w:rsidRPr="00000000" w14:paraId="00000140">
      <w:pPr>
        <w:rPr/>
      </w:pPr>
      <w:r w:rsidDel="00000000" w:rsidR="00000000" w:rsidRPr="00000000">
        <w:rPr>
          <w:rtl w:val="0"/>
        </w:rPr>
        <w:t xml:space="preserve">Instead of Health or Reason, Chi will use his Attention (a new card) to do his actions.</w:t>
      </w:r>
    </w:p>
    <w:p w:rsidR="00000000" w:rsidDel="00000000" w:rsidP="00000000" w:rsidRDefault="00000000" w:rsidRPr="00000000" w14:paraId="00000141">
      <w:pPr>
        <w:rPr/>
      </w:pPr>
      <w:r w:rsidDel="00000000" w:rsidR="00000000" w:rsidRPr="00000000">
        <w:rPr>
          <w:rtl w:val="0"/>
        </w:rPr>
      </w:r>
    </w:p>
    <w:p w:rsidR="00000000" w:rsidDel="00000000" w:rsidP="00000000" w:rsidRDefault="00000000" w:rsidRPr="00000000" w14:paraId="00000142">
      <w:pPr>
        <w:rPr/>
      </w:pPr>
      <w:r w:rsidDel="00000000" w:rsidR="00000000" w:rsidRPr="00000000">
        <w:rPr>
          <w:rtl w:val="0"/>
        </w:rPr>
        <w:t xml:space="preserve">What this sample mod will demonstrate:</w:t>
      </w:r>
    </w:p>
    <w:p w:rsidR="00000000" w:rsidDel="00000000" w:rsidP="00000000" w:rsidRDefault="00000000" w:rsidRPr="00000000" w14:paraId="00000143">
      <w:pPr>
        <w:numPr>
          <w:ilvl w:val="0"/>
          <w:numId w:val="52"/>
        </w:numPr>
        <w:ind w:left="720" w:hanging="360"/>
        <w:rPr>
          <w:u w:val="none"/>
        </w:rPr>
      </w:pPr>
      <w:r w:rsidDel="00000000" w:rsidR="00000000" w:rsidRPr="00000000">
        <w:rPr>
          <w:rtl w:val="0"/>
        </w:rPr>
        <w:t xml:space="preserve">Legacies and how they work</w:t>
      </w:r>
    </w:p>
    <w:p w:rsidR="00000000" w:rsidDel="00000000" w:rsidP="00000000" w:rsidRDefault="00000000" w:rsidRPr="00000000" w14:paraId="00000144">
      <w:pPr>
        <w:numPr>
          <w:ilvl w:val="0"/>
          <w:numId w:val="52"/>
        </w:numPr>
        <w:ind w:left="720" w:hanging="360"/>
        <w:rPr>
          <w:u w:val="none"/>
        </w:rPr>
      </w:pPr>
      <w:r w:rsidDel="00000000" w:rsidR="00000000" w:rsidRPr="00000000">
        <w:rPr>
          <w:rtl w:val="0"/>
        </w:rPr>
        <w:t xml:space="preserve">Cards</w:t>
      </w:r>
    </w:p>
    <w:p w:rsidR="00000000" w:rsidDel="00000000" w:rsidP="00000000" w:rsidRDefault="00000000" w:rsidRPr="00000000" w14:paraId="00000145">
      <w:pPr>
        <w:numPr>
          <w:ilvl w:val="0"/>
          <w:numId w:val="52"/>
        </w:numPr>
        <w:ind w:left="720" w:hanging="360"/>
        <w:rPr>
          <w:u w:val="none"/>
        </w:rPr>
      </w:pPr>
      <w:r w:rsidDel="00000000" w:rsidR="00000000" w:rsidRPr="00000000">
        <w:rPr>
          <w:rtl w:val="0"/>
        </w:rPr>
        <w:t xml:space="preserve">Aspects</w:t>
      </w:r>
    </w:p>
    <w:p w:rsidR="00000000" w:rsidDel="00000000" w:rsidP="00000000" w:rsidRDefault="00000000" w:rsidRPr="00000000" w14:paraId="00000146">
      <w:pPr>
        <w:numPr>
          <w:ilvl w:val="0"/>
          <w:numId w:val="52"/>
        </w:numPr>
        <w:ind w:left="720" w:hanging="360"/>
        <w:rPr>
          <w:u w:val="none"/>
        </w:rPr>
      </w:pPr>
      <w:r w:rsidDel="00000000" w:rsidR="00000000" w:rsidRPr="00000000">
        <w:rPr>
          <w:rtl w:val="0"/>
        </w:rPr>
        <w:t xml:space="preserve">Custom Verbs and editing existing Verbs</w:t>
      </w:r>
    </w:p>
    <w:p w:rsidR="00000000" w:rsidDel="00000000" w:rsidP="00000000" w:rsidRDefault="00000000" w:rsidRPr="00000000" w14:paraId="00000147">
      <w:pPr>
        <w:numPr>
          <w:ilvl w:val="0"/>
          <w:numId w:val="52"/>
        </w:numPr>
        <w:ind w:left="720" w:hanging="360"/>
        <w:rPr>
          <w:u w:val="none"/>
        </w:rPr>
      </w:pPr>
      <w:r w:rsidDel="00000000" w:rsidR="00000000" w:rsidRPr="00000000">
        <w:rPr>
          <w:rtl w:val="0"/>
        </w:rPr>
        <w:t xml:space="preserve">How to spawn new Verbs (alt additional recipes)</w:t>
      </w:r>
    </w:p>
    <w:p w:rsidR="00000000" w:rsidDel="00000000" w:rsidP="00000000" w:rsidRDefault="00000000" w:rsidRPr="00000000" w14:paraId="00000148">
      <w:pPr>
        <w:numPr>
          <w:ilvl w:val="0"/>
          <w:numId w:val="52"/>
        </w:numPr>
        <w:ind w:left="720" w:hanging="360"/>
        <w:rPr>
          <w:u w:val="none"/>
        </w:rPr>
      </w:pPr>
      <w:r w:rsidDel="00000000" w:rsidR="00000000" w:rsidRPr="00000000">
        <w:rPr>
          <w:rtl w:val="0"/>
        </w:rPr>
        <w:t xml:space="preserve">Actions (recipes), how to link recipes to make more complex actions, and how to use alt recipes</w:t>
      </w:r>
    </w:p>
    <w:p w:rsidR="00000000" w:rsidDel="00000000" w:rsidP="00000000" w:rsidRDefault="00000000" w:rsidRPr="00000000" w14:paraId="00000149">
      <w:pPr>
        <w:numPr>
          <w:ilvl w:val="0"/>
          <w:numId w:val="52"/>
        </w:numPr>
        <w:ind w:left="720" w:hanging="360"/>
        <w:rPr>
          <w:u w:val="none"/>
        </w:rPr>
      </w:pPr>
      <w:r w:rsidDel="00000000" w:rsidR="00000000" w:rsidRPr="00000000">
        <w:rPr>
          <w:rtl w:val="0"/>
        </w:rPr>
        <w:t xml:space="preserve">Decks</w:t>
      </w:r>
    </w:p>
    <w:p w:rsidR="00000000" w:rsidDel="00000000" w:rsidP="00000000" w:rsidRDefault="00000000" w:rsidRPr="00000000" w14:paraId="0000014A">
      <w:pPr>
        <w:numPr>
          <w:ilvl w:val="0"/>
          <w:numId w:val="52"/>
        </w:numPr>
        <w:ind w:left="720" w:hanging="360"/>
        <w:rPr>
          <w:u w:val="none"/>
        </w:rPr>
      </w:pPr>
      <w:r w:rsidDel="00000000" w:rsidR="00000000" w:rsidRPr="00000000">
        <w:rPr>
          <w:rtl w:val="0"/>
        </w:rPr>
        <w:t xml:space="preserve">Endings</w:t>
      </w:r>
    </w:p>
    <w:p w:rsidR="00000000" w:rsidDel="00000000" w:rsidP="00000000" w:rsidRDefault="00000000" w:rsidRPr="00000000" w14:paraId="0000014B">
      <w:pPr>
        <w:rPr/>
      </w:pPr>
      <w:r w:rsidDel="00000000" w:rsidR="00000000" w:rsidRPr="00000000">
        <w:rPr>
          <w:rtl w:val="0"/>
        </w:rPr>
      </w:r>
    </w:p>
    <w:p w:rsidR="00000000" w:rsidDel="00000000" w:rsidP="00000000" w:rsidRDefault="00000000" w:rsidRPr="00000000" w14:paraId="0000014C">
      <w:pPr>
        <w:rPr/>
      </w:pPr>
      <w:r w:rsidDel="00000000" w:rsidR="00000000" w:rsidRPr="00000000">
        <w:rPr>
          <w:rtl w:val="0"/>
        </w:rPr>
        <w:t xml:space="preserve">It cannot cover </w:t>
      </w:r>
      <w:r w:rsidDel="00000000" w:rsidR="00000000" w:rsidRPr="00000000">
        <w:rPr>
          <w:i w:val="1"/>
          <w:rtl w:val="0"/>
        </w:rPr>
        <w:t xml:space="preserve">everything</w:t>
      </w:r>
      <w:r w:rsidDel="00000000" w:rsidR="00000000" w:rsidRPr="00000000">
        <w:rPr>
          <w:rtl w:val="0"/>
        </w:rPr>
        <w:t xml:space="preserve">, but this should be enough to give you the confidence boost to start designing your own mod, and understand how things are structured and work.</w:t>
      </w:r>
    </w:p>
    <w:p w:rsidR="00000000" w:rsidDel="00000000" w:rsidP="00000000" w:rsidRDefault="00000000" w:rsidRPr="00000000" w14:paraId="0000014D">
      <w:pPr>
        <w:rPr/>
      </w:pPr>
      <w:r w:rsidDel="00000000" w:rsidR="00000000" w:rsidRPr="00000000">
        <w:rPr>
          <w:rtl w:val="0"/>
        </w:rPr>
      </w:r>
    </w:p>
    <w:tbl>
      <w:tblPr>
        <w:tblStyle w:val="Table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40"/>
        <w:gridCol w:w="8220"/>
        <w:tblGridChange w:id="0">
          <w:tblGrid>
            <w:gridCol w:w="1140"/>
            <w:gridCol w:w="8220"/>
          </w:tblGrid>
        </w:tblGridChange>
      </w:tblGrid>
      <w:tr>
        <w:trPr>
          <w:cantSplit w:val="0"/>
          <w:trHeight w:val="750" w:hRule="atLeast"/>
          <w:tblHeader w:val="0"/>
        </w:trPr>
        <w:tc>
          <w:tcPr>
            <w:shd w:fill="c9daf8" w:val="clear"/>
            <w:tcMar>
              <w:top w:w="100.0" w:type="dxa"/>
              <w:left w:w="100.0" w:type="dxa"/>
              <w:bottom w:w="100.0" w:type="dxa"/>
              <w:right w:w="100.0" w:type="dxa"/>
            </w:tcMar>
            <w:vAlign w:val="top"/>
          </w:tcPr>
          <w:p w:rsidR="00000000" w:rsidDel="00000000" w:rsidP="00000000" w:rsidRDefault="00000000" w:rsidRPr="00000000" w14:paraId="0000014E">
            <w:pPr>
              <w:widowControl w:val="0"/>
              <w:spacing w:line="240" w:lineRule="auto"/>
              <w:rPr/>
            </w:pPr>
            <w:r w:rsidDel="00000000" w:rsidR="00000000" w:rsidRPr="00000000">
              <w:rPr/>
              <w:drawing>
                <wp:inline distB="114300" distT="114300" distL="114300" distR="114300">
                  <wp:extent cx="590550" cy="596900"/>
                  <wp:effectExtent b="0" l="0" r="0" t="0"/>
                  <wp:docPr id="117" name="image1.png"/>
                  <a:graphic>
                    <a:graphicData uri="http://schemas.openxmlformats.org/drawingml/2006/picture">
                      <pic:pic>
                        <pic:nvPicPr>
                          <pic:cNvPr id="0" name="image1.png"/>
                          <pic:cNvPicPr preferRelativeResize="0"/>
                        </pic:nvPicPr>
                        <pic:blipFill>
                          <a:blip r:embed="rId12"/>
                          <a:srcRect b="0" l="0" r="0" t="0"/>
                          <a:stretch>
                            <a:fillRect/>
                          </a:stretch>
                        </pic:blipFill>
                        <pic:spPr>
                          <a:xfrm>
                            <a:off x="0" y="0"/>
                            <a:ext cx="590550" cy="596900"/>
                          </a:xfrm>
                          <a:prstGeom prst="rect"/>
                          <a:ln/>
                        </pic:spPr>
                      </pic:pic>
                    </a:graphicData>
                  </a:graphic>
                </wp:inline>
              </w:drawing>
            </w:r>
            <w:r w:rsidDel="00000000" w:rsidR="00000000" w:rsidRPr="00000000">
              <w:rPr>
                <w:rtl w:val="0"/>
              </w:rPr>
            </w:r>
          </w:p>
        </w:tc>
        <w:tc>
          <w:tcPr>
            <w:shd w:fill="c9daf8" w:val="clear"/>
            <w:tcMar>
              <w:top w:w="100.0" w:type="dxa"/>
              <w:left w:w="100.0" w:type="dxa"/>
              <w:bottom w:w="100.0" w:type="dxa"/>
              <w:right w:w="100.0" w:type="dxa"/>
            </w:tcMar>
            <w:vAlign w:val="top"/>
          </w:tcPr>
          <w:p w:rsidR="00000000" w:rsidDel="00000000" w:rsidP="00000000" w:rsidRDefault="00000000" w:rsidRPr="00000000" w14:paraId="0000014F">
            <w:pPr>
              <w:rPr>
                <w:b w:val="1"/>
              </w:rPr>
            </w:pPr>
            <w:r w:rsidDel="00000000" w:rsidR="00000000" w:rsidRPr="00000000">
              <w:rPr>
                <w:b w:val="1"/>
                <w:rtl w:val="0"/>
              </w:rPr>
              <w:t xml:space="preserve">Code Blocks</w:t>
            </w:r>
          </w:p>
          <w:p w:rsidR="00000000" w:rsidDel="00000000" w:rsidP="00000000" w:rsidRDefault="00000000" w:rsidRPr="00000000" w14:paraId="00000150">
            <w:pPr>
              <w:rPr/>
            </w:pPr>
            <w:r w:rsidDel="00000000" w:rsidR="00000000" w:rsidRPr="00000000">
              <w:rPr>
                <w:rtl w:val="0"/>
              </w:rPr>
              <w:t xml:space="preserve">All code block examples in this guide are pictures, but you can copy the code by right clicking on the picture &gt; Alternative Text.</w:t>
            </w:r>
          </w:p>
        </w:tc>
      </w:tr>
    </w:tbl>
    <w:p w:rsidR="00000000" w:rsidDel="00000000" w:rsidP="00000000" w:rsidRDefault="00000000" w:rsidRPr="00000000" w14:paraId="00000151">
      <w:pPr>
        <w:pStyle w:val="Heading3"/>
        <w:rPr/>
      </w:pPr>
      <w:bookmarkStart w:colFirst="0" w:colLast="0" w:name="_mvgn0a935hh8" w:id="18"/>
      <w:bookmarkEnd w:id="18"/>
      <w:r w:rsidDel="00000000" w:rsidR="00000000" w:rsidRPr="00000000">
        <w:rPr>
          <w:rtl w:val="0"/>
        </w:rPr>
        <w:t xml:space="preserve">Step 0: Setting up the mod</w:t>
      </w:r>
    </w:p>
    <w:p w:rsidR="00000000" w:rsidDel="00000000" w:rsidP="00000000" w:rsidRDefault="00000000" w:rsidRPr="00000000" w14:paraId="00000152">
      <w:pPr>
        <w:rPr/>
      </w:pPr>
      <w:r w:rsidDel="00000000" w:rsidR="00000000" w:rsidRPr="00000000">
        <w:rPr>
          <w:rtl w:val="0"/>
        </w:rPr>
        <w:t xml:space="preserve">In our local mods folder, we create a folder called ChiTheCat, with a synopsis file describing the mod itself, a cover picture (which can be a placeholder for now), a content folder, and an images folder. All the JSON files we will create will be in the contents folder.</w:t>
      </w:r>
      <w:r w:rsidDel="00000000" w:rsidR="00000000" w:rsidRPr="00000000">
        <w:drawing>
          <wp:anchor allowOverlap="1" behindDoc="0" distB="114300" distT="114300" distL="114300" distR="114300" hidden="0" layoutInCell="1" locked="0" relativeHeight="0" simplePos="0">
            <wp:simplePos x="0" y="0"/>
            <wp:positionH relativeFrom="column">
              <wp:posOffset>-9524</wp:posOffset>
            </wp:positionH>
            <wp:positionV relativeFrom="paragraph">
              <wp:posOffset>733425</wp:posOffset>
            </wp:positionV>
            <wp:extent cx="2381250" cy="1400175"/>
            <wp:effectExtent b="12700" l="12700" r="12700" t="12700"/>
            <wp:wrapSquare wrapText="bothSides" distB="114300" distT="114300" distL="114300" distR="114300"/>
            <wp:docPr id="60" name="image43.png"/>
            <a:graphic>
              <a:graphicData uri="http://schemas.openxmlformats.org/drawingml/2006/picture">
                <pic:pic>
                  <pic:nvPicPr>
                    <pic:cNvPr id="0" name="image43.png"/>
                    <pic:cNvPicPr preferRelativeResize="0"/>
                  </pic:nvPicPr>
                  <pic:blipFill>
                    <a:blip r:embed="rId13"/>
                    <a:srcRect b="0" l="0" r="0" t="0"/>
                    <a:stretch>
                      <a:fillRect/>
                    </a:stretch>
                  </pic:blipFill>
                  <pic:spPr>
                    <a:xfrm>
                      <a:off x="0" y="0"/>
                      <a:ext cx="2381250" cy="1400175"/>
                    </a:xfrm>
                    <a:prstGeom prst="rect"/>
                    <a:ln w="12700">
                      <a:solidFill>
                        <a:srgbClr val="999999"/>
                      </a:solidFill>
                      <a:prstDash val="solid"/>
                    </a:ln>
                  </pic:spPr>
                </pic:pic>
              </a:graphicData>
            </a:graphic>
          </wp:anchor>
        </w:drawing>
      </w:r>
    </w:p>
    <w:p w:rsidR="00000000" w:rsidDel="00000000" w:rsidP="00000000" w:rsidRDefault="00000000" w:rsidRPr="00000000" w14:paraId="00000153">
      <w:pPr>
        <w:rPr/>
      </w:pPr>
      <w:r w:rsidDel="00000000" w:rsidR="00000000" w:rsidRPr="00000000">
        <w:rPr>
          <w:rtl w:val="0"/>
        </w:rPr>
      </w:r>
    </w:p>
    <w:p w:rsidR="00000000" w:rsidDel="00000000" w:rsidP="00000000" w:rsidRDefault="00000000" w:rsidRPr="00000000" w14:paraId="00000154">
      <w:pPr>
        <w:rPr/>
      </w:pPr>
      <w:r w:rsidDel="00000000" w:rsidR="00000000" w:rsidRPr="00000000">
        <w:rPr>
          <w:rtl w:val="0"/>
        </w:rPr>
      </w:r>
    </w:p>
    <w:p w:rsidR="00000000" w:rsidDel="00000000" w:rsidP="00000000" w:rsidRDefault="00000000" w:rsidRPr="00000000" w14:paraId="00000155">
      <w:pPr>
        <w:rPr>
          <w:i w:val="1"/>
        </w:rPr>
      </w:pPr>
      <w:r w:rsidDel="00000000" w:rsidR="00000000" w:rsidRPr="00000000">
        <w:rPr>
          <w:rtl w:val="0"/>
        </w:rPr>
      </w:r>
    </w:p>
    <w:p w:rsidR="00000000" w:rsidDel="00000000" w:rsidP="00000000" w:rsidRDefault="00000000" w:rsidRPr="00000000" w14:paraId="00000156">
      <w:pPr>
        <w:rPr>
          <w:i w:val="1"/>
        </w:rPr>
      </w:pPr>
      <w:r w:rsidDel="00000000" w:rsidR="00000000" w:rsidRPr="00000000">
        <w:rPr>
          <w:rtl w:val="0"/>
        </w:rPr>
      </w:r>
    </w:p>
    <w:p w:rsidR="00000000" w:rsidDel="00000000" w:rsidP="00000000" w:rsidRDefault="00000000" w:rsidRPr="00000000" w14:paraId="00000157">
      <w:pPr>
        <w:rPr>
          <w:i w:val="1"/>
        </w:rPr>
      </w:pPr>
      <w:r w:rsidDel="00000000" w:rsidR="00000000" w:rsidRPr="00000000">
        <w:rPr>
          <w:i w:val="1"/>
          <w:rtl w:val="0"/>
        </w:rPr>
        <w:t xml:space="preserve">The beginning of any new mod!</w:t>
      </w:r>
    </w:p>
    <w:p w:rsidR="00000000" w:rsidDel="00000000" w:rsidP="00000000" w:rsidRDefault="00000000" w:rsidRPr="00000000" w14:paraId="00000158">
      <w:pPr>
        <w:rPr/>
      </w:pPr>
      <w:r w:rsidDel="00000000" w:rsidR="00000000" w:rsidRPr="00000000">
        <w:rPr>
          <w:rtl w:val="0"/>
        </w:rPr>
      </w:r>
    </w:p>
    <w:p w:rsidR="00000000" w:rsidDel="00000000" w:rsidP="00000000" w:rsidRDefault="00000000" w:rsidRPr="00000000" w14:paraId="00000159">
      <w:pPr>
        <w:rPr/>
      </w:pPr>
      <w:r w:rsidDel="00000000" w:rsidR="00000000" w:rsidRPr="00000000">
        <w:rPr>
          <w:rtl w:val="0"/>
        </w:rPr>
      </w:r>
    </w:p>
    <w:p w:rsidR="00000000" w:rsidDel="00000000" w:rsidP="00000000" w:rsidRDefault="00000000" w:rsidRPr="00000000" w14:paraId="0000015A">
      <w:pPr>
        <w:rPr/>
      </w:pPr>
      <w:r w:rsidDel="00000000" w:rsidR="00000000" w:rsidRPr="00000000">
        <w:rPr>
          <w:rtl w:val="0"/>
        </w:rPr>
      </w:r>
    </w:p>
    <w:p w:rsidR="00000000" w:rsidDel="00000000" w:rsidP="00000000" w:rsidRDefault="00000000" w:rsidRPr="00000000" w14:paraId="0000015B">
      <w:pPr>
        <w:rPr/>
      </w:pPr>
      <w:r w:rsidDel="00000000" w:rsidR="00000000" w:rsidRPr="00000000">
        <w:rPr>
          <w:rtl w:val="0"/>
        </w:rPr>
        <w:t xml:space="preserve">The contents of the synopsis file:</w:t>
      </w:r>
    </w:p>
    <w:p w:rsidR="00000000" w:rsidDel="00000000" w:rsidP="00000000" w:rsidRDefault="00000000" w:rsidRPr="00000000" w14:paraId="0000015C">
      <w:pPr>
        <w:rPr/>
      </w:pPr>
      <w:r w:rsidDel="00000000" w:rsidR="00000000" w:rsidRPr="00000000">
        <w:rPr/>
        <w:drawing>
          <wp:inline distB="114300" distT="114300" distL="114300" distR="114300">
            <wp:extent cx="5943600" cy="1409700"/>
            <wp:effectExtent b="0" l="0" r="0" t="0"/>
            <wp:docPr descr="{&#10;  &quot;name&quot;: &quot;Chi the Cat&quot;,&#10;  &quot;author&quot;: &quot;Genroa&quot;,&#10;  &quot;version&quot;: &quot;1.0&quot;,&#10;  &quot;description&quot;: &quot;Chi the Cat explores the city. (sample mod)&quot;,&#10;  &quot;description_long&quot;: &quot;Chi the Cat explores the city (and ascends by mistake).&quot;&#10;}&#10;" id="67" name="image51.png"/>
            <a:graphic>
              <a:graphicData uri="http://schemas.openxmlformats.org/drawingml/2006/picture">
                <pic:pic>
                  <pic:nvPicPr>
                    <pic:cNvPr descr="{&#10;  &quot;name&quot;: &quot;Chi the Cat&quot;,&#10;  &quot;author&quot;: &quot;Genroa&quot;,&#10;  &quot;version&quot;: &quot;1.0&quot;,&#10;  &quot;description&quot;: &quot;Chi the Cat explores the city. (sample mod)&quot;,&#10;  &quot;description_long&quot;: &quot;Chi the Cat explores the city (and ascends by mistake).&quot;&#10;}&#10;" id="0" name="image51.png"/>
                    <pic:cNvPicPr preferRelativeResize="0"/>
                  </pic:nvPicPr>
                  <pic:blipFill>
                    <a:blip r:embed="rId14"/>
                    <a:srcRect b="0" l="0" r="0" t="0"/>
                    <a:stretch>
                      <a:fillRect/>
                    </a:stretch>
                  </pic:blipFill>
                  <pic:spPr>
                    <a:xfrm>
                      <a:off x="0" y="0"/>
                      <a:ext cx="5943600" cy="1409700"/>
                    </a:xfrm>
                    <a:prstGeom prst="rect"/>
                    <a:ln/>
                  </pic:spPr>
                </pic:pic>
              </a:graphicData>
            </a:graphic>
          </wp:inline>
        </w:drawing>
      </w:r>
      <w:r w:rsidDel="00000000" w:rsidR="00000000" w:rsidRPr="00000000">
        <w:rPr>
          <w:rtl w:val="0"/>
        </w:rPr>
      </w:r>
    </w:p>
    <w:p w:rsidR="00000000" w:rsidDel="00000000" w:rsidP="00000000" w:rsidRDefault="00000000" w:rsidRPr="00000000" w14:paraId="0000015D">
      <w:pPr>
        <w:pStyle w:val="Heading3"/>
        <w:rPr/>
      </w:pPr>
      <w:bookmarkStart w:colFirst="0" w:colLast="0" w:name="_tmnnvgb5ztn" w:id="19"/>
      <w:bookmarkEnd w:id="19"/>
      <w:r w:rsidDel="00000000" w:rsidR="00000000" w:rsidRPr="00000000">
        <w:rPr>
          <w:rtl w:val="0"/>
        </w:rPr>
        <w:t xml:space="preserve">Step 1: A new legacy</w:t>
      </w:r>
    </w:p>
    <w:p w:rsidR="00000000" w:rsidDel="00000000" w:rsidP="00000000" w:rsidRDefault="00000000" w:rsidRPr="00000000" w14:paraId="0000015E">
      <w:pPr>
        <w:rPr/>
      </w:pPr>
      <w:r w:rsidDel="00000000" w:rsidR="00000000" w:rsidRPr="00000000">
        <w:rPr>
          <w:rtl w:val="0"/>
        </w:rPr>
        <w:t xml:space="preserve">Chi the Cat will be its very own legacy! So let's start by writing one, in a dedicated legacy.json file.</w:t>
      </w:r>
    </w:p>
    <w:p w:rsidR="00000000" w:rsidDel="00000000" w:rsidP="00000000" w:rsidRDefault="00000000" w:rsidRPr="00000000" w14:paraId="0000015F">
      <w:pPr>
        <w:rPr/>
      </w:pPr>
      <w:r w:rsidDel="00000000" w:rsidR="00000000" w:rsidRPr="00000000">
        <w:rPr>
          <w:rtl w:val="0"/>
        </w:rPr>
      </w:r>
    </w:p>
    <w:p w:rsidR="00000000" w:rsidDel="00000000" w:rsidP="00000000" w:rsidRDefault="00000000" w:rsidRPr="00000000" w14:paraId="00000160">
      <w:pPr>
        <w:rPr/>
      </w:pPr>
      <w:r w:rsidDel="00000000" w:rsidR="00000000" w:rsidRPr="00000000">
        <w:rPr>
          <w:rtl w:val="0"/>
        </w:rPr>
        <w:t xml:space="preserve">Legacies have a few constraints they all have to follow: they start with one (exactly one) Verb on the board, and a few cards, preferably one to three at most. The starting state of the board is the beginning of the story: there is no need to make it a complicated mess right from the start. It’s for your own good. It </w:t>
      </w:r>
      <w:r w:rsidDel="00000000" w:rsidR="00000000" w:rsidRPr="00000000">
        <w:rPr>
          <w:i w:val="1"/>
          <w:rtl w:val="0"/>
        </w:rPr>
        <w:t xml:space="preserve">does</w:t>
      </w:r>
      <w:r w:rsidDel="00000000" w:rsidR="00000000" w:rsidRPr="00000000">
        <w:rPr>
          <w:rtl w:val="0"/>
        </w:rPr>
        <w:t xml:space="preserve"> </w:t>
      </w:r>
      <w:r w:rsidDel="00000000" w:rsidR="00000000" w:rsidRPr="00000000">
        <w:rPr>
          <w:rtl w:val="0"/>
        </w:rPr>
        <w:t xml:space="preserve">lead to an interesting question and design conundrum though: how do we provide more Verbs to the player? We will see that in the next step, but, for now, let's actually write the content of chi.legacy.json :</w:t>
      </w:r>
    </w:p>
    <w:p w:rsidR="00000000" w:rsidDel="00000000" w:rsidP="00000000" w:rsidRDefault="00000000" w:rsidRPr="00000000" w14:paraId="00000161">
      <w:pPr>
        <w:rPr/>
      </w:pPr>
      <w:r w:rsidDel="00000000" w:rsidR="00000000" w:rsidRPr="00000000">
        <w:rPr/>
        <w:drawing>
          <wp:inline distB="114300" distT="114300" distL="114300" distR="114300">
            <wp:extent cx="5943600" cy="3644900"/>
            <wp:effectExtent b="0" l="0" r="0" t="0"/>
            <wp:docPr descr="{&#10;    &quot;legacies&quot;: [&#10;        {&#10;            &quot;id&quot;: &quot;chi.legacy&quot;,&#10;            &quot;image&quot;: &quot;chi.legacy&quot;,&#10;            &quot;label&quot;: &quot;Chi the Cat&quot;,&#10;            &quot;description&quot;: &quot;Chi the Cat explores the city (and ascends by mistake).&quot;,&#10;            &quot;startdescription&quot;: &quot;Oh, is it 4AM already? Better ask for attention immediately!&quot;,&#10;            &quot;startingVerbId&quot;: &quot;bother&quot;,&#10;            &quot;availableWithoutEndingMatch&quot;: true,&#10;            &quot;newstart&quot;: true,&#10;            &quot;effects&quot;: {&#10;                &quot;attention&quot;: 1&#10;            },&#10;            &quot;statusbarelements&quot;: [&#10;                &quot;cattreasure&quot;&#10;            ]&#10;        }&#10;    ]&#10;}" id="104" name="image87.png"/>
            <a:graphic>
              <a:graphicData uri="http://schemas.openxmlformats.org/drawingml/2006/picture">
                <pic:pic>
                  <pic:nvPicPr>
                    <pic:cNvPr descr="{&#10;    &quot;legacies&quot;: [&#10;        {&#10;            &quot;id&quot;: &quot;chi.legacy&quot;,&#10;            &quot;image&quot;: &quot;chi.legacy&quot;,&#10;            &quot;label&quot;: &quot;Chi the Cat&quot;,&#10;            &quot;description&quot;: &quot;Chi the Cat explores the city (and ascends by mistake).&quot;,&#10;            &quot;startdescription&quot;: &quot;Oh, is it 4AM already? Better ask for attention immediately!&quot;,&#10;            &quot;startingVerbId&quot;: &quot;bother&quot;,&#10;            &quot;availableWithoutEndingMatch&quot;: true,&#10;            &quot;newstart&quot;: true,&#10;            &quot;effects&quot;: {&#10;                &quot;attention&quot;: 1&#10;            },&#10;            &quot;statusbarelements&quot;: [&#10;                &quot;cattreasure&quot;&#10;            ]&#10;        }&#10;    ]&#10;}" id="0" name="image87.png"/>
                    <pic:cNvPicPr preferRelativeResize="0"/>
                  </pic:nvPicPr>
                  <pic:blipFill>
                    <a:blip r:embed="rId15"/>
                    <a:srcRect b="0" l="0" r="0" t="0"/>
                    <a:stretch>
                      <a:fillRect/>
                    </a:stretch>
                  </pic:blipFill>
                  <pic:spPr>
                    <a:xfrm>
                      <a:off x="0" y="0"/>
                      <a:ext cx="5943600" cy="3644900"/>
                    </a:xfrm>
                    <a:prstGeom prst="rect"/>
                    <a:ln/>
                  </pic:spPr>
                </pic:pic>
              </a:graphicData>
            </a:graphic>
          </wp:inline>
        </w:drawing>
      </w:r>
      <w:r w:rsidDel="00000000" w:rsidR="00000000" w:rsidRPr="00000000">
        <w:rPr>
          <w:rtl w:val="0"/>
        </w:rPr>
      </w:r>
    </w:p>
    <w:p w:rsidR="00000000" w:rsidDel="00000000" w:rsidP="00000000" w:rsidRDefault="00000000" w:rsidRPr="00000000" w14:paraId="00000162">
      <w:pPr>
        <w:rPr/>
      </w:pPr>
      <w:r w:rsidDel="00000000" w:rsidR="00000000" w:rsidRPr="00000000">
        <w:rPr>
          <w:rtl w:val="0"/>
        </w:rPr>
      </w:r>
    </w:p>
    <w:p w:rsidR="00000000" w:rsidDel="00000000" w:rsidP="00000000" w:rsidRDefault="00000000" w:rsidRPr="00000000" w14:paraId="00000163">
      <w:pPr>
        <w:rPr/>
      </w:pPr>
      <w:r w:rsidDel="00000000" w:rsidR="00000000" w:rsidRPr="00000000">
        <w:rPr>
          <w:rtl w:val="0"/>
        </w:rPr>
        <w:t xml:space="preserve">Let's immediately answer the most obvious questions about that bit, because legacy objects can have a lot of options to fill:</w:t>
      </w:r>
    </w:p>
    <w:p w:rsidR="00000000" w:rsidDel="00000000" w:rsidP="00000000" w:rsidRDefault="00000000" w:rsidRPr="00000000" w14:paraId="00000164">
      <w:pPr>
        <w:numPr>
          <w:ilvl w:val="0"/>
          <w:numId w:val="17"/>
        </w:numPr>
        <w:ind w:left="720" w:hanging="360"/>
        <w:rPr>
          <w:u w:val="none"/>
        </w:rPr>
      </w:pPr>
      <w:r w:rsidDel="00000000" w:rsidR="00000000" w:rsidRPr="00000000">
        <w:rPr>
          <w:rtl w:val="0"/>
        </w:rPr>
        <w:t xml:space="preserve">"image" defines the icon for the legacy. It is mandatory for legacies, for some reason the game doesn't find it automatically based on the id.</w:t>
      </w:r>
    </w:p>
    <w:p w:rsidR="00000000" w:rsidDel="00000000" w:rsidP="00000000" w:rsidRDefault="00000000" w:rsidRPr="00000000" w14:paraId="00000165">
      <w:pPr>
        <w:numPr>
          <w:ilvl w:val="0"/>
          <w:numId w:val="17"/>
        </w:numPr>
        <w:ind w:left="720" w:hanging="360"/>
        <w:rPr>
          <w:u w:val="none"/>
        </w:rPr>
      </w:pPr>
      <w:r w:rsidDel="00000000" w:rsidR="00000000" w:rsidRPr="00000000">
        <w:rPr>
          <w:rtl w:val="0"/>
        </w:rPr>
        <w:t xml:space="preserve">The description is the text being displayed when selecting the legacy in the menus.</w:t>
      </w:r>
    </w:p>
    <w:p w:rsidR="00000000" w:rsidDel="00000000" w:rsidP="00000000" w:rsidRDefault="00000000" w:rsidRPr="00000000" w14:paraId="00000166">
      <w:pPr>
        <w:numPr>
          <w:ilvl w:val="0"/>
          <w:numId w:val="17"/>
        </w:numPr>
        <w:ind w:left="720" w:hanging="360"/>
        <w:rPr>
          <w:u w:val="none"/>
        </w:rPr>
      </w:pPr>
      <w:r w:rsidDel="00000000" w:rsidR="00000000" w:rsidRPr="00000000">
        <w:rPr>
          <w:rtl w:val="0"/>
        </w:rPr>
        <w:t xml:space="preserve">The </w:t>
      </w:r>
      <w:r w:rsidDel="00000000" w:rsidR="00000000" w:rsidRPr="00000000">
        <w:rPr>
          <w:rtl w:val="0"/>
        </w:rPr>
        <w:t xml:space="preserve">startdescription</w:t>
      </w:r>
      <w:r w:rsidDel="00000000" w:rsidR="00000000" w:rsidRPr="00000000">
        <w:rPr>
          <w:rtl w:val="0"/>
        </w:rPr>
        <w:t xml:space="preserve"> is the popup being displayed when you start a new game of this legacy.</w:t>
      </w:r>
    </w:p>
    <w:p w:rsidR="00000000" w:rsidDel="00000000" w:rsidP="00000000" w:rsidRDefault="00000000" w:rsidRPr="00000000" w14:paraId="00000167">
      <w:pPr>
        <w:numPr>
          <w:ilvl w:val="0"/>
          <w:numId w:val="17"/>
        </w:numPr>
        <w:ind w:left="720" w:hanging="360"/>
        <w:rPr>
          <w:u w:val="none"/>
        </w:rPr>
      </w:pPr>
      <w:r w:rsidDel="00000000" w:rsidR="00000000" w:rsidRPr="00000000">
        <w:rPr>
          <w:rtl w:val="0"/>
        </w:rPr>
        <w:t xml:space="preserve">We will use the "bother" Verb for our "attention-seeking" action, and so we will give that as the starting point. It doesn't exist yet, but we will define it in the next step.</w:t>
      </w:r>
    </w:p>
    <w:p w:rsidR="00000000" w:rsidDel="00000000" w:rsidP="00000000" w:rsidRDefault="00000000" w:rsidRPr="00000000" w14:paraId="00000168">
      <w:pPr>
        <w:numPr>
          <w:ilvl w:val="0"/>
          <w:numId w:val="17"/>
        </w:numPr>
        <w:ind w:left="720" w:hanging="360"/>
        <w:rPr>
          <w:u w:val="none"/>
        </w:rPr>
      </w:pPr>
      <w:r w:rsidDel="00000000" w:rsidR="00000000" w:rsidRPr="00000000">
        <w:rPr>
          <w:rtl w:val="0"/>
        </w:rPr>
        <w:t xml:space="preserve">"availableWithoutEndingMatch" means the game can consider this legacy to be a valid new start after any end of any other legacy. (Some legacies are only available after a run that ends in a specific way.)</w:t>
      </w:r>
    </w:p>
    <w:p w:rsidR="00000000" w:rsidDel="00000000" w:rsidP="00000000" w:rsidRDefault="00000000" w:rsidRPr="00000000" w14:paraId="00000169">
      <w:pPr>
        <w:numPr>
          <w:ilvl w:val="0"/>
          <w:numId w:val="17"/>
        </w:numPr>
        <w:ind w:left="720" w:hanging="360"/>
        <w:rPr>
          <w:u w:val="none"/>
        </w:rPr>
      </w:pPr>
      <w:r w:rsidDel="00000000" w:rsidR="00000000" w:rsidRPr="00000000">
        <w:rPr>
          <w:rtl w:val="0"/>
        </w:rPr>
        <w:t xml:space="preserve">"newstart" means we can manually select this legacy in the Sixth History menu to start it.</w:t>
      </w:r>
    </w:p>
    <w:p w:rsidR="00000000" w:rsidDel="00000000" w:rsidP="00000000" w:rsidRDefault="00000000" w:rsidRPr="00000000" w14:paraId="0000016A">
      <w:pPr>
        <w:numPr>
          <w:ilvl w:val="0"/>
          <w:numId w:val="17"/>
        </w:numPr>
        <w:ind w:left="720" w:hanging="360"/>
        <w:rPr>
          <w:u w:val="none"/>
        </w:rPr>
      </w:pPr>
      <w:r w:rsidDel="00000000" w:rsidR="00000000" w:rsidRPr="00000000">
        <w:rPr>
          <w:rtl w:val="0"/>
        </w:rPr>
        <w:t xml:space="preserve">"effects" is the property defining the list of cards to give at the start.</w:t>
      </w:r>
    </w:p>
    <w:p w:rsidR="00000000" w:rsidDel="00000000" w:rsidP="00000000" w:rsidRDefault="00000000" w:rsidRPr="00000000" w14:paraId="0000016B">
      <w:pPr>
        <w:numPr>
          <w:ilvl w:val="0"/>
          <w:numId w:val="17"/>
        </w:numPr>
        <w:ind w:left="720" w:hanging="360"/>
        <w:rPr>
          <w:u w:val="none"/>
        </w:rPr>
      </w:pPr>
      <w:r w:rsidDel="00000000" w:rsidR="00000000" w:rsidRPr="00000000">
        <w:rPr>
          <w:rtl w:val="0"/>
        </w:rPr>
        <w:t xml:space="preserve">"</w:t>
      </w:r>
      <w:r w:rsidDel="00000000" w:rsidR="00000000" w:rsidRPr="00000000">
        <w:rPr>
          <w:rtl w:val="0"/>
        </w:rPr>
        <w:t xml:space="preserve">statusbarelements</w:t>
      </w:r>
      <w:r w:rsidDel="00000000" w:rsidR="00000000" w:rsidRPr="00000000">
        <w:rPr>
          <w:rtl w:val="0"/>
        </w:rPr>
        <w:t xml:space="preserve">" is the property defining </w:t>
      </w:r>
      <w:commentRangeStart w:id="1"/>
      <w:r w:rsidDel="00000000" w:rsidR="00000000" w:rsidRPr="00000000">
        <w:rPr>
          <w:rtl w:val="0"/>
        </w:rPr>
        <w:t xml:space="preserve">the elements</w:t>
      </w:r>
      <w:commentRangeEnd w:id="1"/>
      <w:r w:rsidDel="00000000" w:rsidR="00000000" w:rsidRPr="00000000">
        <w:commentReference w:id="1"/>
      </w:r>
      <w:r w:rsidDel="00000000" w:rsidR="00000000" w:rsidRPr="00000000">
        <w:rPr>
          <w:rtl w:val="0"/>
        </w:rPr>
        <w:t xml:space="preserve"> whose quantities are tracked at the bottom of the screen. Chi only cares about his cat-treasures.</w:t>
      </w:r>
    </w:p>
    <w:p w:rsidR="00000000" w:rsidDel="00000000" w:rsidP="00000000" w:rsidRDefault="00000000" w:rsidRPr="00000000" w14:paraId="0000016C">
      <w:pPr>
        <w:ind w:left="0" w:firstLine="0"/>
        <w:rPr>
          <w:b w:val="1"/>
          <w:color w:val="980000"/>
          <w:sz w:val="26"/>
          <w:szCs w:val="26"/>
        </w:rPr>
      </w:pPr>
      <w:r w:rsidDel="00000000" w:rsidR="00000000" w:rsidRPr="00000000">
        <w:rPr>
          <w:b w:val="1"/>
          <w:color w:val="980000"/>
          <w:sz w:val="26"/>
          <w:szCs w:val="26"/>
          <w:rtl w:val="0"/>
        </w:rPr>
        <w:t xml:space="preserve">Warning: for now, since some update the property requires exactly four things in it. Instead of what the screenshot says, define the property as follows: "statusbarelements": ["cattreasure", "cattreasure", "cattreasure", "cattreasure"]</w:t>
      </w:r>
    </w:p>
    <w:p w:rsidR="00000000" w:rsidDel="00000000" w:rsidP="00000000" w:rsidRDefault="00000000" w:rsidRPr="00000000" w14:paraId="0000016D">
      <w:pPr>
        <w:rPr/>
      </w:pPr>
      <w:r w:rsidDel="00000000" w:rsidR="00000000" w:rsidRPr="00000000">
        <w:rPr>
          <w:rtl w:val="0"/>
        </w:rPr>
      </w:r>
    </w:p>
    <w:p w:rsidR="00000000" w:rsidDel="00000000" w:rsidP="00000000" w:rsidRDefault="00000000" w:rsidRPr="00000000" w14:paraId="0000016E">
      <w:pPr>
        <w:rPr/>
      </w:pPr>
      <w:r w:rsidDel="00000000" w:rsidR="00000000" w:rsidRPr="00000000">
        <w:rPr>
          <w:rtl w:val="0"/>
        </w:rPr>
      </w:r>
    </w:p>
    <w:p w:rsidR="00000000" w:rsidDel="00000000" w:rsidP="00000000" w:rsidRDefault="00000000" w:rsidRPr="00000000" w14:paraId="0000016F">
      <w:pPr>
        <w:rPr/>
      </w:pPr>
      <w:r w:rsidDel="00000000" w:rsidR="00000000" w:rsidRPr="00000000">
        <w:rPr>
          <w:rtl w:val="0"/>
        </w:rPr>
      </w:r>
    </w:p>
    <w:p w:rsidR="00000000" w:rsidDel="00000000" w:rsidP="00000000" w:rsidRDefault="00000000" w:rsidRPr="00000000" w14:paraId="00000170">
      <w:pPr>
        <w:rPr/>
      </w:pPr>
      <w:r w:rsidDel="00000000" w:rsidR="00000000" w:rsidRPr="00000000">
        <w:rPr>
          <w:rtl w:val="0"/>
        </w:rPr>
        <w:t xml:space="preserve">Starting the game with this, we can already see the mod:</w:t>
      </w:r>
    </w:p>
    <w:p w:rsidR="00000000" w:rsidDel="00000000" w:rsidP="00000000" w:rsidRDefault="00000000" w:rsidRPr="00000000" w14:paraId="00000171">
      <w:pPr>
        <w:rPr/>
      </w:pPr>
      <w:r w:rsidDel="00000000" w:rsidR="00000000" w:rsidRPr="00000000">
        <w:rPr/>
        <w:drawing>
          <wp:inline distB="114300" distT="114300" distL="114300" distR="114300">
            <wp:extent cx="5943600" cy="596900"/>
            <wp:effectExtent b="0" l="0" r="0" t="0"/>
            <wp:docPr id="103" name="image82.png"/>
            <a:graphic>
              <a:graphicData uri="http://schemas.openxmlformats.org/drawingml/2006/picture">
                <pic:pic>
                  <pic:nvPicPr>
                    <pic:cNvPr id="0" name="image82.png"/>
                    <pic:cNvPicPr preferRelativeResize="0"/>
                  </pic:nvPicPr>
                  <pic:blipFill>
                    <a:blip r:embed="rId16"/>
                    <a:srcRect b="0" l="0" r="0" t="0"/>
                    <a:stretch>
                      <a:fillRect/>
                    </a:stretch>
                  </pic:blipFill>
                  <pic:spPr>
                    <a:xfrm>
                      <a:off x="0" y="0"/>
                      <a:ext cx="5943600" cy="596900"/>
                    </a:xfrm>
                    <a:prstGeom prst="rect"/>
                    <a:ln/>
                  </pic:spPr>
                </pic:pic>
              </a:graphicData>
            </a:graphic>
          </wp:inline>
        </w:drawing>
      </w:r>
      <w:r w:rsidDel="00000000" w:rsidR="00000000" w:rsidRPr="00000000">
        <w:rPr>
          <w:rtl w:val="0"/>
        </w:rPr>
      </w:r>
    </w:p>
    <w:p w:rsidR="00000000" w:rsidDel="00000000" w:rsidP="00000000" w:rsidRDefault="00000000" w:rsidRPr="00000000" w14:paraId="00000172">
      <w:pPr>
        <w:rPr/>
      </w:pPr>
      <w:r w:rsidDel="00000000" w:rsidR="00000000" w:rsidRPr="00000000">
        <w:rPr>
          <w:rtl w:val="0"/>
        </w:rPr>
      </w:r>
    </w:p>
    <w:p w:rsidR="00000000" w:rsidDel="00000000" w:rsidP="00000000" w:rsidRDefault="00000000" w:rsidRPr="00000000" w14:paraId="00000173">
      <w:pPr>
        <w:rPr/>
      </w:pPr>
      <w:r w:rsidDel="00000000" w:rsidR="00000000" w:rsidRPr="00000000">
        <w:rPr>
          <w:rtl w:val="0"/>
        </w:rPr>
        <w:t xml:space="preserve">If we enable it, we get:</w:t>
      </w:r>
    </w:p>
    <w:p w:rsidR="00000000" w:rsidDel="00000000" w:rsidP="00000000" w:rsidRDefault="00000000" w:rsidRPr="00000000" w14:paraId="00000174">
      <w:pPr>
        <w:rPr/>
      </w:pPr>
      <w:r w:rsidDel="00000000" w:rsidR="00000000" w:rsidRPr="00000000">
        <w:rPr/>
        <w:drawing>
          <wp:inline distB="114300" distT="114300" distL="114300" distR="114300">
            <wp:extent cx="5943600" cy="2146300"/>
            <wp:effectExtent b="0" l="0" r="0" t="0"/>
            <wp:docPr id="102" name="image73.png"/>
            <a:graphic>
              <a:graphicData uri="http://schemas.openxmlformats.org/drawingml/2006/picture">
                <pic:pic>
                  <pic:nvPicPr>
                    <pic:cNvPr id="0" name="image73.png"/>
                    <pic:cNvPicPr preferRelativeResize="0"/>
                  </pic:nvPicPr>
                  <pic:blipFill>
                    <a:blip r:embed="rId17"/>
                    <a:srcRect b="0" l="0" r="0" t="0"/>
                    <a:stretch>
                      <a:fillRect/>
                    </a:stretch>
                  </pic:blipFill>
                  <pic:spPr>
                    <a:xfrm>
                      <a:off x="0" y="0"/>
                      <a:ext cx="5943600" cy="2146300"/>
                    </a:xfrm>
                    <a:prstGeom prst="rect"/>
                    <a:ln/>
                  </pic:spPr>
                </pic:pic>
              </a:graphicData>
            </a:graphic>
          </wp:inline>
        </w:drawing>
      </w:r>
      <w:r w:rsidDel="00000000" w:rsidR="00000000" w:rsidRPr="00000000">
        <w:rPr>
          <w:rtl w:val="0"/>
        </w:rPr>
      </w:r>
    </w:p>
    <w:p w:rsidR="00000000" w:rsidDel="00000000" w:rsidP="00000000" w:rsidRDefault="00000000" w:rsidRPr="00000000" w14:paraId="00000175">
      <w:pPr>
        <w:rPr/>
      </w:pPr>
      <w:r w:rsidDel="00000000" w:rsidR="00000000" w:rsidRPr="00000000">
        <w:rPr>
          <w:rtl w:val="0"/>
        </w:rPr>
      </w:r>
    </w:p>
    <w:p w:rsidR="00000000" w:rsidDel="00000000" w:rsidP="00000000" w:rsidRDefault="00000000" w:rsidRPr="00000000" w14:paraId="00000176">
      <w:pPr>
        <w:rPr/>
      </w:pPr>
      <w:r w:rsidDel="00000000" w:rsidR="00000000" w:rsidRPr="00000000">
        <w:rPr>
          <w:rtl w:val="0"/>
        </w:rPr>
        <w:t xml:space="preserve">Good! Let's now actually create what we need for the start of the legacy.</w:t>
      </w:r>
    </w:p>
    <w:p w:rsidR="00000000" w:rsidDel="00000000" w:rsidP="00000000" w:rsidRDefault="00000000" w:rsidRPr="00000000" w14:paraId="00000177">
      <w:pPr>
        <w:pStyle w:val="Heading3"/>
        <w:rPr/>
      </w:pPr>
      <w:bookmarkStart w:colFirst="0" w:colLast="0" w:name="_f1z8st1v0728" w:id="20"/>
      <w:bookmarkEnd w:id="20"/>
      <w:r w:rsidDel="00000000" w:rsidR="00000000" w:rsidRPr="00000000">
        <w:rPr>
          <w:rtl w:val="0"/>
        </w:rPr>
        <w:t xml:space="preserve">Step 2: The Start</w:t>
      </w:r>
    </w:p>
    <w:p w:rsidR="00000000" w:rsidDel="00000000" w:rsidP="00000000" w:rsidRDefault="00000000" w:rsidRPr="00000000" w14:paraId="00000178">
      <w:pPr>
        <w:rPr/>
      </w:pPr>
      <w:r w:rsidDel="00000000" w:rsidR="00000000" w:rsidRPr="00000000">
        <w:rPr>
          <w:rtl w:val="0"/>
        </w:rPr>
      </w:r>
    </w:p>
    <w:p w:rsidR="00000000" w:rsidDel="00000000" w:rsidP="00000000" w:rsidRDefault="00000000" w:rsidRPr="00000000" w14:paraId="00000179">
      <w:pPr>
        <w:rPr/>
      </w:pPr>
      <w:r w:rsidDel="00000000" w:rsidR="00000000" w:rsidRPr="00000000">
        <w:rPr>
          <w:rtl w:val="0"/>
        </w:rPr>
        <w:t xml:space="preserve">Before even starting the legacy, we should, at the very least, define what "attention" is. So, let's start by creating a new file, elements.json, and write a new element in it. (Remember, files can only contain one type of object, so we cannot write legacies and elements in the same file!)</w:t>
      </w:r>
    </w:p>
    <w:p w:rsidR="00000000" w:rsidDel="00000000" w:rsidP="00000000" w:rsidRDefault="00000000" w:rsidRPr="00000000" w14:paraId="0000017A">
      <w:pPr>
        <w:rPr/>
      </w:pPr>
      <w:r w:rsidDel="00000000" w:rsidR="00000000" w:rsidRPr="00000000">
        <w:rPr>
          <w:rtl w:val="0"/>
        </w:rPr>
      </w:r>
    </w:p>
    <w:p w:rsidR="00000000" w:rsidDel="00000000" w:rsidP="00000000" w:rsidRDefault="00000000" w:rsidRPr="00000000" w14:paraId="0000017B">
      <w:pPr>
        <w:rPr/>
      </w:pPr>
      <w:r w:rsidDel="00000000" w:rsidR="00000000" w:rsidRPr="00000000">
        <w:rPr>
          <w:rtl w:val="0"/>
        </w:rPr>
        <w:t xml:space="preserve">Here are the contents of the file:</w:t>
      </w:r>
    </w:p>
    <w:p w:rsidR="00000000" w:rsidDel="00000000" w:rsidP="00000000" w:rsidRDefault="00000000" w:rsidRPr="00000000" w14:paraId="0000017C">
      <w:pPr>
        <w:rPr/>
      </w:pPr>
      <w:r w:rsidDel="00000000" w:rsidR="00000000" w:rsidRPr="00000000">
        <w:rPr/>
        <w:drawing>
          <wp:inline distB="114300" distT="114300" distL="114300" distR="114300">
            <wp:extent cx="5943600" cy="1600200"/>
            <wp:effectExtent b="0" l="0" r="0" t="0"/>
            <wp:docPr descr="{&#10;    &quot;elements&quot;: [&#10;        {&#10;            &quot;id&quot;: &quot;attention&quot;,&#10;            &quot;label&quot;: &quot;My Attention&quot;,&#10;            &quot;description&quot;: &quot;Always jumping from one thing to another. In essence, it is what I am.&quot;&#10;        }&#10;    ]&#10;}" id="33" name="image23.png"/>
            <a:graphic>
              <a:graphicData uri="http://schemas.openxmlformats.org/drawingml/2006/picture">
                <pic:pic>
                  <pic:nvPicPr>
                    <pic:cNvPr descr="{&#10;    &quot;elements&quot;: [&#10;        {&#10;            &quot;id&quot;: &quot;attention&quot;,&#10;            &quot;label&quot;: &quot;My Attention&quot;,&#10;            &quot;description&quot;: &quot;Always jumping from one thing to another. In essence, it is what I am.&quot;&#10;        }&#10;    ]&#10;}" id="0" name="image23.png"/>
                    <pic:cNvPicPr preferRelativeResize="0"/>
                  </pic:nvPicPr>
                  <pic:blipFill>
                    <a:blip r:embed="rId18"/>
                    <a:srcRect b="0" l="0" r="0" t="0"/>
                    <a:stretch>
                      <a:fillRect/>
                    </a:stretch>
                  </pic:blipFill>
                  <pic:spPr>
                    <a:xfrm>
                      <a:off x="0" y="0"/>
                      <a:ext cx="5943600" cy="1600200"/>
                    </a:xfrm>
                    <a:prstGeom prst="rect"/>
                    <a:ln/>
                  </pic:spPr>
                </pic:pic>
              </a:graphicData>
            </a:graphic>
          </wp:inline>
        </w:drawing>
      </w:r>
      <w:r w:rsidDel="00000000" w:rsidR="00000000" w:rsidRPr="00000000">
        <w:rPr>
          <w:rtl w:val="0"/>
        </w:rPr>
      </w:r>
    </w:p>
    <w:p w:rsidR="00000000" w:rsidDel="00000000" w:rsidP="00000000" w:rsidRDefault="00000000" w:rsidRPr="00000000" w14:paraId="0000017D">
      <w:pPr>
        <w:rPr/>
      </w:pPr>
      <w:r w:rsidDel="00000000" w:rsidR="00000000" w:rsidRPr="00000000">
        <w:rPr>
          <w:rtl w:val="0"/>
        </w:rPr>
        <w:t xml:space="preserve">Fairly straightforward, it has a label and a description. Elements have many other properties that we can define for them, but most elements will at least define these.</w:t>
      </w:r>
    </w:p>
    <w:p w:rsidR="00000000" w:rsidDel="00000000" w:rsidP="00000000" w:rsidRDefault="00000000" w:rsidRPr="00000000" w14:paraId="0000017E">
      <w:pPr>
        <w:rPr/>
      </w:pPr>
      <w:r w:rsidDel="00000000" w:rsidR="00000000" w:rsidRPr="00000000">
        <w:rPr>
          <w:rtl w:val="0"/>
        </w:rPr>
      </w:r>
    </w:p>
    <w:p w:rsidR="00000000" w:rsidDel="00000000" w:rsidP="00000000" w:rsidRDefault="00000000" w:rsidRPr="00000000" w14:paraId="0000017F">
      <w:pPr>
        <w:rPr/>
      </w:pPr>
      <w:r w:rsidDel="00000000" w:rsidR="00000000" w:rsidRPr="00000000">
        <w:rPr>
          <w:rtl w:val="0"/>
        </w:rPr>
        <w:t xml:space="preserve">We also need to define a "bother" Verb. Let's do that in a verbs.json file:</w:t>
      </w:r>
    </w:p>
    <w:p w:rsidR="00000000" w:rsidDel="00000000" w:rsidP="00000000" w:rsidRDefault="00000000" w:rsidRPr="00000000" w14:paraId="00000180">
      <w:pPr>
        <w:rPr/>
      </w:pPr>
      <w:r w:rsidDel="00000000" w:rsidR="00000000" w:rsidRPr="00000000">
        <w:rPr/>
        <w:drawing>
          <wp:inline distB="114300" distT="114300" distL="114300" distR="114300">
            <wp:extent cx="5872163" cy="3261184"/>
            <wp:effectExtent b="0" l="0" r="0" t="0"/>
            <wp:docPr descr="{&#10;    &quot;verbs&quot;: [&#10;        {&#10;            &quot;id&quot;: &quot;bother&quot;,&#10;            &quot;label&quot;: &quot;Bother&quot;,&#10;            &quot;description&quot;: &quot;Give me food. Cuddles. Anything!&quot;,&#10;            &quot;slot&quot;: {&#10;                &quot;id&quot;: &quot;attention&quot;,&#10;                &quot;label&quot;: &quot;My Attention&quot;,&#10;                &quot;description&quot;: &quot;Bothering my human requires my entire Attention.&quot;,&#10;                &quot;required&quot;: {&#10;                    &quot;attention&quot;: 1&#10;                }&#10;            }&#10;        }&#10;    ]&#10;}" id="23" name="image12.png"/>
            <a:graphic>
              <a:graphicData uri="http://schemas.openxmlformats.org/drawingml/2006/picture">
                <pic:pic>
                  <pic:nvPicPr>
                    <pic:cNvPr descr="{&#10;    &quot;verbs&quot;: [&#10;        {&#10;            &quot;id&quot;: &quot;bother&quot;,&#10;            &quot;label&quot;: &quot;Bother&quot;,&#10;            &quot;description&quot;: &quot;Give me food. Cuddles. Anything!&quot;,&#10;            &quot;slot&quot;: {&#10;                &quot;id&quot;: &quot;attention&quot;,&#10;                &quot;label&quot;: &quot;My Attention&quot;,&#10;                &quot;description&quot;: &quot;Bothering my human requires my entire Attention.&quot;,&#10;                &quot;required&quot;: {&#10;                    &quot;attention&quot;: 1&#10;                }&#10;            }&#10;        }&#10;    ]&#10;}" id="0" name="image12.png"/>
                    <pic:cNvPicPr preferRelativeResize="0"/>
                  </pic:nvPicPr>
                  <pic:blipFill>
                    <a:blip r:embed="rId19"/>
                    <a:srcRect b="0" l="0" r="0" t="0"/>
                    <a:stretch>
                      <a:fillRect/>
                    </a:stretch>
                  </pic:blipFill>
                  <pic:spPr>
                    <a:xfrm>
                      <a:off x="0" y="0"/>
                      <a:ext cx="5872163" cy="3261184"/>
                    </a:xfrm>
                    <a:prstGeom prst="rect"/>
                    <a:ln/>
                  </pic:spPr>
                </pic:pic>
              </a:graphicData>
            </a:graphic>
          </wp:inline>
        </w:drawing>
      </w:r>
      <w:r w:rsidDel="00000000" w:rsidR="00000000" w:rsidRPr="00000000">
        <w:rPr>
          <w:rtl w:val="0"/>
        </w:rPr>
      </w:r>
    </w:p>
    <w:p w:rsidR="00000000" w:rsidDel="00000000" w:rsidP="00000000" w:rsidRDefault="00000000" w:rsidRPr="00000000" w14:paraId="00000181">
      <w:pPr>
        <w:rPr/>
      </w:pPr>
      <w:r w:rsidDel="00000000" w:rsidR="00000000" w:rsidRPr="00000000">
        <w:rPr>
          <w:rtl w:val="0"/>
        </w:rPr>
        <w:t xml:space="preserve">It has a label, a description (the text displayed by default when it is idle and empty), and a slot describing what cards it accepts.</w:t>
      </w:r>
    </w:p>
    <w:p w:rsidR="00000000" w:rsidDel="00000000" w:rsidP="00000000" w:rsidRDefault="00000000" w:rsidRPr="00000000" w14:paraId="00000182">
      <w:pPr>
        <w:rPr/>
      </w:pPr>
      <w:r w:rsidDel="00000000" w:rsidR="00000000" w:rsidRPr="00000000">
        <w:rPr>
          <w:rtl w:val="0"/>
        </w:rPr>
      </w:r>
    </w:p>
    <w:p w:rsidR="00000000" w:rsidDel="00000000" w:rsidP="00000000" w:rsidRDefault="00000000" w:rsidRPr="00000000" w14:paraId="00000183">
      <w:pPr>
        <w:rPr/>
      </w:pPr>
      <w:r w:rsidDel="00000000" w:rsidR="00000000" w:rsidRPr="00000000">
        <w:br w:type="page"/>
      </w:r>
      <w:r w:rsidDel="00000000" w:rsidR="00000000" w:rsidRPr="00000000">
        <w:rPr>
          <w:rtl w:val="0"/>
        </w:rPr>
      </w:r>
    </w:p>
    <w:p w:rsidR="00000000" w:rsidDel="00000000" w:rsidP="00000000" w:rsidRDefault="00000000" w:rsidRPr="00000000" w14:paraId="00000184">
      <w:pPr>
        <w:rPr/>
      </w:pPr>
      <w:r w:rsidDel="00000000" w:rsidR="00000000" w:rsidRPr="00000000">
        <w:rPr>
          <w:rtl w:val="0"/>
        </w:rPr>
        <w:t xml:space="preserve">Now, if we start the legacy, we get:</w:t>
      </w:r>
    </w:p>
    <w:p w:rsidR="00000000" w:rsidDel="00000000" w:rsidP="00000000" w:rsidRDefault="00000000" w:rsidRPr="00000000" w14:paraId="00000185">
      <w:pPr>
        <w:jc w:val="center"/>
        <w:rPr/>
      </w:pPr>
      <w:r w:rsidDel="00000000" w:rsidR="00000000" w:rsidRPr="00000000">
        <w:rPr/>
        <w:drawing>
          <wp:inline distB="114300" distT="114300" distL="114300" distR="114300">
            <wp:extent cx="4586288" cy="4228801"/>
            <wp:effectExtent b="0" l="0" r="0" t="0"/>
            <wp:docPr id="63" name="image49.png"/>
            <a:graphic>
              <a:graphicData uri="http://schemas.openxmlformats.org/drawingml/2006/picture">
                <pic:pic>
                  <pic:nvPicPr>
                    <pic:cNvPr id="0" name="image49.png"/>
                    <pic:cNvPicPr preferRelativeResize="0"/>
                  </pic:nvPicPr>
                  <pic:blipFill>
                    <a:blip r:embed="rId20"/>
                    <a:srcRect b="0" l="0" r="0" t="0"/>
                    <a:stretch>
                      <a:fillRect/>
                    </a:stretch>
                  </pic:blipFill>
                  <pic:spPr>
                    <a:xfrm>
                      <a:off x="0" y="0"/>
                      <a:ext cx="4586288" cy="4228801"/>
                    </a:xfrm>
                    <a:prstGeom prst="rect"/>
                    <a:ln/>
                  </pic:spPr>
                </pic:pic>
              </a:graphicData>
            </a:graphic>
          </wp:inline>
        </w:drawing>
      </w:r>
      <w:r w:rsidDel="00000000" w:rsidR="00000000" w:rsidRPr="00000000">
        <w:rPr>
          <w:rtl w:val="0"/>
        </w:rPr>
      </w:r>
    </w:p>
    <w:p w:rsidR="00000000" w:rsidDel="00000000" w:rsidP="00000000" w:rsidRDefault="00000000" w:rsidRPr="00000000" w14:paraId="00000186">
      <w:pPr>
        <w:rPr/>
      </w:pPr>
      <w:r w:rsidDel="00000000" w:rsidR="00000000" w:rsidRPr="00000000">
        <w:rPr/>
        <w:drawing>
          <wp:inline distB="114300" distT="114300" distL="114300" distR="114300">
            <wp:extent cx="5943600" cy="2870200"/>
            <wp:effectExtent b="0" l="0" r="0" t="0"/>
            <wp:docPr id="129" name="image102.png"/>
            <a:graphic>
              <a:graphicData uri="http://schemas.openxmlformats.org/drawingml/2006/picture">
                <pic:pic>
                  <pic:nvPicPr>
                    <pic:cNvPr id="0" name="image102.png"/>
                    <pic:cNvPicPr preferRelativeResize="0"/>
                  </pic:nvPicPr>
                  <pic:blipFill>
                    <a:blip r:embed="rId21"/>
                    <a:srcRect b="0" l="0" r="0" t="0"/>
                    <a:stretch>
                      <a:fillRect/>
                    </a:stretch>
                  </pic:blipFill>
                  <pic:spPr>
                    <a:xfrm>
                      <a:off x="0" y="0"/>
                      <a:ext cx="59436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187">
      <w:pPr>
        <w:rPr/>
      </w:pPr>
      <w:r w:rsidDel="00000000" w:rsidR="00000000" w:rsidRPr="00000000">
        <w:rPr>
          <w:rtl w:val="0"/>
        </w:rPr>
      </w:r>
    </w:p>
    <w:p w:rsidR="00000000" w:rsidDel="00000000" w:rsidP="00000000" w:rsidRDefault="00000000" w:rsidRPr="00000000" w14:paraId="00000188">
      <w:pPr>
        <w:rPr/>
      </w:pPr>
      <w:r w:rsidDel="00000000" w:rsidR="00000000" w:rsidRPr="00000000">
        <w:rPr>
          <w:rtl w:val="0"/>
        </w:rPr>
        <w:t xml:space="preserve">Notice that the status bar properly displays that we have zero cat-treasures, but doesn't display any icon. This is because we haven't defined what cat-treasures are yet (and even then, we haven't defined an icon for it). We will fix this later, but for now we have a bigger problem: there is nothing we can do with our attention. (We can put it in the slot, but nothing will happen.)</w:t>
      </w:r>
    </w:p>
    <w:p w:rsidR="00000000" w:rsidDel="00000000" w:rsidP="00000000" w:rsidRDefault="00000000" w:rsidRPr="00000000" w14:paraId="00000189">
      <w:pPr>
        <w:rPr/>
      </w:pPr>
      <w:r w:rsidDel="00000000" w:rsidR="00000000" w:rsidRPr="00000000">
        <w:rPr>
          <w:rtl w:val="0"/>
        </w:rPr>
      </w:r>
    </w:p>
    <w:p w:rsidR="00000000" w:rsidDel="00000000" w:rsidP="00000000" w:rsidRDefault="00000000" w:rsidRPr="00000000" w14:paraId="0000018A">
      <w:pPr>
        <w:rPr/>
      </w:pPr>
      <w:r w:rsidDel="00000000" w:rsidR="00000000" w:rsidRPr="00000000">
        <w:rPr>
          <w:rtl w:val="0"/>
        </w:rPr>
        <w:t xml:space="preserve">We will fix this in the next step. Let's see how to write simple actions (generally called recipes), by writing a simple "asking for food and cuddles" recipe that uses our fancy new "attention" card.</w:t>
      </w:r>
    </w:p>
    <w:p w:rsidR="00000000" w:rsidDel="00000000" w:rsidP="00000000" w:rsidRDefault="00000000" w:rsidRPr="00000000" w14:paraId="0000018B">
      <w:pPr>
        <w:pStyle w:val="Heading3"/>
        <w:rPr/>
      </w:pPr>
      <w:bookmarkStart w:colFirst="0" w:colLast="0" w:name="_zf19nqn6zdef" w:id="21"/>
      <w:bookmarkEnd w:id="21"/>
      <w:r w:rsidDel="00000000" w:rsidR="00000000" w:rsidRPr="00000000">
        <w:rPr>
          <w:rtl w:val="0"/>
        </w:rPr>
        <w:t xml:space="preserve">Step 3: Simple action: asking for food and cuddles.</w:t>
      </w:r>
    </w:p>
    <w:p w:rsidR="00000000" w:rsidDel="00000000" w:rsidP="00000000" w:rsidRDefault="00000000" w:rsidRPr="00000000" w14:paraId="0000018C">
      <w:pPr>
        <w:rPr/>
      </w:pPr>
      <w:r w:rsidDel="00000000" w:rsidR="00000000" w:rsidRPr="00000000">
        <w:rPr>
          <w:rtl w:val="0"/>
        </w:rPr>
        <w:t xml:space="preserve">Recipes are the building blocks of the actions in the game.  They are essentially:</w:t>
      </w:r>
    </w:p>
    <w:p w:rsidR="00000000" w:rsidDel="00000000" w:rsidP="00000000" w:rsidRDefault="00000000" w:rsidRPr="00000000" w14:paraId="0000018D">
      <w:pPr>
        <w:numPr>
          <w:ilvl w:val="0"/>
          <w:numId w:val="22"/>
        </w:numPr>
        <w:ind w:left="720" w:hanging="360"/>
        <w:rPr>
          <w:u w:val="none"/>
        </w:rPr>
      </w:pPr>
      <w:r w:rsidDel="00000000" w:rsidR="00000000" w:rsidRPr="00000000">
        <w:rPr>
          <w:rtl w:val="0"/>
        </w:rPr>
        <w:t xml:space="preserve">A set of requirements to meet (which cards, in which Verb, with what board state, etc.)</w:t>
      </w:r>
    </w:p>
    <w:p w:rsidR="00000000" w:rsidDel="00000000" w:rsidP="00000000" w:rsidRDefault="00000000" w:rsidRPr="00000000" w14:paraId="0000018E">
      <w:pPr>
        <w:numPr>
          <w:ilvl w:val="0"/>
          <w:numId w:val="22"/>
        </w:numPr>
        <w:ind w:left="720" w:hanging="360"/>
        <w:rPr>
          <w:u w:val="none"/>
        </w:rPr>
      </w:pPr>
      <w:r w:rsidDel="00000000" w:rsidR="00000000" w:rsidRPr="00000000">
        <w:rPr>
          <w:rtl w:val="0"/>
        </w:rPr>
        <w:t xml:space="preserve">A label and descriptions to display while the action warms up and when it completes</w:t>
      </w:r>
    </w:p>
    <w:p w:rsidR="00000000" w:rsidDel="00000000" w:rsidP="00000000" w:rsidRDefault="00000000" w:rsidRPr="00000000" w14:paraId="0000018F">
      <w:pPr>
        <w:numPr>
          <w:ilvl w:val="0"/>
          <w:numId w:val="22"/>
        </w:numPr>
        <w:ind w:left="720" w:hanging="360"/>
        <w:rPr>
          <w:u w:val="none"/>
        </w:rPr>
      </w:pPr>
      <w:r w:rsidDel="00000000" w:rsidR="00000000" w:rsidRPr="00000000">
        <w:rPr>
          <w:rtl w:val="0"/>
        </w:rPr>
        <w:t xml:space="preserve">A set of effects describing what happens when the recipe completes</w:t>
      </w:r>
    </w:p>
    <w:p w:rsidR="00000000" w:rsidDel="00000000" w:rsidP="00000000" w:rsidRDefault="00000000" w:rsidRPr="00000000" w14:paraId="00000190">
      <w:pPr>
        <w:rPr/>
      </w:pPr>
      <w:r w:rsidDel="00000000" w:rsidR="00000000" w:rsidRPr="00000000">
        <w:rPr>
          <w:rtl w:val="0"/>
        </w:rPr>
      </w:r>
    </w:p>
    <w:p w:rsidR="00000000" w:rsidDel="00000000" w:rsidP="00000000" w:rsidRDefault="00000000" w:rsidRPr="00000000" w14:paraId="00000191">
      <w:pPr>
        <w:rPr/>
      </w:pPr>
      <w:r w:rsidDel="00000000" w:rsidR="00000000" w:rsidRPr="00000000">
        <w:rPr>
          <w:rtl w:val="0"/>
        </w:rPr>
        <w:t xml:space="preserve">When you put a card into a Verb's slot, the game will start to resolve every single recipe it knows, and select the first one that is “craftable” (can be manually started by the player) whose requirements are met, and display it. (If no craftable recipes have their requirements satisfied, the game may display a “hintonly” recipe instead.) The player can then Start it. Recipes are resolved in their order of definition: mod-by-mod, file-by-file, then top-to-bottom within each file.</w:t>
      </w:r>
    </w:p>
    <w:p w:rsidR="00000000" w:rsidDel="00000000" w:rsidP="00000000" w:rsidRDefault="00000000" w:rsidRPr="00000000" w14:paraId="00000192">
      <w:pPr>
        <w:rPr/>
      </w:pPr>
      <w:r w:rsidDel="00000000" w:rsidR="00000000" w:rsidRPr="00000000">
        <w:rPr>
          <w:rtl w:val="0"/>
        </w:rPr>
      </w:r>
    </w:p>
    <w:p w:rsidR="00000000" w:rsidDel="00000000" w:rsidP="00000000" w:rsidRDefault="00000000" w:rsidRPr="00000000" w14:paraId="00000193">
      <w:pPr>
        <w:rPr/>
      </w:pPr>
      <w:r w:rsidDel="00000000" w:rsidR="00000000" w:rsidRPr="00000000">
        <w:rPr>
          <w:rtl w:val="0"/>
        </w:rPr>
        <w:t xml:space="preserve">Let's write a simple action (again, in a new recipes.json file) :</w:t>
      </w:r>
    </w:p>
    <w:p w:rsidR="00000000" w:rsidDel="00000000" w:rsidP="00000000" w:rsidRDefault="00000000" w:rsidRPr="00000000" w14:paraId="00000194">
      <w:pPr>
        <w:rPr/>
      </w:pPr>
      <w:r w:rsidDel="00000000" w:rsidR="00000000" w:rsidRPr="00000000">
        <w:rPr/>
        <w:drawing>
          <wp:inline distB="114300" distT="114300" distL="114300" distR="114300">
            <wp:extent cx="5943600" cy="3556000"/>
            <wp:effectExtent b="0" l="0" r="0" t="0"/>
            <wp:docPr descr="{&#10;    &quot;recipes&quot;: [&#10;        {&#10;            &quot;id&quot;: &quot;chi.askforcuddlesandfood&quot;,&#10;            &quot;actionid&quot;: &quot;bother&quot;,&#10;            &quot;requirements&quot;: {&#10;                &quot;attention&quot;: 1&#10;            },&#10;            &quot;craftable&quot;: true,&#10;            &quot;label&quot;: &quot;Ask for Cuddles and Food&quot;,&#10;            &quot;startdescription&quot;: &quot;If I bother them long enough or sit on inappropriate places, maybe they'll finally notice me. And give me &lt;i&gt;stuff&lt;/i&gt;.&quot;,&#10;            &quot;description&quot;: &quot;At first, they tried to do as if I wasn't really there, ASKING politely. But in the end, I got a few cuddles. Good enough.&quot;,&#10;            &quot;warmup&quot;: 30&#10;        }&#10;    ]&#10;}" id="87" name="image57.png"/>
            <a:graphic>
              <a:graphicData uri="http://schemas.openxmlformats.org/drawingml/2006/picture">
                <pic:pic>
                  <pic:nvPicPr>
                    <pic:cNvPr descr="{&#10;    &quot;recipes&quot;: [&#10;        {&#10;            &quot;id&quot;: &quot;chi.askforcuddlesandfood&quot;,&#10;            &quot;actionid&quot;: &quot;bother&quot;,&#10;            &quot;requirements&quot;: {&#10;                &quot;attention&quot;: 1&#10;            },&#10;            &quot;craftable&quot;: true,&#10;            &quot;label&quot;: &quot;Ask for Cuddles and Food&quot;,&#10;            &quot;startdescription&quot;: &quot;If I bother them long enough or sit on inappropriate places, maybe they'll finally notice me. And give me &lt;i&gt;stuff&lt;/i&gt;.&quot;,&#10;            &quot;description&quot;: &quot;At first, they tried to do as if I wasn't really there, ASKING politely. But in the end, I got a few cuddles. Good enough.&quot;,&#10;            &quot;warmup&quot;: 30&#10;        }&#10;    ]&#10;}" id="0" name="image57.png"/>
                    <pic:cNvPicPr preferRelativeResize="0"/>
                  </pic:nvPicPr>
                  <pic:blipFill>
                    <a:blip r:embed="rId22"/>
                    <a:srcRect b="0" l="0" r="0" t="0"/>
                    <a:stretch>
                      <a:fillRect/>
                    </a:stretch>
                  </pic:blipFill>
                  <pic:spPr>
                    <a:xfrm>
                      <a:off x="0" y="0"/>
                      <a:ext cx="5943600"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195">
      <w:pPr>
        <w:rPr/>
      </w:pPr>
      <w:r w:rsidDel="00000000" w:rsidR="00000000" w:rsidRPr="00000000">
        <w:rPr>
          <w:rtl w:val="0"/>
        </w:rPr>
      </w:r>
    </w:p>
    <w:p w:rsidR="00000000" w:rsidDel="00000000" w:rsidP="00000000" w:rsidRDefault="00000000" w:rsidRPr="00000000" w14:paraId="00000196">
      <w:pPr>
        <w:rPr/>
      </w:pPr>
      <w:r w:rsidDel="00000000" w:rsidR="00000000" w:rsidRPr="00000000">
        <w:rPr>
          <w:rtl w:val="0"/>
        </w:rPr>
        <w:t xml:space="preserve">And the result:</w:t>
      </w:r>
    </w:p>
    <w:p w:rsidR="00000000" w:rsidDel="00000000" w:rsidP="00000000" w:rsidRDefault="00000000" w:rsidRPr="00000000" w14:paraId="00000197">
      <w:pPr>
        <w:rPr/>
      </w:pPr>
      <w:r w:rsidDel="00000000" w:rsidR="00000000" w:rsidRPr="00000000">
        <w:rPr/>
        <w:drawing>
          <wp:inline distB="114300" distT="114300" distL="114300" distR="114300">
            <wp:extent cx="5943600" cy="2857500"/>
            <wp:effectExtent b="0" l="0" r="0" t="0"/>
            <wp:docPr id="58" name="image42.png"/>
            <a:graphic>
              <a:graphicData uri="http://schemas.openxmlformats.org/drawingml/2006/picture">
                <pic:pic>
                  <pic:nvPicPr>
                    <pic:cNvPr id="0" name="image42.png"/>
                    <pic:cNvPicPr preferRelativeResize="0"/>
                  </pic:nvPicPr>
                  <pic:blipFill>
                    <a:blip r:embed="rId23"/>
                    <a:srcRect b="0" l="0" r="0" t="0"/>
                    <a:stretch>
                      <a:fillRect/>
                    </a:stretch>
                  </pic:blipFill>
                  <pic:spPr>
                    <a:xfrm>
                      <a:off x="0" y="0"/>
                      <a:ext cx="59436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198">
      <w:pPr>
        <w:rPr/>
      </w:pPr>
      <w:r w:rsidDel="00000000" w:rsidR="00000000" w:rsidRPr="00000000">
        <w:rPr/>
        <w:drawing>
          <wp:inline distB="114300" distT="114300" distL="114300" distR="114300">
            <wp:extent cx="5943600" cy="3098800"/>
            <wp:effectExtent b="0" l="0" r="0" t="0"/>
            <wp:docPr id="85" name="image68.png"/>
            <a:graphic>
              <a:graphicData uri="http://schemas.openxmlformats.org/drawingml/2006/picture">
                <pic:pic>
                  <pic:nvPicPr>
                    <pic:cNvPr id="0" name="image68.png"/>
                    <pic:cNvPicPr preferRelativeResize="0"/>
                  </pic:nvPicPr>
                  <pic:blipFill>
                    <a:blip r:embed="rId24"/>
                    <a:srcRect b="0" l="0" r="0" t="0"/>
                    <a:stretch>
                      <a:fillRect/>
                    </a:stretch>
                  </pic:blipFill>
                  <pic:spPr>
                    <a:xfrm>
                      <a:off x="0" y="0"/>
                      <a:ext cx="59436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199">
      <w:pPr>
        <w:rPr/>
      </w:pPr>
      <w:r w:rsidDel="00000000" w:rsidR="00000000" w:rsidRPr="00000000">
        <w:rPr>
          <w:rtl w:val="0"/>
        </w:rPr>
        <w:t xml:space="preserve">A few explanations about the properties on the recipe:</w:t>
      </w:r>
    </w:p>
    <w:p w:rsidR="00000000" w:rsidDel="00000000" w:rsidP="00000000" w:rsidRDefault="00000000" w:rsidRPr="00000000" w14:paraId="0000019A">
      <w:pPr>
        <w:numPr>
          <w:ilvl w:val="0"/>
          <w:numId w:val="43"/>
        </w:numPr>
        <w:ind w:left="720" w:hanging="360"/>
        <w:rPr>
          <w:u w:val="none"/>
        </w:rPr>
      </w:pPr>
      <w:r w:rsidDel="00000000" w:rsidR="00000000" w:rsidRPr="00000000">
        <w:rPr>
          <w:rtl w:val="0"/>
        </w:rPr>
        <w:t xml:space="preserve">"actionid" is the Verb's id for this recipe</w:t>
      </w:r>
    </w:p>
    <w:p w:rsidR="00000000" w:rsidDel="00000000" w:rsidP="00000000" w:rsidRDefault="00000000" w:rsidRPr="00000000" w14:paraId="0000019B">
      <w:pPr>
        <w:numPr>
          <w:ilvl w:val="0"/>
          <w:numId w:val="43"/>
        </w:numPr>
        <w:ind w:left="720" w:hanging="360"/>
        <w:rPr>
          <w:u w:val="none"/>
        </w:rPr>
      </w:pPr>
      <w:r w:rsidDel="00000000" w:rsidR="00000000" w:rsidRPr="00000000">
        <w:rPr>
          <w:rtl w:val="0"/>
        </w:rPr>
        <w:t xml:space="preserve">"requirements" is a dictionary listing what elements need to be present in the Verb, for it to be considered valid. Here, we require one "attention". (Keep in mind that “elements”, in this case, can refer to cards or aspects: this is how the game has an action startable with any "acquaintance", instead of writing one recipe for each of them.)</w:t>
      </w:r>
    </w:p>
    <w:p w:rsidR="00000000" w:rsidDel="00000000" w:rsidP="00000000" w:rsidRDefault="00000000" w:rsidRPr="00000000" w14:paraId="0000019C">
      <w:pPr>
        <w:numPr>
          <w:ilvl w:val="0"/>
          <w:numId w:val="43"/>
        </w:numPr>
        <w:ind w:left="720" w:hanging="360"/>
        <w:rPr>
          <w:u w:val="none"/>
        </w:rPr>
      </w:pPr>
      <w:r w:rsidDel="00000000" w:rsidR="00000000" w:rsidRPr="00000000">
        <w:rPr>
          <w:rtl w:val="0"/>
        </w:rPr>
        <w:t xml:space="preserve">"craftable" means the player can start it by hand (this is often forgotten and will be important in the next steps)</w:t>
      </w:r>
    </w:p>
    <w:p w:rsidR="00000000" w:rsidDel="00000000" w:rsidP="00000000" w:rsidRDefault="00000000" w:rsidRPr="00000000" w14:paraId="0000019D">
      <w:pPr>
        <w:numPr>
          <w:ilvl w:val="0"/>
          <w:numId w:val="43"/>
        </w:numPr>
        <w:ind w:left="720" w:hanging="360"/>
        <w:rPr>
          <w:u w:val="none"/>
        </w:rPr>
      </w:pPr>
      <w:r w:rsidDel="00000000" w:rsidR="00000000" w:rsidRPr="00000000">
        <w:rPr>
          <w:rtl w:val="0"/>
        </w:rPr>
        <w:t xml:space="preserve">"</w:t>
      </w:r>
      <w:r w:rsidDel="00000000" w:rsidR="00000000" w:rsidRPr="00000000">
        <w:rPr>
          <w:rtl w:val="0"/>
        </w:rPr>
        <w:t xml:space="preserve">startdescription</w:t>
      </w:r>
      <w:r w:rsidDel="00000000" w:rsidR="00000000" w:rsidRPr="00000000">
        <w:rPr>
          <w:rtl w:val="0"/>
        </w:rPr>
        <w:t xml:space="preserve">" is the text displayed before clicking Start, "description" is the text displayed when the recipe ends</w:t>
      </w:r>
    </w:p>
    <w:p w:rsidR="00000000" w:rsidDel="00000000" w:rsidP="00000000" w:rsidRDefault="00000000" w:rsidRPr="00000000" w14:paraId="0000019E">
      <w:pPr>
        <w:numPr>
          <w:ilvl w:val="0"/>
          <w:numId w:val="43"/>
        </w:numPr>
        <w:ind w:left="720" w:hanging="360"/>
        <w:rPr>
          <w:u w:val="none"/>
        </w:rPr>
      </w:pPr>
      <w:r w:rsidDel="00000000" w:rsidR="00000000" w:rsidRPr="00000000">
        <w:rPr>
          <w:rtl w:val="0"/>
        </w:rPr>
        <w:t xml:space="preserve">"warmup" is the amount of time (in seconds) before the recipe ends.</w:t>
      </w:r>
    </w:p>
    <w:p w:rsidR="00000000" w:rsidDel="00000000" w:rsidP="00000000" w:rsidRDefault="00000000" w:rsidRPr="00000000" w14:paraId="0000019F">
      <w:pPr>
        <w:pStyle w:val="Heading3"/>
        <w:rPr/>
      </w:pPr>
      <w:bookmarkStart w:colFirst="0" w:colLast="0" w:name="_lgd08qoznhvu" w:id="22"/>
      <w:bookmarkEnd w:id="22"/>
      <w:r w:rsidDel="00000000" w:rsidR="00000000" w:rsidRPr="00000000">
        <w:rPr>
          <w:rtl w:val="0"/>
        </w:rPr>
        <w:t xml:space="preserve">Step 4: Getting the Explore Verb</w:t>
      </w:r>
    </w:p>
    <w:p w:rsidR="00000000" w:rsidDel="00000000" w:rsidP="00000000" w:rsidRDefault="00000000" w:rsidRPr="00000000" w14:paraId="000001A0">
      <w:pPr>
        <w:rPr/>
      </w:pPr>
      <w:r w:rsidDel="00000000" w:rsidR="00000000" w:rsidRPr="00000000">
        <w:rPr>
          <w:rtl w:val="0"/>
        </w:rPr>
        <w:t xml:space="preserve">Cool, we can now repeatedly ask for cuddles and food (although it doesn't do anything yet). But we still cannot explore. In fact, we don't even have an Explore Verb. Let's improve that by creating a simple "one time only" action that will serve two functions:</w:t>
      </w:r>
    </w:p>
    <w:p w:rsidR="00000000" w:rsidDel="00000000" w:rsidP="00000000" w:rsidRDefault="00000000" w:rsidRPr="00000000" w14:paraId="000001A1">
      <w:pPr>
        <w:numPr>
          <w:ilvl w:val="0"/>
          <w:numId w:val="40"/>
        </w:numPr>
        <w:ind w:left="720" w:hanging="360"/>
      </w:pPr>
      <w:r w:rsidDel="00000000" w:rsidR="00000000" w:rsidRPr="00000000">
        <w:rPr>
          <w:rtl w:val="0"/>
        </w:rPr>
        <w:t xml:space="preserve">It will let us display a few lines as the start of the story</w:t>
      </w:r>
    </w:p>
    <w:p w:rsidR="00000000" w:rsidDel="00000000" w:rsidP="00000000" w:rsidRDefault="00000000" w:rsidRPr="00000000" w14:paraId="000001A2">
      <w:pPr>
        <w:numPr>
          <w:ilvl w:val="0"/>
          <w:numId w:val="40"/>
        </w:numPr>
        <w:ind w:left="720" w:hanging="360"/>
      </w:pPr>
      <w:r w:rsidDel="00000000" w:rsidR="00000000" w:rsidRPr="00000000">
        <w:rPr>
          <w:rtl w:val="0"/>
        </w:rPr>
        <w:t xml:space="preserve">It will let  us spawn a new Verb, "Explore".</w:t>
      </w:r>
    </w:p>
    <w:p w:rsidR="00000000" w:rsidDel="00000000" w:rsidP="00000000" w:rsidRDefault="00000000" w:rsidRPr="00000000" w14:paraId="000001A3">
      <w:pPr>
        <w:rPr/>
      </w:pPr>
      <w:r w:rsidDel="00000000" w:rsidR="00000000" w:rsidRPr="00000000">
        <w:rPr>
          <w:rtl w:val="0"/>
        </w:rPr>
      </w:r>
    </w:p>
    <w:p w:rsidR="00000000" w:rsidDel="00000000" w:rsidP="00000000" w:rsidRDefault="00000000" w:rsidRPr="00000000" w14:paraId="000001A4">
      <w:pPr>
        <w:rPr/>
      </w:pPr>
      <w:r w:rsidDel="00000000" w:rsidR="00000000" w:rsidRPr="00000000">
        <w:rPr>
          <w:rtl w:val="0"/>
        </w:rPr>
        <w:t xml:space="preserve">We will add two new recipes to recipes.json. One will be the starting action of the entire legacy, where we decide to ask for attention at 4AM and, failing to get it, decide to go out and explore the city. The other recipe will actually be used to spawn the Explore Verb:</w:t>
      </w:r>
    </w:p>
    <w:p w:rsidR="00000000" w:rsidDel="00000000" w:rsidP="00000000" w:rsidRDefault="00000000" w:rsidRPr="00000000" w14:paraId="000001A5">
      <w:pPr>
        <w:rPr/>
      </w:pPr>
      <w:r w:rsidDel="00000000" w:rsidR="00000000" w:rsidRPr="00000000">
        <w:rPr/>
        <w:drawing>
          <wp:inline distB="114300" distT="114300" distL="114300" distR="114300">
            <wp:extent cx="5943600" cy="6604000"/>
            <wp:effectExtent b="0" l="0" r="0" t="0"/>
            <wp:docPr id="31" name="image18.png"/>
            <a:graphic>
              <a:graphicData uri="http://schemas.openxmlformats.org/drawingml/2006/picture">
                <pic:pic>
                  <pic:nvPicPr>
                    <pic:cNvPr id="0" name="image18.png"/>
                    <pic:cNvPicPr preferRelativeResize="0"/>
                  </pic:nvPicPr>
                  <pic:blipFill>
                    <a:blip r:embed="rId25"/>
                    <a:srcRect b="0" l="0" r="0" t="0"/>
                    <a:stretch>
                      <a:fillRect/>
                    </a:stretch>
                  </pic:blipFill>
                  <pic:spPr>
                    <a:xfrm>
                      <a:off x="0" y="0"/>
                      <a:ext cx="5943600" cy="6604000"/>
                    </a:xfrm>
                    <a:prstGeom prst="rect"/>
                    <a:ln/>
                  </pic:spPr>
                </pic:pic>
              </a:graphicData>
            </a:graphic>
          </wp:inline>
        </w:drawing>
      </w:r>
      <w:r w:rsidDel="00000000" w:rsidR="00000000" w:rsidRPr="00000000">
        <w:rPr>
          <w:rtl w:val="0"/>
        </w:rPr>
      </w:r>
    </w:p>
    <w:p w:rsidR="00000000" w:rsidDel="00000000" w:rsidP="00000000" w:rsidRDefault="00000000" w:rsidRPr="00000000" w14:paraId="000001A6">
      <w:pPr>
        <w:rPr/>
      </w:pPr>
      <w:r w:rsidDel="00000000" w:rsidR="00000000" w:rsidRPr="00000000">
        <w:rPr>
          <w:rtl w:val="0"/>
        </w:rPr>
        <w:t xml:space="preserve">Alright, this will let us introduce a new concept, "induced recipes". We will explain what happens here step by step, starting with the simpler part: the "chi.explore" recipe.</w:t>
      </w:r>
    </w:p>
    <w:p w:rsidR="00000000" w:rsidDel="00000000" w:rsidP="00000000" w:rsidRDefault="00000000" w:rsidRPr="00000000" w14:paraId="000001A7">
      <w:pPr>
        <w:rPr/>
      </w:pPr>
      <w:r w:rsidDel="00000000" w:rsidR="00000000" w:rsidRPr="00000000">
        <w:rPr>
          <w:rtl w:val="0"/>
        </w:rPr>
        <w:t xml:space="preserve">It is a simple recipe, using the explore Verb, with one specific thing about it: there is no craftable property. The player won't be able to start it by themselves. (However, it can still be started by other recipes after they complete.) We only use it to introduce the explore Verb.</w:t>
      </w:r>
    </w:p>
    <w:p w:rsidR="00000000" w:rsidDel="00000000" w:rsidP="00000000" w:rsidRDefault="00000000" w:rsidRPr="00000000" w14:paraId="000001A8">
      <w:pPr>
        <w:rPr/>
      </w:pPr>
      <w:r w:rsidDel="00000000" w:rsidR="00000000" w:rsidRPr="00000000">
        <w:rPr>
          <w:rtl w:val="0"/>
        </w:rPr>
        <w:t xml:space="preserve">Now, the other recipe: "chi.intro". Most of it is similar to the "chi.askforcuddlesandfood" recipe, with two new things: </w:t>
      </w:r>
      <w:r w:rsidDel="00000000" w:rsidR="00000000" w:rsidRPr="00000000">
        <w:rPr>
          <w:rtl w:val="0"/>
        </w:rPr>
        <w:t xml:space="preserve">maxexecutions</w:t>
      </w:r>
      <w:r w:rsidDel="00000000" w:rsidR="00000000" w:rsidRPr="00000000">
        <w:rPr>
          <w:rtl w:val="0"/>
        </w:rPr>
        <w:t xml:space="preserve">, and alt.</w:t>
      </w:r>
    </w:p>
    <w:p w:rsidR="00000000" w:rsidDel="00000000" w:rsidP="00000000" w:rsidRDefault="00000000" w:rsidRPr="00000000" w14:paraId="000001A9">
      <w:pPr>
        <w:rPr/>
      </w:pPr>
      <w:r w:rsidDel="00000000" w:rsidR="00000000" w:rsidRPr="00000000">
        <w:rPr>
          <w:rtl w:val="0"/>
        </w:rPr>
      </w:r>
    </w:p>
    <w:p w:rsidR="00000000" w:rsidDel="00000000" w:rsidP="00000000" w:rsidRDefault="00000000" w:rsidRPr="00000000" w14:paraId="000001AA">
      <w:pPr>
        <w:rPr/>
      </w:pPr>
      <w:r w:rsidDel="00000000" w:rsidR="00000000" w:rsidRPr="00000000">
        <w:rPr>
          <w:rtl w:val="0"/>
        </w:rPr>
        <w:t xml:space="preserve">The "</w:t>
      </w:r>
      <w:r w:rsidDel="00000000" w:rsidR="00000000" w:rsidRPr="00000000">
        <w:rPr>
          <w:rtl w:val="0"/>
        </w:rPr>
        <w:t xml:space="preserve">maxexecutions</w:t>
      </w:r>
      <w:r w:rsidDel="00000000" w:rsidR="00000000" w:rsidRPr="00000000">
        <w:rPr>
          <w:rtl w:val="0"/>
        </w:rPr>
        <w:t xml:space="preserve">" property is pretty self-explanatory: </w:t>
      </w:r>
      <w:r w:rsidDel="00000000" w:rsidR="00000000" w:rsidRPr="00000000">
        <w:rPr>
          <w:b w:val="1"/>
          <w:rtl w:val="0"/>
        </w:rPr>
        <w:t xml:space="preserve">this recipe can only run once</w:t>
      </w:r>
      <w:r w:rsidDel="00000000" w:rsidR="00000000" w:rsidRPr="00000000">
        <w:rPr>
          <w:rtl w:val="0"/>
        </w:rPr>
        <w:t xml:space="preserve">. Why do we do this? We defined it before the chi.askforcuddlesandfood recipe, so even if they have the same requirements, this one will be selected first! But…only the first time we start it. </w:t>
      </w:r>
      <w:r w:rsidDel="00000000" w:rsidR="00000000" w:rsidRPr="00000000">
        <w:rPr>
          <w:b w:val="1"/>
          <w:rtl w:val="0"/>
        </w:rPr>
        <w:t xml:space="preserve">This way, we can use it as a cool intro</w:t>
      </w:r>
      <w:r w:rsidDel="00000000" w:rsidR="00000000" w:rsidRPr="00000000">
        <w:rPr>
          <w:rtl w:val="0"/>
        </w:rPr>
        <w:t xml:space="preserve">, and, for any following action the player tries to start, the other recipe will be used instead.</w:t>
      </w:r>
    </w:p>
    <w:p w:rsidR="00000000" w:rsidDel="00000000" w:rsidP="00000000" w:rsidRDefault="00000000" w:rsidRPr="00000000" w14:paraId="000001AB">
      <w:pPr>
        <w:rPr/>
      </w:pPr>
      <w:r w:rsidDel="00000000" w:rsidR="00000000" w:rsidRPr="00000000">
        <w:rPr>
          <w:rtl w:val="0"/>
        </w:rPr>
      </w:r>
    </w:p>
    <w:p w:rsidR="00000000" w:rsidDel="00000000" w:rsidP="00000000" w:rsidRDefault="00000000" w:rsidRPr="00000000" w14:paraId="000001AC">
      <w:pPr>
        <w:rPr/>
      </w:pPr>
      <w:r w:rsidDel="00000000" w:rsidR="00000000" w:rsidRPr="00000000">
        <w:rPr>
          <w:rtl w:val="0"/>
        </w:rPr>
        <w:t xml:space="preserve">The "inductions" property isn't much more complicated. It takes a list of recipe links, and if the verb they define as their actionId isn't already present and active on the table, it will spawn that verb and start the recipe in it. </w:t>
      </w:r>
      <w:r w:rsidDel="00000000" w:rsidR="00000000" w:rsidRPr="00000000">
        <w:rPr>
          <w:b w:val="1"/>
          <w:rtl w:val="0"/>
        </w:rPr>
        <w:t xml:space="preserve">This is how we spawn new Verbs</w:t>
      </w:r>
      <w:r w:rsidDel="00000000" w:rsidR="00000000" w:rsidRPr="00000000">
        <w:rPr>
          <w:rtl w:val="0"/>
        </w:rPr>
        <w:t xml:space="preserve">. The "chi.explore" recipe's only reason to exist is so that we can use it to make the Explore Verb spawn.</w:t>
      </w:r>
    </w:p>
    <w:p w:rsidR="00000000" w:rsidDel="00000000" w:rsidP="00000000" w:rsidRDefault="00000000" w:rsidRPr="00000000" w14:paraId="000001AD">
      <w:pPr>
        <w:rPr/>
      </w:pPr>
      <w:r w:rsidDel="00000000" w:rsidR="00000000" w:rsidRPr="00000000">
        <w:rPr>
          <w:rtl w:val="0"/>
        </w:rPr>
      </w:r>
    </w:p>
    <w:p w:rsidR="00000000" w:rsidDel="00000000" w:rsidP="00000000" w:rsidRDefault="00000000" w:rsidRPr="00000000" w14:paraId="000001AE">
      <w:pPr>
        <w:rPr/>
      </w:pPr>
      <w:r w:rsidDel="00000000" w:rsidR="00000000" w:rsidRPr="00000000">
        <w:br w:type="page"/>
      </w:r>
      <w:r w:rsidDel="00000000" w:rsidR="00000000" w:rsidRPr="00000000">
        <w:rPr>
          <w:rtl w:val="0"/>
        </w:rPr>
      </w:r>
    </w:p>
    <w:p w:rsidR="00000000" w:rsidDel="00000000" w:rsidP="00000000" w:rsidRDefault="00000000" w:rsidRPr="00000000" w14:paraId="000001AF">
      <w:pPr>
        <w:rPr/>
      </w:pPr>
      <w:r w:rsidDel="00000000" w:rsidR="00000000" w:rsidRPr="00000000">
        <w:rPr>
          <w:rtl w:val="0"/>
        </w:rPr>
        <w:t xml:space="preserve">Starting the game, we now get:</w:t>
      </w:r>
    </w:p>
    <w:p w:rsidR="00000000" w:rsidDel="00000000" w:rsidP="00000000" w:rsidRDefault="00000000" w:rsidRPr="00000000" w14:paraId="000001B0">
      <w:pPr>
        <w:rPr/>
      </w:pPr>
      <w:r w:rsidDel="00000000" w:rsidR="00000000" w:rsidRPr="00000000">
        <w:rPr/>
        <w:drawing>
          <wp:inline distB="114300" distT="114300" distL="114300" distR="114300">
            <wp:extent cx="5943600" cy="2667000"/>
            <wp:effectExtent b="0" l="0" r="0" t="0"/>
            <wp:docPr id="110" name="image88.png"/>
            <a:graphic>
              <a:graphicData uri="http://schemas.openxmlformats.org/drawingml/2006/picture">
                <pic:pic>
                  <pic:nvPicPr>
                    <pic:cNvPr id="0" name="image88.png"/>
                    <pic:cNvPicPr preferRelativeResize="0"/>
                  </pic:nvPicPr>
                  <pic:blipFill>
                    <a:blip r:embed="rId26"/>
                    <a:srcRect b="0" l="0" r="0" t="0"/>
                    <a:stretch>
                      <a:fillRect/>
                    </a:stretch>
                  </pic:blipFill>
                  <pic:spPr>
                    <a:xfrm>
                      <a:off x="0" y="0"/>
                      <a:ext cx="59436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1B1">
      <w:pPr>
        <w:rPr/>
      </w:pPr>
      <w:r w:rsidDel="00000000" w:rsidR="00000000" w:rsidRPr="00000000">
        <w:rPr/>
        <w:drawing>
          <wp:inline distB="114300" distT="114300" distL="114300" distR="114300">
            <wp:extent cx="5943600" cy="3784600"/>
            <wp:effectExtent b="0" l="0" r="0" t="0"/>
            <wp:docPr id="107" name="image83.png"/>
            <a:graphic>
              <a:graphicData uri="http://schemas.openxmlformats.org/drawingml/2006/picture">
                <pic:pic>
                  <pic:nvPicPr>
                    <pic:cNvPr id="0" name="image83.png"/>
                    <pic:cNvPicPr preferRelativeResize="0"/>
                  </pic:nvPicPr>
                  <pic:blipFill>
                    <a:blip r:embed="rId27"/>
                    <a:srcRect b="0" l="0" r="0" t="0"/>
                    <a:stretch>
                      <a:fillRect/>
                    </a:stretch>
                  </pic:blipFill>
                  <pic:spPr>
                    <a:xfrm>
                      <a:off x="0" y="0"/>
                      <a:ext cx="5943600" cy="3784600"/>
                    </a:xfrm>
                    <a:prstGeom prst="rect"/>
                    <a:ln/>
                  </pic:spPr>
                </pic:pic>
              </a:graphicData>
            </a:graphic>
          </wp:inline>
        </w:drawing>
      </w:r>
      <w:r w:rsidDel="00000000" w:rsidR="00000000" w:rsidRPr="00000000">
        <w:rPr>
          <w:rtl w:val="0"/>
        </w:rPr>
      </w:r>
    </w:p>
    <w:p w:rsidR="00000000" w:rsidDel="00000000" w:rsidP="00000000" w:rsidRDefault="00000000" w:rsidRPr="00000000" w14:paraId="000001B2">
      <w:pPr>
        <w:rPr/>
      </w:pPr>
      <w:r w:rsidDel="00000000" w:rsidR="00000000" w:rsidRPr="00000000">
        <w:rPr>
          <w:rtl w:val="0"/>
        </w:rPr>
      </w:r>
    </w:p>
    <w:p w:rsidR="00000000" w:rsidDel="00000000" w:rsidP="00000000" w:rsidRDefault="00000000" w:rsidRPr="00000000" w14:paraId="000001B3">
      <w:pPr>
        <w:rPr/>
      </w:pPr>
      <w:r w:rsidDel="00000000" w:rsidR="00000000" w:rsidRPr="00000000">
        <w:rPr>
          <w:rtl w:val="0"/>
        </w:rPr>
        <w:t xml:space="preserve">It doesn't give us any cat-treasure yet, and we cannot decide to search for cat-treasures ourselves. But we now have the Explore Verb! But it doesn't accept "attention" yet. Let's fix that.</w:t>
      </w:r>
    </w:p>
    <w:p w:rsidR="00000000" w:rsidDel="00000000" w:rsidP="00000000" w:rsidRDefault="00000000" w:rsidRPr="00000000" w14:paraId="000001B4">
      <w:pPr>
        <w:rPr/>
      </w:pPr>
      <w:r w:rsidDel="00000000" w:rsidR="00000000" w:rsidRPr="00000000">
        <w:rPr>
          <w:rtl w:val="0"/>
        </w:rPr>
      </w:r>
    </w:p>
    <w:p w:rsidR="00000000" w:rsidDel="00000000" w:rsidP="00000000" w:rsidRDefault="00000000" w:rsidRPr="00000000" w14:paraId="000001B5">
      <w:pPr>
        <w:pStyle w:val="Heading3"/>
        <w:rPr/>
      </w:pPr>
      <w:bookmarkStart w:colFirst="0" w:colLast="0" w:name="_oig9jq3k59cb" w:id="23"/>
      <w:bookmarkEnd w:id="23"/>
      <w:r w:rsidDel="00000000" w:rsidR="00000000" w:rsidRPr="00000000">
        <w:rPr>
          <w:rtl w:val="0"/>
        </w:rPr>
        <w:t xml:space="preserve">Step 4.5: Letting Chi explore with the Explore Verb</w:t>
      </w:r>
    </w:p>
    <w:p w:rsidR="00000000" w:rsidDel="00000000" w:rsidP="00000000" w:rsidRDefault="00000000" w:rsidRPr="00000000" w14:paraId="000001B6">
      <w:pPr>
        <w:rPr/>
      </w:pPr>
      <w:r w:rsidDel="00000000" w:rsidR="00000000" w:rsidRPr="00000000">
        <w:rPr>
          <w:rtl w:val="0"/>
        </w:rPr>
        <w:t xml:space="preserve">This step will be fairly short "code-wise", but the concept introduced here is important: </w:t>
      </w:r>
      <w:r w:rsidDel="00000000" w:rsidR="00000000" w:rsidRPr="00000000">
        <w:rPr>
          <w:b w:val="1"/>
          <w:rtl w:val="0"/>
        </w:rPr>
        <w:t xml:space="preserve">how to edit existing things</w:t>
      </w:r>
      <w:r w:rsidDel="00000000" w:rsidR="00000000" w:rsidRPr="00000000">
        <w:rPr>
          <w:rtl w:val="0"/>
        </w:rPr>
        <w:t xml:space="preserve">.</w:t>
      </w:r>
    </w:p>
    <w:p w:rsidR="00000000" w:rsidDel="00000000" w:rsidP="00000000" w:rsidRDefault="00000000" w:rsidRPr="00000000" w14:paraId="000001B7">
      <w:pPr>
        <w:rPr/>
      </w:pPr>
      <w:r w:rsidDel="00000000" w:rsidR="00000000" w:rsidRPr="00000000">
        <w:rPr>
          <w:rtl w:val="0"/>
        </w:rPr>
        <w:t xml:space="preserve">In our verbs file, let's add a new object after the definition of the Bother Verb:</w:t>
      </w:r>
    </w:p>
    <w:p w:rsidR="00000000" w:rsidDel="00000000" w:rsidP="00000000" w:rsidRDefault="00000000" w:rsidRPr="00000000" w14:paraId="000001B8">
      <w:pPr>
        <w:rPr/>
      </w:pPr>
      <w:r w:rsidDel="00000000" w:rsidR="00000000" w:rsidRPr="00000000">
        <w:rPr/>
        <w:drawing>
          <wp:inline distB="114300" distT="114300" distL="114300" distR="114300">
            <wp:extent cx="5943600" cy="2908300"/>
            <wp:effectExtent b="0" l="0" r="0" t="0"/>
            <wp:docPr id="17" name="image11.png"/>
            <a:graphic>
              <a:graphicData uri="http://schemas.openxmlformats.org/drawingml/2006/picture">
                <pic:pic>
                  <pic:nvPicPr>
                    <pic:cNvPr id="0" name="image11.png"/>
                    <pic:cNvPicPr preferRelativeResize="0"/>
                  </pic:nvPicPr>
                  <pic:blipFill>
                    <a:blip r:embed="rId28"/>
                    <a:srcRect b="0" l="0" r="0" t="0"/>
                    <a:stretch>
                      <a:fillRect/>
                    </a:stretch>
                  </pic:blipFill>
                  <pic:spPr>
                    <a:xfrm>
                      <a:off x="0" y="0"/>
                      <a:ext cx="59436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1B9">
      <w:pPr>
        <w:rPr>
          <w:i w:val="1"/>
        </w:rPr>
      </w:pPr>
      <w:r w:rsidDel="00000000" w:rsidR="00000000" w:rsidRPr="00000000">
        <w:rPr>
          <w:rtl w:val="0"/>
        </w:rPr>
      </w:r>
    </w:p>
    <w:p w:rsidR="00000000" w:rsidDel="00000000" w:rsidP="00000000" w:rsidRDefault="00000000" w:rsidRPr="00000000" w14:paraId="000001BA">
      <w:pPr>
        <w:rPr>
          <w:i w:val="1"/>
        </w:rPr>
      </w:pPr>
      <w:r w:rsidDel="00000000" w:rsidR="00000000" w:rsidRPr="00000000">
        <w:rPr>
          <w:i w:val="1"/>
          <w:rtl w:val="0"/>
        </w:rPr>
        <w:t xml:space="preserve">"Wait, did we just redefine the existing Explore Verb?"</w:t>
      </w:r>
    </w:p>
    <w:p w:rsidR="00000000" w:rsidDel="00000000" w:rsidP="00000000" w:rsidRDefault="00000000" w:rsidRPr="00000000" w14:paraId="000001BB">
      <w:pPr>
        <w:rPr/>
      </w:pPr>
      <w:r w:rsidDel="00000000" w:rsidR="00000000" w:rsidRPr="00000000">
        <w:rPr>
          <w:rtl w:val="0"/>
        </w:rPr>
      </w:r>
    </w:p>
    <w:p w:rsidR="00000000" w:rsidDel="00000000" w:rsidP="00000000" w:rsidRDefault="00000000" w:rsidRPr="00000000" w14:paraId="000001BC">
      <w:pPr>
        <w:rPr/>
      </w:pPr>
      <w:r w:rsidDel="00000000" w:rsidR="00000000" w:rsidRPr="00000000">
        <w:rPr>
          <w:rtl w:val="0"/>
        </w:rPr>
        <w:t xml:space="preserve">Exactly. This is how "editing" works: you define something with the same id, but with different values. The new values will overwrite the previous ones (unless you use “property operations”), and the last thing to load gets priority. If you don’t want to overwrite everything, you don't have to define all the properties: only the ones you want to change.</w:t>
      </w:r>
    </w:p>
    <w:p w:rsidR="00000000" w:rsidDel="00000000" w:rsidP="00000000" w:rsidRDefault="00000000" w:rsidRPr="00000000" w14:paraId="000001BD">
      <w:pPr>
        <w:rPr/>
      </w:pPr>
      <w:r w:rsidDel="00000000" w:rsidR="00000000" w:rsidRPr="00000000">
        <w:rPr>
          <w:rtl w:val="0"/>
        </w:rPr>
      </w:r>
    </w:p>
    <w:p w:rsidR="00000000" w:rsidDel="00000000" w:rsidP="00000000" w:rsidRDefault="00000000" w:rsidRPr="00000000" w14:paraId="000001BE">
      <w:pPr>
        <w:rPr>
          <w:i w:val="1"/>
        </w:rPr>
      </w:pPr>
      <w:r w:rsidDel="00000000" w:rsidR="00000000" w:rsidRPr="00000000">
        <w:rPr>
          <w:i w:val="1"/>
          <w:rtl w:val="0"/>
        </w:rPr>
        <w:t xml:space="preserve">"Alright, but what are these $things?"</w:t>
      </w:r>
    </w:p>
    <w:p w:rsidR="00000000" w:rsidDel="00000000" w:rsidP="00000000" w:rsidRDefault="00000000" w:rsidRPr="00000000" w14:paraId="000001BF">
      <w:pPr>
        <w:rPr/>
      </w:pPr>
      <w:r w:rsidDel="00000000" w:rsidR="00000000" w:rsidRPr="00000000">
        <w:rPr>
          <w:rtl w:val="0"/>
        </w:rPr>
      </w:r>
    </w:p>
    <w:p w:rsidR="00000000" w:rsidDel="00000000" w:rsidP="00000000" w:rsidRDefault="00000000" w:rsidRPr="00000000" w14:paraId="000001C0">
      <w:pPr>
        <w:rPr/>
      </w:pPr>
      <w:r w:rsidDel="00000000" w:rsidR="00000000" w:rsidRPr="00000000">
        <w:rPr>
          <w:rtl w:val="0"/>
        </w:rPr>
        <w:t xml:space="preserve">Well, you see, we want to add "attention" to the authorised elements of Explore, not overwrite the set of authorised elements so only "attention" is authorised. We could do that, but then our mod would break the base game when enabled, and only this legacy would work. Playing with custom Verbs is easier because we cannot break anything, obviously.</w:t>
      </w:r>
    </w:p>
    <w:p w:rsidR="00000000" w:rsidDel="00000000" w:rsidP="00000000" w:rsidRDefault="00000000" w:rsidRPr="00000000" w14:paraId="000001C1">
      <w:pPr>
        <w:rPr/>
      </w:pPr>
      <w:r w:rsidDel="00000000" w:rsidR="00000000" w:rsidRPr="00000000">
        <w:rPr>
          <w:rtl w:val="0"/>
        </w:rPr>
      </w:r>
    </w:p>
    <w:p w:rsidR="00000000" w:rsidDel="00000000" w:rsidP="00000000" w:rsidRDefault="00000000" w:rsidRPr="00000000" w14:paraId="000001C2">
      <w:pPr>
        <w:rPr/>
      </w:pPr>
      <w:r w:rsidDel="00000000" w:rsidR="00000000" w:rsidRPr="00000000">
        <w:rPr>
          <w:rFonts w:ascii="Nova Mono" w:cs="Nova Mono" w:eastAsia="Nova Mono" w:hAnsi="Nova Mono"/>
          <w:rtl w:val="0"/>
        </w:rPr>
        <w:t xml:space="preserve">We won't go into much detail, but what this text does is edit the slot "object" (or dictionary, or dict, or "something that is a set of key → value pairs"), and adds a new aspect to its "required" property. Adding "$something" to the end of a property allows you to do "property operations".</w:t>
      </w:r>
    </w:p>
    <w:p w:rsidR="00000000" w:rsidDel="00000000" w:rsidP="00000000" w:rsidRDefault="00000000" w:rsidRPr="00000000" w14:paraId="000001C3">
      <w:pPr>
        <w:rPr/>
      </w:pPr>
      <w:r w:rsidDel="00000000" w:rsidR="00000000" w:rsidRPr="00000000">
        <w:rPr>
          <w:rtl w:val="0"/>
        </w:rPr>
      </w:r>
    </w:p>
    <w:p w:rsidR="00000000" w:rsidDel="00000000" w:rsidP="00000000" w:rsidRDefault="00000000" w:rsidRPr="00000000" w14:paraId="000001C4">
      <w:pPr>
        <w:rPr/>
      </w:pPr>
      <w:r w:rsidDel="00000000" w:rsidR="00000000" w:rsidRPr="00000000">
        <w:rPr>
          <w:rtl w:val="0"/>
        </w:rPr>
        <w:t xml:space="preserve">We basically wrote "do not overwrite the entire slot, we'll just edit a few things in it</w:t>
      </w:r>
      <w:ins w:author="purple zart" w:id="1" w:date="2023-10-19T17:53:39Z">
        <w:r w:rsidDel="00000000" w:rsidR="00000000" w:rsidRPr="00000000">
          <w:rPr>
            <w:rtl w:val="0"/>
          </w:rPr>
          <w:t xml:space="preserve">:</w:t>
        </w:r>
      </w:ins>
      <w:del w:author="purple zart" w:id="1" w:date="2023-10-19T17:53:39Z">
        <w:r w:rsidDel="00000000" w:rsidR="00000000" w:rsidRPr="00000000">
          <w:rPr>
            <w:rtl w:val="0"/>
          </w:rPr>
          <w:delText xml:space="preserve">. In it,</w:delText>
        </w:r>
      </w:del>
      <w:r w:rsidDel="00000000" w:rsidR="00000000" w:rsidRPr="00000000">
        <w:rPr>
          <w:rtl w:val="0"/>
        </w:rPr>
        <w:t xml:space="preserve"> we'll add aspects to the "required" property, nothing more".</w:t>
      </w:r>
    </w:p>
    <w:p w:rsidR="00000000" w:rsidDel="00000000" w:rsidP="00000000" w:rsidRDefault="00000000" w:rsidRPr="00000000" w14:paraId="000001C5">
      <w:pPr>
        <w:rPr/>
      </w:pPr>
      <w:r w:rsidDel="00000000" w:rsidR="00000000" w:rsidRPr="00000000">
        <w:rPr>
          <w:rtl w:val="0"/>
        </w:rPr>
      </w:r>
    </w:p>
    <w:p w:rsidR="00000000" w:rsidDel="00000000" w:rsidP="00000000" w:rsidRDefault="00000000" w:rsidRPr="00000000" w14:paraId="000001C6">
      <w:pPr>
        <w:rPr/>
      </w:pPr>
      <w:r w:rsidDel="00000000" w:rsidR="00000000" w:rsidRPr="00000000">
        <w:rPr>
          <w:rtl w:val="0"/>
        </w:rPr>
        <w:t xml:space="preserve">We can now see that the explore Verb's slot accepts "attention" as a valid card. We just haven’t defined anything requiring it yet.</w:t>
      </w:r>
    </w:p>
    <w:p w:rsidR="00000000" w:rsidDel="00000000" w:rsidP="00000000" w:rsidRDefault="00000000" w:rsidRPr="00000000" w14:paraId="000001C7">
      <w:pPr>
        <w:rPr/>
      </w:pPr>
      <w:r w:rsidDel="00000000" w:rsidR="00000000" w:rsidRPr="00000000">
        <w:rPr/>
        <w:drawing>
          <wp:inline distB="114300" distT="114300" distL="114300" distR="114300">
            <wp:extent cx="5943600" cy="2387600"/>
            <wp:effectExtent b="0" l="0" r="0" t="0"/>
            <wp:docPr id="76" name="image61.png"/>
            <a:graphic>
              <a:graphicData uri="http://schemas.openxmlformats.org/drawingml/2006/picture">
                <pic:pic>
                  <pic:nvPicPr>
                    <pic:cNvPr id="0" name="image61.png"/>
                    <pic:cNvPicPr preferRelativeResize="0"/>
                  </pic:nvPicPr>
                  <pic:blipFill>
                    <a:blip r:embed="rId29"/>
                    <a:srcRect b="0" l="0" r="0" t="0"/>
                    <a:stretch>
                      <a:fillRect/>
                    </a:stretch>
                  </pic:blipFill>
                  <pic:spPr>
                    <a:xfrm>
                      <a:off x="0" y="0"/>
                      <a:ext cx="5943600" cy="2387600"/>
                    </a:xfrm>
                    <a:prstGeom prst="rect"/>
                    <a:ln/>
                  </pic:spPr>
                </pic:pic>
              </a:graphicData>
            </a:graphic>
          </wp:inline>
        </w:drawing>
      </w:r>
      <w:r w:rsidDel="00000000" w:rsidR="00000000" w:rsidRPr="00000000">
        <w:rPr>
          <w:rtl w:val="0"/>
        </w:rPr>
      </w:r>
    </w:p>
    <w:p w:rsidR="00000000" w:rsidDel="00000000" w:rsidP="00000000" w:rsidRDefault="00000000" w:rsidRPr="00000000" w14:paraId="000001C8">
      <w:pPr>
        <w:rPr/>
      </w:pPr>
      <w:r w:rsidDel="00000000" w:rsidR="00000000" w:rsidRPr="00000000">
        <w:rPr>
          <w:rtl w:val="0"/>
        </w:rPr>
      </w:r>
    </w:p>
    <w:p w:rsidR="00000000" w:rsidDel="00000000" w:rsidP="00000000" w:rsidRDefault="00000000" w:rsidRPr="00000000" w14:paraId="000001C9">
      <w:pPr>
        <w:rPr/>
      </w:pPr>
      <w:r w:rsidDel="00000000" w:rsidR="00000000" w:rsidRPr="00000000">
        <w:rPr>
          <w:rtl w:val="0"/>
        </w:rPr>
        <w:t xml:space="preserve">Good. Let's Explore, then.</w:t>
      </w:r>
    </w:p>
    <w:p w:rsidR="00000000" w:rsidDel="00000000" w:rsidP="00000000" w:rsidRDefault="00000000" w:rsidRPr="00000000" w14:paraId="000001CA">
      <w:pPr>
        <w:rPr/>
      </w:pPr>
      <w:r w:rsidDel="00000000" w:rsidR="00000000" w:rsidRPr="00000000">
        <w:rPr>
          <w:rtl w:val="0"/>
        </w:rPr>
      </w:r>
    </w:p>
    <w:p w:rsidR="00000000" w:rsidDel="00000000" w:rsidP="00000000" w:rsidRDefault="00000000" w:rsidRPr="00000000" w14:paraId="000001CB">
      <w:pPr>
        <w:pStyle w:val="Heading3"/>
        <w:rPr/>
      </w:pPr>
      <w:bookmarkStart w:colFirst="0" w:colLast="0" w:name="_tla7urfxs1jk" w:id="24"/>
      <w:bookmarkEnd w:id="24"/>
      <w:r w:rsidDel="00000000" w:rsidR="00000000" w:rsidRPr="00000000">
        <w:rPr>
          <w:rtl w:val="0"/>
        </w:rPr>
        <w:t xml:space="preserve">Step 5: A more complex action: looking for cat-treasures in the city</w:t>
      </w:r>
    </w:p>
    <w:p w:rsidR="00000000" w:rsidDel="00000000" w:rsidP="00000000" w:rsidRDefault="00000000" w:rsidRPr="00000000" w14:paraId="000001CC">
      <w:pPr>
        <w:rPr/>
      </w:pPr>
      <w:r w:rsidDel="00000000" w:rsidR="00000000" w:rsidRPr="00000000">
        <w:rPr>
          <w:rtl w:val="0"/>
        </w:rPr>
        <w:t xml:space="preserve">We will now define the exploration action, where we find exciting </w:t>
      </w:r>
      <w:r w:rsidDel="00000000" w:rsidR="00000000" w:rsidRPr="00000000">
        <w:rPr>
          <w:strike w:val="1"/>
          <w:rtl w:val="0"/>
        </w:rPr>
        <w:t xml:space="preserve">junk</w:t>
      </w:r>
      <w:r w:rsidDel="00000000" w:rsidR="00000000" w:rsidRPr="00000000">
        <w:rPr>
          <w:rtl w:val="0"/>
        </w:rPr>
        <w:t xml:space="preserve"> cat-treasures! The basic pitch for it is as follows:</w:t>
      </w:r>
    </w:p>
    <w:p w:rsidR="00000000" w:rsidDel="00000000" w:rsidP="00000000" w:rsidRDefault="00000000" w:rsidRPr="00000000" w14:paraId="000001CD">
      <w:pPr>
        <w:numPr>
          <w:ilvl w:val="0"/>
          <w:numId w:val="33"/>
        </w:numPr>
        <w:ind w:left="720" w:hanging="360"/>
        <w:rPr>
          <w:u w:val="none"/>
        </w:rPr>
      </w:pPr>
      <w:r w:rsidDel="00000000" w:rsidR="00000000" w:rsidRPr="00000000">
        <w:rPr>
          <w:rtl w:val="0"/>
        </w:rPr>
        <w:t xml:space="preserve">We can start the exploration action with Explore+our attention card</w:t>
      </w:r>
    </w:p>
    <w:p w:rsidR="00000000" w:rsidDel="00000000" w:rsidP="00000000" w:rsidRDefault="00000000" w:rsidRPr="00000000" w14:paraId="000001CE">
      <w:pPr>
        <w:numPr>
          <w:ilvl w:val="0"/>
          <w:numId w:val="33"/>
        </w:numPr>
        <w:ind w:left="720" w:hanging="360"/>
        <w:rPr>
          <w:u w:val="none"/>
        </w:rPr>
      </w:pPr>
      <w:r w:rsidDel="00000000" w:rsidR="00000000" w:rsidRPr="00000000">
        <w:rPr>
          <w:rtl w:val="0"/>
        </w:rPr>
        <w:t xml:space="preserve">There is a deck of cat-treasures to find</w:t>
      </w:r>
    </w:p>
    <w:p w:rsidR="00000000" w:rsidDel="00000000" w:rsidP="00000000" w:rsidRDefault="00000000" w:rsidRPr="00000000" w14:paraId="000001CF">
      <w:pPr>
        <w:numPr>
          <w:ilvl w:val="0"/>
          <w:numId w:val="33"/>
        </w:numPr>
        <w:ind w:left="720" w:hanging="360"/>
        <w:rPr>
          <w:u w:val="none"/>
        </w:rPr>
      </w:pPr>
      <w:r w:rsidDel="00000000" w:rsidR="00000000" w:rsidRPr="00000000">
        <w:rPr>
          <w:rtl w:val="0"/>
        </w:rPr>
        <w:t xml:space="preserve">When the recipe completes, it draws a random cat-treasure from the deck.</w:t>
      </w:r>
    </w:p>
    <w:p w:rsidR="00000000" w:rsidDel="00000000" w:rsidP="00000000" w:rsidRDefault="00000000" w:rsidRPr="00000000" w14:paraId="000001D0">
      <w:pPr>
        <w:rPr/>
      </w:pPr>
      <w:r w:rsidDel="00000000" w:rsidR="00000000" w:rsidRPr="00000000">
        <w:rPr>
          <w:rtl w:val="0"/>
        </w:rPr>
      </w:r>
    </w:p>
    <w:p w:rsidR="00000000" w:rsidDel="00000000" w:rsidP="00000000" w:rsidRDefault="00000000" w:rsidRPr="00000000" w14:paraId="000001D1">
      <w:pPr>
        <w:rPr/>
      </w:pPr>
      <w:r w:rsidDel="00000000" w:rsidR="00000000" w:rsidRPr="00000000">
        <w:rPr>
          <w:rtl w:val="0"/>
        </w:rPr>
        <w:t xml:space="preserve">For that, we will need to define a few new things:</w:t>
      </w:r>
    </w:p>
    <w:p w:rsidR="00000000" w:rsidDel="00000000" w:rsidP="00000000" w:rsidRDefault="00000000" w:rsidRPr="00000000" w14:paraId="000001D2">
      <w:pPr>
        <w:numPr>
          <w:ilvl w:val="0"/>
          <w:numId w:val="31"/>
        </w:numPr>
        <w:ind w:left="720" w:hanging="360"/>
        <w:rPr>
          <w:u w:val="none"/>
        </w:rPr>
      </w:pPr>
      <w:r w:rsidDel="00000000" w:rsidR="00000000" w:rsidRPr="00000000">
        <w:rPr>
          <w:rtl w:val="0"/>
        </w:rPr>
        <w:t xml:space="preserve">An aspect, "cat-treasure", that all cat-treasures will have (this is what the status bar will count!)</w:t>
      </w:r>
    </w:p>
    <w:p w:rsidR="00000000" w:rsidDel="00000000" w:rsidP="00000000" w:rsidRDefault="00000000" w:rsidRPr="00000000" w14:paraId="000001D3">
      <w:pPr>
        <w:numPr>
          <w:ilvl w:val="0"/>
          <w:numId w:val="31"/>
        </w:numPr>
        <w:ind w:left="720" w:hanging="360"/>
        <w:rPr>
          <w:u w:val="none"/>
        </w:rPr>
      </w:pPr>
      <w:r w:rsidDel="00000000" w:rsidR="00000000" w:rsidRPr="00000000">
        <w:rPr>
          <w:rtl w:val="0"/>
        </w:rPr>
        <w:t xml:space="preserve">Several new cards: the cat-treasures themselves</w:t>
      </w:r>
    </w:p>
    <w:p w:rsidR="00000000" w:rsidDel="00000000" w:rsidP="00000000" w:rsidRDefault="00000000" w:rsidRPr="00000000" w14:paraId="000001D4">
      <w:pPr>
        <w:numPr>
          <w:ilvl w:val="0"/>
          <w:numId w:val="31"/>
        </w:numPr>
        <w:ind w:left="720" w:hanging="360"/>
        <w:rPr>
          <w:u w:val="none"/>
        </w:rPr>
      </w:pPr>
      <w:r w:rsidDel="00000000" w:rsidR="00000000" w:rsidRPr="00000000">
        <w:rPr>
          <w:rtl w:val="0"/>
        </w:rPr>
        <w:t xml:space="preserve">A deck, containing the cat-treasures</w:t>
      </w:r>
    </w:p>
    <w:p w:rsidR="00000000" w:rsidDel="00000000" w:rsidP="00000000" w:rsidRDefault="00000000" w:rsidRPr="00000000" w14:paraId="000001D5">
      <w:pPr>
        <w:numPr>
          <w:ilvl w:val="0"/>
          <w:numId w:val="31"/>
        </w:numPr>
        <w:ind w:left="720" w:hanging="360"/>
        <w:rPr>
          <w:u w:val="none"/>
        </w:rPr>
      </w:pPr>
      <w:r w:rsidDel="00000000" w:rsidR="00000000" w:rsidRPr="00000000">
        <w:rPr>
          <w:rtl w:val="0"/>
        </w:rPr>
        <w:t xml:space="preserve">The recipe to draw things from the cat-treasures deck</w:t>
      </w:r>
    </w:p>
    <w:p w:rsidR="00000000" w:rsidDel="00000000" w:rsidP="00000000" w:rsidRDefault="00000000" w:rsidRPr="00000000" w14:paraId="000001D6">
      <w:pPr>
        <w:rPr/>
      </w:pPr>
      <w:r w:rsidDel="00000000" w:rsidR="00000000" w:rsidRPr="00000000">
        <w:rPr>
          <w:rtl w:val="0"/>
        </w:rPr>
      </w:r>
    </w:p>
    <w:p w:rsidR="00000000" w:rsidDel="00000000" w:rsidP="00000000" w:rsidRDefault="00000000" w:rsidRPr="00000000" w14:paraId="000001D7">
      <w:pPr>
        <w:rPr/>
      </w:pPr>
      <w:r w:rsidDel="00000000" w:rsidR="00000000" w:rsidRPr="00000000">
        <w:rPr>
          <w:rtl w:val="0"/>
        </w:rPr>
        <w:t xml:space="preserve">Aspects are technically just elements, like the cards, but because they often fill a different role (metadata on the cards, instead of being cards themselves), convention says we should define them in a dedicated aspects.json file:</w:t>
      </w:r>
    </w:p>
    <w:p w:rsidR="00000000" w:rsidDel="00000000" w:rsidP="00000000" w:rsidRDefault="00000000" w:rsidRPr="00000000" w14:paraId="000001D8">
      <w:pPr>
        <w:rPr/>
      </w:pPr>
      <w:r w:rsidDel="00000000" w:rsidR="00000000" w:rsidRPr="00000000">
        <w:rPr/>
        <w:drawing>
          <wp:inline distB="114300" distT="114300" distL="114300" distR="114300">
            <wp:extent cx="5943600" cy="2082800"/>
            <wp:effectExtent b="0" l="0" r="0" t="0"/>
            <wp:docPr descr="{&#10;    &quot;elements&quot;: [&#10;        {&#10;            &quot;id&quot;: &quot;cattreasure&quot;,&#10;            &quot;label&quot;: &quot;Cat-Treasure&quot;,&#10;            &quot;description&quot;: &quot;Some would call it \&quot;junk\&quot;. I call it \&quot;treasure\&quot;, because it's mine.&quot;&#10;        }&#10;    ]&#10;}" id="26" name="image15.png"/>
            <a:graphic>
              <a:graphicData uri="http://schemas.openxmlformats.org/drawingml/2006/picture">
                <pic:pic>
                  <pic:nvPicPr>
                    <pic:cNvPr descr="{&#10;    &quot;elements&quot;: [&#10;        {&#10;            &quot;id&quot;: &quot;cattreasure&quot;,&#10;            &quot;label&quot;: &quot;Cat-Treasure&quot;,&#10;            &quot;description&quot;: &quot;Some would call it \&quot;junk\&quot;. I call it \&quot;treasure\&quot;, because it's mine.&quot;&#10;        }&#10;    ]&#10;}" id="0" name="image15.png"/>
                    <pic:cNvPicPr preferRelativeResize="0"/>
                  </pic:nvPicPr>
                  <pic:blipFill>
                    <a:blip r:embed="rId30"/>
                    <a:srcRect b="0" l="0" r="0" t="0"/>
                    <a:stretch>
                      <a:fillRect/>
                    </a:stretch>
                  </pic:blipFill>
                  <pic:spPr>
                    <a:xfrm>
                      <a:off x="0" y="0"/>
                      <a:ext cx="5943600" cy="2082800"/>
                    </a:xfrm>
                    <a:prstGeom prst="rect"/>
                    <a:ln/>
                  </pic:spPr>
                </pic:pic>
              </a:graphicData>
            </a:graphic>
          </wp:inline>
        </w:drawing>
      </w:r>
      <w:r w:rsidDel="00000000" w:rsidR="00000000" w:rsidRPr="00000000">
        <w:rPr>
          <w:rtl w:val="0"/>
        </w:rPr>
      </w:r>
    </w:p>
    <w:p w:rsidR="00000000" w:rsidDel="00000000" w:rsidP="00000000" w:rsidRDefault="00000000" w:rsidRPr="00000000" w14:paraId="000001D9">
      <w:pPr>
        <w:rPr/>
      </w:pPr>
      <w:r w:rsidDel="00000000" w:rsidR="00000000" w:rsidRPr="00000000">
        <w:rPr>
          <w:rtl w:val="0"/>
        </w:rPr>
        <w:t xml:space="preserve">(Backslash, \, is used here to tell JSON that we want to use the doublequotes, not to terminate the string, but as an actual symbol to display)</w:t>
      </w:r>
    </w:p>
    <w:p w:rsidR="00000000" w:rsidDel="00000000" w:rsidP="00000000" w:rsidRDefault="00000000" w:rsidRPr="00000000" w14:paraId="000001DA">
      <w:pPr>
        <w:rPr/>
      </w:pPr>
      <w:r w:rsidDel="00000000" w:rsidR="00000000" w:rsidRPr="00000000">
        <w:rPr>
          <w:rtl w:val="0"/>
        </w:rPr>
      </w:r>
    </w:p>
    <w:p w:rsidR="00000000" w:rsidDel="00000000" w:rsidP="00000000" w:rsidRDefault="00000000" w:rsidRPr="00000000" w14:paraId="000001DB">
      <w:pPr>
        <w:rPr/>
      </w:pPr>
      <w:r w:rsidDel="00000000" w:rsidR="00000000" w:rsidRPr="00000000">
        <w:rPr>
          <w:rtl w:val="0"/>
        </w:rPr>
        <w:t xml:space="preserve">Alright, let's define a few cat-treasures in our elements.json file:</w:t>
      </w:r>
    </w:p>
    <w:p w:rsidR="00000000" w:rsidDel="00000000" w:rsidP="00000000" w:rsidRDefault="00000000" w:rsidRPr="00000000" w14:paraId="000001DC">
      <w:pPr>
        <w:rPr/>
      </w:pPr>
      <w:r w:rsidDel="00000000" w:rsidR="00000000" w:rsidRPr="00000000">
        <w:rPr/>
        <w:drawing>
          <wp:inline distB="114300" distT="114300" distL="114300" distR="114300">
            <wp:extent cx="5943600" cy="5003800"/>
            <wp:effectExtent b="0" l="0" r="0" t="0"/>
            <wp:docPr descr="        {&#10;            &quot;id&quot;: &quot;catreasure1&quot;,&#10;            &quot;label&quot;: &quot;A Perfectly Shiny Button&quot;,&#10;            &quot;description&quot;: &quot;A round thing that shines. Fancy.&quot;,&#10;            &quot;aspects&quot;: {&#10;                &quot;cattreasure&quot;: 1&#10;            }&#10;        },&#10;        {&#10;            &quot;id&quot;: &quot;cattreasure2&quot;,&#10;            &quot;label&quot;: &quot;A Colorful Bit of Paper&quot;,&#10;            &quot;description&quot;: &quot;It has colors and makes noise when i step on it!&quot;,&#10;            &quot;aspects&quot;: {&#10;                &quot;cattreasure&quot;: 1&#10;            }&#10;        },&#10;        {&#10;            &quot;id&quot;: &quot;cattreasure3&quot;,&#10;            &quot;label&quot;: &quot;A Ringy Metal Thing&quot;,&#10;            &quot;description&quot;: &quot;It all goes \&quot;ring ring\&quot; when I move it around. Perfect.&quot;,&#10;            &quot;aspects&quot;: {&#10;                &quot;cattreasure&quot;: 1&#10;            }&#10;        }" id="99" name="image67.png"/>
            <a:graphic>
              <a:graphicData uri="http://schemas.openxmlformats.org/drawingml/2006/picture">
                <pic:pic>
                  <pic:nvPicPr>
                    <pic:cNvPr descr="        {&#10;            &quot;id&quot;: &quot;catreasure1&quot;,&#10;            &quot;label&quot;: &quot;A Perfectly Shiny Button&quot;,&#10;            &quot;description&quot;: &quot;A round thing that shines. Fancy.&quot;,&#10;            &quot;aspects&quot;: {&#10;                &quot;cattreasure&quot;: 1&#10;            }&#10;        },&#10;        {&#10;            &quot;id&quot;: &quot;cattreasure2&quot;,&#10;            &quot;label&quot;: &quot;A Colorful Bit of Paper&quot;,&#10;            &quot;description&quot;: &quot;It has colors and makes noise when i step on it!&quot;,&#10;            &quot;aspects&quot;: {&#10;                &quot;cattreasure&quot;: 1&#10;            }&#10;        },&#10;        {&#10;            &quot;id&quot;: &quot;cattreasure3&quot;,&#10;            &quot;label&quot;: &quot;A Ringy Metal Thing&quot;,&#10;            &quot;description&quot;: &quot;It all goes \&quot;ring ring\&quot; when I move it around. Perfect.&quot;,&#10;            &quot;aspects&quot;: {&#10;                &quot;cattreasure&quot;: 1&#10;            }&#10;        }" id="0" name="image67.png"/>
                    <pic:cNvPicPr preferRelativeResize="0"/>
                  </pic:nvPicPr>
                  <pic:blipFill>
                    <a:blip r:embed="rId31"/>
                    <a:srcRect b="0" l="0" r="0" t="0"/>
                    <a:stretch>
                      <a:fillRect/>
                    </a:stretch>
                  </pic:blipFill>
                  <pic:spPr>
                    <a:xfrm>
                      <a:off x="0" y="0"/>
                      <a:ext cx="5943600" cy="5003800"/>
                    </a:xfrm>
                    <a:prstGeom prst="rect"/>
                    <a:ln/>
                  </pic:spPr>
                </pic:pic>
              </a:graphicData>
            </a:graphic>
          </wp:inline>
        </w:drawing>
      </w:r>
      <w:r w:rsidDel="00000000" w:rsidR="00000000" w:rsidRPr="00000000">
        <w:rPr>
          <w:rtl w:val="0"/>
        </w:rPr>
      </w:r>
    </w:p>
    <w:p w:rsidR="00000000" w:rsidDel="00000000" w:rsidP="00000000" w:rsidRDefault="00000000" w:rsidRPr="00000000" w14:paraId="000001DD">
      <w:pPr>
        <w:rPr/>
      </w:pPr>
      <w:r w:rsidDel="00000000" w:rsidR="00000000" w:rsidRPr="00000000">
        <w:rPr>
          <w:rtl w:val="0"/>
        </w:rPr>
        <w:t xml:space="preserve">Notice how they all have the aspect "cattreasure".</w:t>
      </w:r>
    </w:p>
    <w:p w:rsidR="00000000" w:rsidDel="00000000" w:rsidP="00000000" w:rsidRDefault="00000000" w:rsidRPr="00000000" w14:paraId="000001DE">
      <w:pPr>
        <w:rPr/>
      </w:pPr>
      <w:r w:rsidDel="00000000" w:rsidR="00000000" w:rsidRPr="00000000">
        <w:rPr>
          <w:rtl w:val="0"/>
        </w:rPr>
      </w:r>
    </w:p>
    <w:p w:rsidR="00000000" w:rsidDel="00000000" w:rsidP="00000000" w:rsidRDefault="00000000" w:rsidRPr="00000000" w14:paraId="000001DF">
      <w:pPr>
        <w:rPr/>
      </w:pPr>
      <w:r w:rsidDel="00000000" w:rsidR="00000000" w:rsidRPr="00000000">
        <w:rPr>
          <w:rtl w:val="0"/>
        </w:rPr>
        <w:t xml:space="preserve">Now, let's define the deck! (in a decks.json file)</w:t>
      </w:r>
    </w:p>
    <w:p w:rsidR="00000000" w:rsidDel="00000000" w:rsidP="00000000" w:rsidRDefault="00000000" w:rsidRPr="00000000" w14:paraId="000001E0">
      <w:pPr>
        <w:rPr/>
      </w:pPr>
      <w:r w:rsidDel="00000000" w:rsidR="00000000" w:rsidRPr="00000000">
        <w:rPr/>
        <w:drawing>
          <wp:inline distB="114300" distT="114300" distL="114300" distR="114300">
            <wp:extent cx="5943600" cy="4241800"/>
            <wp:effectExtent b="0" l="0" r="0" t="0"/>
            <wp:docPr descr="{&#10;    &quot;decks&quot;: [&#10;        {&#10;            &quot;id&quot;: &quot;cattreasuresdeck&quot;,&#10;            &quot;label&quot;: &quot;Cat-Treasures&quot;,&#10;            &quot;spec&quot;: [&#10;                &quot;cattreasure1&quot;,&#10;                &quot;cattreasure3&quot;,&#10;                &quot;cattreasure2&quot;,&#10;                &quot;cattreasure2&quot;,&#10;                &quot;cattreasure3&quot;,&#10;                &quot;cattreasure1&quot;,&#10;                &quot;cattreasure2&quot;,&#10;                &quot;cattreasure3&quot;,&#10;                &quot;cattreasure1&quot;&#10;            ],&#10;            &quot;resetonexhaustion&quot;: true&#10;        }&#10;    ]&#10;}" id="120" name="image79.png"/>
            <a:graphic>
              <a:graphicData uri="http://schemas.openxmlformats.org/drawingml/2006/picture">
                <pic:pic>
                  <pic:nvPicPr>
                    <pic:cNvPr descr="{&#10;    &quot;decks&quot;: [&#10;        {&#10;            &quot;id&quot;: &quot;cattreasuresdeck&quot;,&#10;            &quot;label&quot;: &quot;Cat-Treasures&quot;,&#10;            &quot;spec&quot;: [&#10;                &quot;cattreasure1&quot;,&#10;                &quot;cattreasure3&quot;,&#10;                &quot;cattreasure2&quot;,&#10;                &quot;cattreasure2&quot;,&#10;                &quot;cattreasure3&quot;,&#10;                &quot;cattreasure1&quot;,&#10;                &quot;cattreasure2&quot;,&#10;                &quot;cattreasure3&quot;,&#10;                &quot;cattreasure1&quot;&#10;            ],&#10;            &quot;resetonexhaustion&quot;: true&#10;        }&#10;    ]&#10;}" id="0" name="image79.png"/>
                    <pic:cNvPicPr preferRelativeResize="0"/>
                  </pic:nvPicPr>
                  <pic:blipFill>
                    <a:blip r:embed="rId32"/>
                    <a:srcRect b="0" l="0" r="0" t="0"/>
                    <a:stretch>
                      <a:fillRect/>
                    </a:stretch>
                  </pic:blipFill>
                  <pic:spPr>
                    <a:xfrm>
                      <a:off x="0" y="0"/>
                      <a:ext cx="5943600" cy="4241800"/>
                    </a:xfrm>
                    <a:prstGeom prst="rect"/>
                    <a:ln/>
                  </pic:spPr>
                </pic:pic>
              </a:graphicData>
            </a:graphic>
          </wp:inline>
        </w:drawing>
      </w:r>
      <w:r w:rsidDel="00000000" w:rsidR="00000000" w:rsidRPr="00000000">
        <w:rPr>
          <w:rtl w:val="0"/>
        </w:rPr>
      </w:r>
    </w:p>
    <w:p w:rsidR="00000000" w:rsidDel="00000000" w:rsidP="00000000" w:rsidRDefault="00000000" w:rsidRPr="00000000" w14:paraId="000001E1">
      <w:pPr>
        <w:rPr/>
      </w:pPr>
      <w:r w:rsidDel="00000000" w:rsidR="00000000" w:rsidRPr="00000000">
        <w:rPr>
          <w:rtl w:val="0"/>
        </w:rPr>
        <w:t xml:space="preserve">And finally, the exploration recipe in recipes.json:</w:t>
      </w:r>
    </w:p>
    <w:p w:rsidR="00000000" w:rsidDel="00000000" w:rsidP="00000000" w:rsidRDefault="00000000" w:rsidRPr="00000000" w14:paraId="000001E2">
      <w:pPr>
        <w:rPr/>
      </w:pPr>
      <w:r w:rsidDel="00000000" w:rsidR="00000000" w:rsidRPr="00000000">
        <w:rPr/>
        <w:drawing>
          <wp:inline distB="114300" distT="114300" distL="114300" distR="114300">
            <wp:extent cx="5943600" cy="4229100"/>
            <wp:effectExtent b="0" l="0" r="0" t="0"/>
            <wp:docPr descr="        {&#10;            &quot;id&quot;: &quot;chi.lookfortreasures&quot;,&#10;            &quot;actionid&quot;: &quot;explore&quot;,&#10;            &quot;requirements&quot;: {&#10;                &quot;attention&quot;: 1&#10;            },&#10;            &quot;craftable&quot;: true,&#10;            &quot;label&quot;: &quot;Look for Cat-Treasures&quot;,&#10;            &quot;startdescription&quot;: &quot;Let's go look for Cat-Treasures!&quot;,&#10;            &quot;description&quot;: &quot;Hey, what's this? It doesn't matter, it is now &lt;b&gt;mine&lt;/b&gt;.&quot;,&#10;            &quot;deckeffects&quot;: {&#10;                &quot;cattreasuresdeck&quot;: 1&#10;            },&#10;            &quot;warmup&quot;: 30&#10;        }" id="5" name="image21.png"/>
            <a:graphic>
              <a:graphicData uri="http://schemas.openxmlformats.org/drawingml/2006/picture">
                <pic:pic>
                  <pic:nvPicPr>
                    <pic:cNvPr descr="        {&#10;            &quot;id&quot;: &quot;chi.lookfortreasures&quot;,&#10;            &quot;actionid&quot;: &quot;explore&quot;,&#10;            &quot;requirements&quot;: {&#10;                &quot;attention&quot;: 1&#10;            },&#10;            &quot;craftable&quot;: true,&#10;            &quot;label&quot;: &quot;Look for Cat-Treasures&quot;,&#10;            &quot;startdescription&quot;: &quot;Let's go look for Cat-Treasures!&quot;,&#10;            &quot;description&quot;: &quot;Hey, what's this? It doesn't matter, it is now &lt;b&gt;mine&lt;/b&gt;.&quot;,&#10;            &quot;deckeffects&quot;: {&#10;                &quot;cattreasuresdeck&quot;: 1&#10;            },&#10;            &quot;warmup&quot;: 30&#10;        }" id="0" name="image21.png"/>
                    <pic:cNvPicPr preferRelativeResize="0"/>
                  </pic:nvPicPr>
                  <pic:blipFill>
                    <a:blip r:embed="rId33"/>
                    <a:srcRect b="0" l="0" r="0" t="0"/>
                    <a:stretch>
                      <a:fillRect/>
                    </a:stretch>
                  </pic:blipFill>
                  <pic:spPr>
                    <a:xfrm>
                      <a:off x="0" y="0"/>
                      <a:ext cx="5943600" cy="4229100"/>
                    </a:xfrm>
                    <a:prstGeom prst="rect"/>
                    <a:ln/>
                  </pic:spPr>
                </pic:pic>
              </a:graphicData>
            </a:graphic>
          </wp:inline>
        </w:drawing>
      </w:r>
      <w:r w:rsidDel="00000000" w:rsidR="00000000" w:rsidRPr="00000000">
        <w:rPr>
          <w:rtl w:val="0"/>
        </w:rPr>
      </w:r>
    </w:p>
    <w:p w:rsidR="00000000" w:rsidDel="00000000" w:rsidP="00000000" w:rsidRDefault="00000000" w:rsidRPr="00000000" w14:paraId="000001E3">
      <w:pPr>
        <w:rPr/>
      </w:pPr>
      <w:r w:rsidDel="00000000" w:rsidR="00000000" w:rsidRPr="00000000">
        <w:rPr>
          <w:rtl w:val="0"/>
        </w:rPr>
        <w:t xml:space="preserve">The only new property here is "deckeffects", </w:t>
      </w:r>
      <w:commentRangeStart w:id="2"/>
      <w:r w:rsidDel="00000000" w:rsidR="00000000" w:rsidRPr="00000000">
        <w:rPr>
          <w:rtl w:val="0"/>
        </w:rPr>
        <w:t xml:space="preserve">that draws cards</w:t>
      </w:r>
      <w:commentRangeEnd w:id="2"/>
      <w:r w:rsidDel="00000000" w:rsidR="00000000" w:rsidRPr="00000000">
        <w:commentReference w:id="2"/>
      </w:r>
      <w:r w:rsidDel="00000000" w:rsidR="00000000" w:rsidRPr="00000000">
        <w:rPr>
          <w:rtl w:val="0"/>
        </w:rPr>
        <w:t xml:space="preserve"> (or one card, here) from the specified deck(s). This recipe will draw one card from our deck, when it completes.</w:t>
      </w:r>
    </w:p>
    <w:p w:rsidR="00000000" w:rsidDel="00000000" w:rsidP="00000000" w:rsidRDefault="00000000" w:rsidRPr="00000000" w14:paraId="000001E4">
      <w:pPr>
        <w:rPr/>
      </w:pPr>
      <w:r w:rsidDel="00000000" w:rsidR="00000000" w:rsidRPr="00000000">
        <w:rPr>
          <w:rtl w:val="0"/>
        </w:rPr>
      </w:r>
    </w:p>
    <w:p w:rsidR="00000000" w:rsidDel="00000000" w:rsidP="00000000" w:rsidRDefault="00000000" w:rsidRPr="00000000" w14:paraId="000001E5">
      <w:pPr>
        <w:rPr/>
      </w:pPr>
      <w:r w:rsidDel="00000000" w:rsidR="00000000" w:rsidRPr="00000000">
        <w:rPr>
          <w:rtl w:val="0"/>
        </w:rPr>
        <w:t xml:space="preserve">While we're at it, we will add "</w:t>
      </w:r>
      <w:r w:rsidDel="00000000" w:rsidR="00000000" w:rsidRPr="00000000">
        <w:rPr>
          <w:rtl w:val="0"/>
        </w:rPr>
        <w:t xml:space="preserve">deckeffects</w:t>
      </w:r>
      <w:r w:rsidDel="00000000" w:rsidR="00000000" w:rsidRPr="00000000">
        <w:rPr>
          <w:rtl w:val="0"/>
        </w:rPr>
        <w:t xml:space="preserve">" to the chi.addexplore recipe too.</w:t>
      </w:r>
    </w:p>
    <w:p w:rsidR="00000000" w:rsidDel="00000000" w:rsidP="00000000" w:rsidRDefault="00000000" w:rsidRPr="00000000" w14:paraId="000001E6">
      <w:pPr>
        <w:rPr/>
      </w:pPr>
      <w:r w:rsidDel="00000000" w:rsidR="00000000" w:rsidRPr="00000000">
        <w:rPr/>
        <w:drawing>
          <wp:inline distB="114300" distT="114300" distL="114300" distR="114300">
            <wp:extent cx="5057775" cy="2457450"/>
            <wp:effectExtent b="0" l="0" r="0" t="0"/>
            <wp:docPr id="14" name="image9.png"/>
            <a:graphic>
              <a:graphicData uri="http://schemas.openxmlformats.org/drawingml/2006/picture">
                <pic:pic>
                  <pic:nvPicPr>
                    <pic:cNvPr id="0" name="image9.png"/>
                    <pic:cNvPicPr preferRelativeResize="0"/>
                  </pic:nvPicPr>
                  <pic:blipFill>
                    <a:blip r:embed="rId34"/>
                    <a:srcRect b="0" l="0" r="0" t="0"/>
                    <a:stretch>
                      <a:fillRect/>
                    </a:stretch>
                  </pic:blipFill>
                  <pic:spPr>
                    <a:xfrm>
                      <a:off x="0" y="0"/>
                      <a:ext cx="5057775" cy="2457450"/>
                    </a:xfrm>
                    <a:prstGeom prst="rect"/>
                    <a:ln/>
                  </pic:spPr>
                </pic:pic>
              </a:graphicData>
            </a:graphic>
          </wp:inline>
        </w:drawing>
      </w:r>
      <w:r w:rsidDel="00000000" w:rsidR="00000000" w:rsidRPr="00000000">
        <w:rPr>
          <w:rtl w:val="0"/>
        </w:rPr>
      </w:r>
    </w:p>
    <w:p w:rsidR="00000000" w:rsidDel="00000000" w:rsidP="00000000" w:rsidRDefault="00000000" w:rsidRPr="00000000" w14:paraId="000001E7">
      <w:pPr>
        <w:rPr/>
      </w:pPr>
      <w:r w:rsidDel="00000000" w:rsidR="00000000" w:rsidRPr="00000000">
        <w:rPr>
          <w:rtl w:val="0"/>
        </w:rPr>
      </w:r>
    </w:p>
    <w:p w:rsidR="00000000" w:rsidDel="00000000" w:rsidP="00000000" w:rsidRDefault="00000000" w:rsidRPr="00000000" w14:paraId="000001E8">
      <w:pPr>
        <w:rPr/>
      </w:pPr>
      <w:r w:rsidDel="00000000" w:rsidR="00000000" w:rsidRPr="00000000">
        <w:rPr>
          <w:rtl w:val="0"/>
        </w:rPr>
        <w:t xml:space="preserve">Cool, we can now collect a bunch of cat-treasures, and the status bar displays how many we got!</w:t>
      </w:r>
    </w:p>
    <w:p w:rsidR="00000000" w:rsidDel="00000000" w:rsidP="00000000" w:rsidRDefault="00000000" w:rsidRPr="00000000" w14:paraId="000001E9">
      <w:pPr>
        <w:jc w:val="center"/>
        <w:rPr/>
      </w:pPr>
      <w:r w:rsidDel="00000000" w:rsidR="00000000" w:rsidRPr="00000000">
        <w:rPr/>
        <w:drawing>
          <wp:inline distB="114300" distT="114300" distL="114300" distR="114300">
            <wp:extent cx="3857625" cy="3124200"/>
            <wp:effectExtent b="0" l="0" r="0" t="0"/>
            <wp:docPr id="4" name="image8.png"/>
            <a:graphic>
              <a:graphicData uri="http://schemas.openxmlformats.org/drawingml/2006/picture">
                <pic:pic>
                  <pic:nvPicPr>
                    <pic:cNvPr id="0" name="image8.png"/>
                    <pic:cNvPicPr preferRelativeResize="0"/>
                  </pic:nvPicPr>
                  <pic:blipFill>
                    <a:blip r:embed="rId35"/>
                    <a:srcRect b="0" l="0" r="0" t="0"/>
                    <a:stretch>
                      <a:fillRect/>
                    </a:stretch>
                  </pic:blipFill>
                  <pic:spPr>
                    <a:xfrm>
                      <a:off x="0" y="0"/>
                      <a:ext cx="3857625"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1EA">
      <w:pPr>
        <w:pStyle w:val="Heading3"/>
        <w:rPr/>
      </w:pPr>
      <w:bookmarkStart w:colFirst="0" w:colLast="0" w:name="_m2ckomcxp51n" w:id="25"/>
      <w:bookmarkEnd w:id="25"/>
      <w:r w:rsidDel="00000000" w:rsidR="00000000" w:rsidRPr="00000000">
        <w:rPr>
          <w:rtl w:val="0"/>
        </w:rPr>
        <w:t xml:space="preserve">Step 6: Chi ascends (somehow)</w:t>
      </w:r>
    </w:p>
    <w:p w:rsidR="00000000" w:rsidDel="00000000" w:rsidP="00000000" w:rsidRDefault="00000000" w:rsidRPr="00000000" w14:paraId="000001EB">
      <w:pPr>
        <w:rPr/>
      </w:pPr>
      <w:r w:rsidDel="00000000" w:rsidR="00000000" w:rsidRPr="00000000">
        <w:rPr>
          <w:rtl w:val="0"/>
        </w:rPr>
        <w:t xml:space="preserve">Alright, we are approaching the end of this tutorial. Let's give a way for Chi to ascend, by writing an ending for his adventures.</w:t>
      </w:r>
    </w:p>
    <w:p w:rsidR="00000000" w:rsidDel="00000000" w:rsidP="00000000" w:rsidRDefault="00000000" w:rsidRPr="00000000" w14:paraId="000001EC">
      <w:pPr>
        <w:rPr/>
      </w:pPr>
      <w:r w:rsidDel="00000000" w:rsidR="00000000" w:rsidRPr="00000000">
        <w:rPr>
          <w:rtl w:val="0"/>
        </w:rPr>
      </w:r>
    </w:p>
    <w:p w:rsidR="00000000" w:rsidDel="00000000" w:rsidP="00000000" w:rsidRDefault="00000000" w:rsidRPr="00000000" w14:paraId="000001ED">
      <w:pPr>
        <w:rPr/>
      </w:pPr>
      <w:r w:rsidDel="00000000" w:rsidR="00000000" w:rsidRPr="00000000">
        <w:rPr>
          <w:rtl w:val="0"/>
        </w:rPr>
        <w:t xml:space="preserve">We'll write it in a dedicated endings.json file:</w:t>
      </w:r>
    </w:p>
    <w:p w:rsidR="00000000" w:rsidDel="00000000" w:rsidP="00000000" w:rsidRDefault="00000000" w:rsidRPr="00000000" w14:paraId="000001EE">
      <w:pPr>
        <w:rPr/>
      </w:pPr>
      <w:r w:rsidDel="00000000" w:rsidR="00000000" w:rsidRPr="00000000">
        <w:rPr/>
        <w:drawing>
          <wp:inline distB="114300" distT="114300" distL="114300" distR="114300">
            <wp:extent cx="5943600" cy="2501900"/>
            <wp:effectExtent b="0" l="0" r="0" t="0"/>
            <wp:docPr descr="{&#10;    &quot;endings&quot;: [&#10;        {&#10;            &quot;id&quot;: &quot;chi.ascended&quot;,&#10;            &quot;image&quot;: &quot;chiascends&quot;,&#10;            &quot;label&quot;: &quot;Cat-Found&quot;,&#10;            &quot;description&quot;: &quot;Some Birdie decided it liked a lot what I was doing and did something. I am now wandering some strange House, looking for things to store in little stockpiles for Him. I will not grow old. Life is good for cats.&quot;,&#10;            &quot;flavour&quot;: &quot;Grand&quot;,&#10;            &quot;anim&quot;: &quot;DramaticLight&quot;&#10;        }&#10;    ]&#10;}" id="28" name="image35.png"/>
            <a:graphic>
              <a:graphicData uri="http://schemas.openxmlformats.org/drawingml/2006/picture">
                <pic:pic>
                  <pic:nvPicPr>
                    <pic:cNvPr descr="{&#10;    &quot;endings&quot;: [&#10;        {&#10;            &quot;id&quot;: &quot;chi.ascended&quot;,&#10;            &quot;image&quot;: &quot;chiascends&quot;,&#10;            &quot;label&quot;: &quot;Cat-Found&quot;,&#10;            &quot;description&quot;: &quot;Some Birdie decided it liked a lot what I was doing and did something. I am now wandering some strange House, looking for things to store in little stockpiles for Him. I will not grow old. Life is good for cats.&quot;,&#10;            &quot;flavour&quot;: &quot;Grand&quot;,&#10;            &quot;anim&quot;: &quot;DramaticLight&quot;&#10;        }&#10;    ]&#10;}" id="0" name="image35.png"/>
                    <pic:cNvPicPr preferRelativeResize="0"/>
                  </pic:nvPicPr>
                  <pic:blipFill>
                    <a:blip r:embed="rId36"/>
                    <a:srcRect b="0" l="0" r="0" t="0"/>
                    <a:stretch>
                      <a:fillRect/>
                    </a:stretch>
                  </pic:blipFill>
                  <pic:spPr>
                    <a:xfrm>
                      <a:off x="0" y="0"/>
                      <a:ext cx="594360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1EF">
      <w:pPr>
        <w:rPr/>
      </w:pPr>
      <w:r w:rsidDel="00000000" w:rsidR="00000000" w:rsidRPr="00000000">
        <w:rPr>
          <w:rtl w:val="0"/>
        </w:rPr>
        <w:t xml:space="preserve">Endings have a few properties to customize the ending picture, the kind of music and warmup style you want. But that's pretty much it.</w:t>
      </w:r>
    </w:p>
    <w:p w:rsidR="00000000" w:rsidDel="00000000" w:rsidP="00000000" w:rsidRDefault="00000000" w:rsidRPr="00000000" w14:paraId="000001F0">
      <w:pPr>
        <w:rPr/>
      </w:pPr>
      <w:r w:rsidDel="00000000" w:rsidR="00000000" w:rsidRPr="00000000">
        <w:rPr>
          <w:rtl w:val="0"/>
        </w:rPr>
        <w:t xml:space="preserve">We now have an ending, but we cannot reach/trigger it yet. Let's fix that, and then our mod will be complete!</w:t>
      </w:r>
    </w:p>
    <w:p w:rsidR="00000000" w:rsidDel="00000000" w:rsidP="00000000" w:rsidRDefault="00000000" w:rsidRPr="00000000" w14:paraId="000001F1">
      <w:pPr>
        <w:rPr/>
      </w:pPr>
      <w:r w:rsidDel="00000000" w:rsidR="00000000" w:rsidRPr="00000000">
        <w:rPr>
          <w:rtl w:val="0"/>
        </w:rPr>
      </w:r>
    </w:p>
    <w:p w:rsidR="00000000" w:rsidDel="00000000" w:rsidP="00000000" w:rsidRDefault="00000000" w:rsidRPr="00000000" w14:paraId="000001F2">
      <w:pPr>
        <w:rPr/>
      </w:pPr>
      <w:r w:rsidDel="00000000" w:rsidR="00000000" w:rsidRPr="00000000">
        <w:rPr>
          <w:rtl w:val="0"/>
        </w:rPr>
        <w:t xml:space="preserve">We do not want the end to be triggered each time we explore. Suppose we want it to happen after collecting 10 cat-treasures. Recipes can have a property called "ending": with this, they will trigger the defined ending when they complete. Because we do not want our exploration action to trigger our ending directly, we will do it in a different recipe and </w:t>
      </w:r>
      <w:r w:rsidDel="00000000" w:rsidR="00000000" w:rsidRPr="00000000">
        <w:rPr>
          <w:b w:val="1"/>
          <w:rtl w:val="0"/>
        </w:rPr>
        <w:t xml:space="preserve">link to it</w:t>
      </w:r>
      <w:r w:rsidDel="00000000" w:rsidR="00000000" w:rsidRPr="00000000">
        <w:rPr>
          <w:rtl w:val="0"/>
        </w:rPr>
        <w:t xml:space="preserve">.</w:t>
      </w:r>
    </w:p>
    <w:p w:rsidR="00000000" w:rsidDel="00000000" w:rsidP="00000000" w:rsidRDefault="00000000" w:rsidRPr="00000000" w14:paraId="000001F3">
      <w:pPr>
        <w:jc w:val="center"/>
        <w:rPr/>
      </w:pPr>
      <w:r w:rsidDel="00000000" w:rsidR="00000000" w:rsidRPr="00000000">
        <w:rPr/>
        <w:drawing>
          <wp:inline distB="114300" distT="114300" distL="114300" distR="114300">
            <wp:extent cx="5943600" cy="2895600"/>
            <wp:effectExtent b="0" l="0" r="0" t="0"/>
            <wp:docPr descr="        {&#10;            &quot;id&quot;: &quot;chi.triggerascension&quot;,&#10;            &quot;extantreqs&quot;: {&#10;                &quot;cattreasure&quot;: 10&#10;            },&#10;            &quot;ending&quot;: &quot;chi.ascended&quot;,&#10;            &quot;signalendingflavour&quot;: &quot;Grand&quot;,&#10;            &quot;label&quot;: &quot;A Bird?!&quot;,&#10;            &quot;startdescription&quot;: &quot;Hey, hey, what is happening?!&quot;,&#10;            &quot;warmup&quot;: 20&#10;        }" id="66" name="image52.png"/>
            <a:graphic>
              <a:graphicData uri="http://schemas.openxmlformats.org/drawingml/2006/picture">
                <pic:pic>
                  <pic:nvPicPr>
                    <pic:cNvPr descr="        {&#10;            &quot;id&quot;: &quot;chi.triggerascension&quot;,&#10;            &quot;extantreqs&quot;: {&#10;                &quot;cattreasure&quot;: 10&#10;            },&#10;            &quot;ending&quot;: &quot;chi.ascended&quot;,&#10;            &quot;signalendingflavour&quot;: &quot;Grand&quot;,&#10;            &quot;label&quot;: &quot;A Bird?!&quot;,&#10;            &quot;startdescription&quot;: &quot;Hey, hey, what is happening?!&quot;,&#10;            &quot;warmup&quot;: 20&#10;        }" id="0" name="image52.png"/>
                    <pic:cNvPicPr preferRelativeResize="0"/>
                  </pic:nvPicPr>
                  <pic:blipFill>
                    <a:blip r:embed="rId37"/>
                    <a:srcRect b="0" l="0" r="0" t="0"/>
                    <a:stretch>
                      <a:fillRect/>
                    </a:stretch>
                  </pic:blipFill>
                  <pic:spPr>
                    <a:xfrm>
                      <a:off x="0" y="0"/>
                      <a:ext cx="59436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1F4">
      <w:pPr>
        <w:rPr/>
      </w:pPr>
      <w:r w:rsidDel="00000000" w:rsidR="00000000" w:rsidRPr="00000000">
        <w:rPr>
          <w:rtl w:val="0"/>
        </w:rPr>
        <w:t xml:space="preserve">The recipe itself is pretty simple, with one new addition: "</w:t>
      </w:r>
      <w:r w:rsidDel="00000000" w:rsidR="00000000" w:rsidRPr="00000000">
        <w:rPr>
          <w:rtl w:val="0"/>
        </w:rPr>
        <w:t xml:space="preserve">extantreqs</w:t>
      </w:r>
      <w:r w:rsidDel="00000000" w:rsidR="00000000" w:rsidRPr="00000000">
        <w:rPr>
          <w:rtl w:val="0"/>
        </w:rPr>
        <w:t xml:space="preserve">". It's just like "requirements", but instead of looking at what is inside the Verb, it will check the entire game (table and what's inside all the Verbs). So even if we were to do something with our cat-treasures in the Bother Verb (like offering them to our human), this condition would still </w:t>
      </w:r>
      <w:r w:rsidDel="00000000" w:rsidR="00000000" w:rsidRPr="00000000">
        <w:rPr>
          <w:rtl w:val="0"/>
        </w:rPr>
        <w:t xml:space="preserve">count </w:t>
      </w:r>
      <w:r w:rsidDel="00000000" w:rsidR="00000000" w:rsidRPr="00000000">
        <w:rPr>
          <w:rtl w:val="0"/>
        </w:rPr>
        <w:t xml:space="preserve">them.</w:t>
      </w:r>
    </w:p>
    <w:p w:rsidR="00000000" w:rsidDel="00000000" w:rsidP="00000000" w:rsidRDefault="00000000" w:rsidRPr="00000000" w14:paraId="000001F5">
      <w:pPr>
        <w:rPr/>
      </w:pPr>
      <w:r w:rsidDel="00000000" w:rsidR="00000000" w:rsidRPr="00000000">
        <w:rPr>
          <w:rtl w:val="0"/>
        </w:rPr>
      </w:r>
    </w:p>
    <w:p w:rsidR="00000000" w:rsidDel="00000000" w:rsidP="00000000" w:rsidRDefault="00000000" w:rsidRPr="00000000" w14:paraId="000001F6">
      <w:pPr>
        <w:rPr/>
      </w:pPr>
      <w:r w:rsidDel="00000000" w:rsidR="00000000" w:rsidRPr="00000000">
        <w:rPr>
          <w:rtl w:val="0"/>
        </w:rPr>
        <w:t xml:space="preserve">Now, we want to start this recipe right after the collection action completes, but only once we’ve collected enough cat-treasures. To do this, we:</w:t>
      </w:r>
    </w:p>
    <w:p w:rsidR="00000000" w:rsidDel="00000000" w:rsidP="00000000" w:rsidRDefault="00000000" w:rsidRPr="00000000" w14:paraId="000001F7">
      <w:pPr>
        <w:numPr>
          <w:ilvl w:val="0"/>
          <w:numId w:val="12"/>
        </w:numPr>
        <w:ind w:left="720" w:hanging="360"/>
        <w:rPr>
          <w:u w:val="none"/>
        </w:rPr>
      </w:pPr>
      <w:r w:rsidDel="00000000" w:rsidR="00000000" w:rsidRPr="00000000">
        <w:rPr>
          <w:rtl w:val="0"/>
        </w:rPr>
        <w:t xml:space="preserve">Link it at the end of the collection action</w:t>
      </w:r>
    </w:p>
    <w:p w:rsidR="00000000" w:rsidDel="00000000" w:rsidP="00000000" w:rsidRDefault="00000000" w:rsidRPr="00000000" w14:paraId="000001F8">
      <w:pPr>
        <w:numPr>
          <w:ilvl w:val="0"/>
          <w:numId w:val="12"/>
        </w:numPr>
        <w:ind w:left="720" w:hanging="360"/>
        <w:rPr>
          <w:u w:val="none"/>
        </w:rPr>
      </w:pPr>
      <w:r w:rsidDel="00000000" w:rsidR="00000000" w:rsidRPr="00000000">
        <w:rPr>
          <w:rtl w:val="0"/>
        </w:rPr>
        <w:t xml:space="preserve">Put requirements in the ending recipe</w:t>
      </w:r>
    </w:p>
    <w:p w:rsidR="00000000" w:rsidDel="00000000" w:rsidP="00000000" w:rsidRDefault="00000000" w:rsidRPr="00000000" w14:paraId="000001F9">
      <w:pPr>
        <w:rPr/>
      </w:pPr>
      <w:r w:rsidDel="00000000" w:rsidR="00000000" w:rsidRPr="00000000">
        <w:rPr>
          <w:rtl w:val="0"/>
        </w:rPr>
      </w:r>
    </w:p>
    <w:p w:rsidR="00000000" w:rsidDel="00000000" w:rsidP="00000000" w:rsidRDefault="00000000" w:rsidRPr="00000000" w14:paraId="000001FA">
      <w:pPr>
        <w:rPr/>
      </w:pPr>
      <w:r w:rsidDel="00000000" w:rsidR="00000000" w:rsidRPr="00000000">
        <w:rPr>
          <w:rtl w:val="0"/>
        </w:rPr>
        <w:t xml:space="preserve">How does it work? When a recipe completes, two things can happen:</w:t>
      </w:r>
    </w:p>
    <w:p w:rsidR="00000000" w:rsidDel="00000000" w:rsidP="00000000" w:rsidRDefault="00000000" w:rsidRPr="00000000" w14:paraId="000001FB">
      <w:pPr>
        <w:numPr>
          <w:ilvl w:val="0"/>
          <w:numId w:val="49"/>
        </w:numPr>
        <w:ind w:left="720" w:hanging="360"/>
        <w:rPr>
          <w:u w:val="none"/>
        </w:rPr>
      </w:pPr>
      <w:r w:rsidDel="00000000" w:rsidR="00000000" w:rsidRPr="00000000">
        <w:rPr>
          <w:rtl w:val="0"/>
        </w:rPr>
        <w:t xml:space="preserve">If it doesn't have any linked recipe, or no linked recipe's requirements are valid, it will end and display its "description" text.</w:t>
      </w:r>
    </w:p>
    <w:p w:rsidR="00000000" w:rsidDel="00000000" w:rsidP="00000000" w:rsidRDefault="00000000" w:rsidRPr="00000000" w14:paraId="000001FC">
      <w:pPr>
        <w:numPr>
          <w:ilvl w:val="0"/>
          <w:numId w:val="49"/>
        </w:numPr>
        <w:ind w:left="720" w:hanging="360"/>
        <w:rPr>
          <w:u w:val="none"/>
        </w:rPr>
      </w:pPr>
      <w:r w:rsidDel="00000000" w:rsidR="00000000" w:rsidRPr="00000000">
        <w:rPr>
          <w:rtl w:val="0"/>
        </w:rPr>
        <w:t xml:space="preserve">If it has linked recipes </w:t>
      </w:r>
      <w:r w:rsidDel="00000000" w:rsidR="00000000" w:rsidRPr="00000000">
        <w:rPr>
          <w:b w:val="1"/>
          <w:rtl w:val="0"/>
        </w:rPr>
        <w:t xml:space="preserve">and at least one has valid requirements</w:t>
      </w:r>
      <w:r w:rsidDel="00000000" w:rsidR="00000000" w:rsidRPr="00000000">
        <w:rPr>
          <w:rtl w:val="0"/>
        </w:rPr>
        <w:t xml:space="preserve">, it will pick the first valid recipe in the list and start it immediately.</w:t>
      </w:r>
    </w:p>
    <w:p w:rsidR="00000000" w:rsidDel="00000000" w:rsidP="00000000" w:rsidRDefault="00000000" w:rsidRPr="00000000" w14:paraId="000001FD">
      <w:pPr>
        <w:rPr/>
      </w:pPr>
      <w:r w:rsidDel="00000000" w:rsidR="00000000" w:rsidRPr="00000000">
        <w:rPr>
          <w:rtl w:val="0"/>
        </w:rPr>
      </w:r>
    </w:p>
    <w:p w:rsidR="00000000" w:rsidDel="00000000" w:rsidP="00000000" w:rsidRDefault="00000000" w:rsidRPr="00000000" w14:paraId="000001FE">
      <w:pPr>
        <w:rPr/>
      </w:pPr>
      <w:r w:rsidDel="00000000" w:rsidR="00000000" w:rsidRPr="00000000">
        <w:rPr>
          <w:rtl w:val="0"/>
        </w:rPr>
        <w:t xml:space="preserve">This way, the collection recipe will only start our ending recipe when it completes if we have found 10 cat-treasures. Otherwise, it will simply display its end description and stop there. Let's add the link itself:</w:t>
      </w:r>
    </w:p>
    <w:p w:rsidR="00000000" w:rsidDel="00000000" w:rsidP="00000000" w:rsidRDefault="00000000" w:rsidRPr="00000000" w14:paraId="000001FF">
      <w:pPr>
        <w:jc w:val="center"/>
        <w:rPr/>
      </w:pPr>
      <w:r w:rsidDel="00000000" w:rsidR="00000000" w:rsidRPr="00000000">
        <w:rPr/>
        <w:drawing>
          <wp:inline distB="114300" distT="114300" distL="114300" distR="114300">
            <wp:extent cx="5943600" cy="4333875"/>
            <wp:effectExtent b="0" l="0" r="0" t="0"/>
            <wp:docPr descr="        {&#10;            &quot;id&quot;: &quot;chi.lookfortreasures&quot;,&#10;            &quot;actionid&quot;: &quot;explore&quot;,&#10;            &quot;requirements&quot;: {&#10;                &quot;attention&quot;: 1&#10;            },&#10;            &quot;craftable&quot;: true,&#10;            &quot;label&quot;: &quot;Look for Cat-Treasures&quot;,&#10;            &quot;startdescription&quot;: &quot;Let's go look for Cat-Treasures!&quot;,&#10;            &quot;description&quot;: &quot;Hey, what's this? It doesn't matter, it is now &lt;b&gt;mine&lt;/b&gt;.&quot;,&#10;            &quot;deckeffects&quot;: {&#10;                &quot;cattreasuresdeck&quot;: 1&#10;            },&#10;            &quot;warmup&quot;: 30,&#10;            &quot;linked&quot;: [&#10;                {&#10;                    &quot;id&quot;: &quot;chi.triggerascension&quot;&#10;                }&#10;            ]&#10;        }," id="10" name="image2.png"/>
            <a:graphic>
              <a:graphicData uri="http://schemas.openxmlformats.org/drawingml/2006/picture">
                <pic:pic>
                  <pic:nvPicPr>
                    <pic:cNvPr descr="        {&#10;            &quot;id&quot;: &quot;chi.lookfortreasures&quot;,&#10;            &quot;actionid&quot;: &quot;explore&quot;,&#10;            &quot;requirements&quot;: {&#10;                &quot;attention&quot;: 1&#10;            },&#10;            &quot;craftable&quot;: true,&#10;            &quot;label&quot;: &quot;Look for Cat-Treasures&quot;,&#10;            &quot;startdescription&quot;: &quot;Let's go look for Cat-Treasures!&quot;,&#10;            &quot;description&quot;: &quot;Hey, what's this? It doesn't matter, it is now &lt;b&gt;mine&lt;/b&gt;.&quot;,&#10;            &quot;deckeffects&quot;: {&#10;                &quot;cattreasuresdeck&quot;: 1&#10;            },&#10;            &quot;warmup&quot;: 30,&#10;            &quot;linked&quot;: [&#10;                {&#10;                    &quot;id&quot;: &quot;chi.triggerascension&quot;&#10;                }&#10;            ]&#10;        }," id="0" name="image2.png"/>
                    <pic:cNvPicPr preferRelativeResize="0"/>
                  </pic:nvPicPr>
                  <pic:blipFill>
                    <a:blip r:embed="rId38"/>
                    <a:srcRect b="2150" l="0" r="0" t="0"/>
                    <a:stretch>
                      <a:fillRect/>
                    </a:stretch>
                  </pic:blipFill>
                  <pic:spPr>
                    <a:xfrm>
                      <a:off x="0" y="0"/>
                      <a:ext cx="5943600" cy="4333875"/>
                    </a:xfrm>
                    <a:prstGeom prst="rect"/>
                    <a:ln/>
                  </pic:spPr>
                </pic:pic>
              </a:graphicData>
            </a:graphic>
          </wp:inline>
        </w:drawing>
      </w:r>
      <w:r w:rsidDel="00000000" w:rsidR="00000000" w:rsidRPr="00000000">
        <w:rPr>
          <w:rtl w:val="0"/>
        </w:rPr>
      </w:r>
    </w:p>
    <w:p w:rsidR="00000000" w:rsidDel="00000000" w:rsidP="00000000" w:rsidRDefault="00000000" w:rsidRPr="00000000" w14:paraId="00000200">
      <w:pPr>
        <w:rPr/>
      </w:pPr>
      <w:r w:rsidDel="00000000" w:rsidR="00000000" w:rsidRPr="00000000">
        <w:rPr>
          <w:rtl w:val="0"/>
        </w:rPr>
      </w:r>
    </w:p>
    <w:p w:rsidR="00000000" w:rsidDel="00000000" w:rsidP="00000000" w:rsidRDefault="00000000" w:rsidRPr="00000000" w14:paraId="00000201">
      <w:pPr>
        <w:rPr>
          <w:b w:val="1"/>
        </w:rPr>
      </w:pPr>
      <w:r w:rsidDel="00000000" w:rsidR="00000000" w:rsidRPr="00000000">
        <w:rPr>
          <w:b w:val="1"/>
          <w:rtl w:val="0"/>
        </w:rPr>
        <w:t xml:space="preserve">And that's it!</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352425</wp:posOffset>
            </wp:positionV>
            <wp:extent cx="5943600" cy="2857500"/>
            <wp:effectExtent b="0" l="0" r="0" t="0"/>
            <wp:wrapSquare wrapText="bothSides" distB="114300" distT="114300" distL="114300" distR="114300"/>
            <wp:docPr id="15" name="image7.png"/>
            <a:graphic>
              <a:graphicData uri="http://schemas.openxmlformats.org/drawingml/2006/picture">
                <pic:pic>
                  <pic:nvPicPr>
                    <pic:cNvPr id="0" name="image7.png"/>
                    <pic:cNvPicPr preferRelativeResize="0"/>
                  </pic:nvPicPr>
                  <pic:blipFill>
                    <a:blip r:embed="rId39"/>
                    <a:srcRect b="0" l="0" r="0" t="0"/>
                    <a:stretch>
                      <a:fillRect/>
                    </a:stretch>
                  </pic:blipFill>
                  <pic:spPr>
                    <a:xfrm>
                      <a:off x="0" y="0"/>
                      <a:ext cx="5943600" cy="2857500"/>
                    </a:xfrm>
                    <a:prstGeom prst="rect"/>
                    <a:ln/>
                  </pic:spPr>
                </pic:pic>
              </a:graphicData>
            </a:graphic>
          </wp:anchor>
        </w:drawing>
      </w:r>
    </w:p>
    <w:p w:rsidR="00000000" w:rsidDel="00000000" w:rsidP="00000000" w:rsidRDefault="00000000" w:rsidRPr="00000000" w14:paraId="00000202">
      <w:pPr>
        <w:jc w:val="center"/>
        <w:rPr>
          <w:b w:val="1"/>
        </w:rPr>
      </w:pPr>
      <w:r w:rsidDel="00000000" w:rsidR="00000000" w:rsidRPr="00000000">
        <w:rPr>
          <w:b w:val="1"/>
        </w:rPr>
        <w:drawing>
          <wp:inline distB="114300" distT="114300" distL="114300" distR="114300">
            <wp:extent cx="5943600" cy="3276600"/>
            <wp:effectExtent b="0" l="0" r="0" t="0"/>
            <wp:docPr id="12" name="image13.png"/>
            <a:graphic>
              <a:graphicData uri="http://schemas.openxmlformats.org/drawingml/2006/picture">
                <pic:pic>
                  <pic:nvPicPr>
                    <pic:cNvPr id="0" name="image13.png"/>
                    <pic:cNvPicPr preferRelativeResize="0"/>
                  </pic:nvPicPr>
                  <pic:blipFill>
                    <a:blip r:embed="rId40"/>
                    <a:srcRect b="0" l="0" r="0" t="17108"/>
                    <a:stretch>
                      <a:fillRect/>
                    </a:stretch>
                  </pic:blipFill>
                  <pic:spPr>
                    <a:xfrm>
                      <a:off x="0" y="0"/>
                      <a:ext cx="59436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203">
      <w:pPr>
        <w:rPr>
          <w:b w:val="1"/>
        </w:rPr>
      </w:pPr>
      <w:r w:rsidDel="00000000" w:rsidR="00000000" w:rsidRPr="00000000">
        <w:rPr>
          <w:rtl w:val="0"/>
        </w:rPr>
      </w:r>
    </w:p>
    <w:p w:rsidR="00000000" w:rsidDel="00000000" w:rsidP="00000000" w:rsidRDefault="00000000" w:rsidRPr="00000000" w14:paraId="00000204">
      <w:pPr>
        <w:rPr/>
      </w:pPr>
      <w:r w:rsidDel="00000000" w:rsidR="00000000" w:rsidRPr="00000000">
        <w:rPr>
          <w:rtl w:val="0"/>
        </w:rPr>
        <w:t xml:space="preserve">This is the end of this tutorial. A slightly improved version of this mod (mostly icons to make things fancier) is available on the </w:t>
      </w:r>
      <w:hyperlink r:id="rId41">
        <w:r w:rsidDel="00000000" w:rsidR="00000000" w:rsidRPr="00000000">
          <w:rPr>
            <w:color w:val="1155cc"/>
            <w:u w:val="single"/>
            <w:rtl w:val="0"/>
          </w:rPr>
          <w:t xml:space="preserve">Steam Workshop, at this address</w:t>
        </w:r>
      </w:hyperlink>
      <w:r w:rsidDel="00000000" w:rsidR="00000000" w:rsidRPr="00000000">
        <w:rPr>
          <w:rtl w:val="0"/>
        </w:rPr>
        <w:t xml:space="preserve">. If you need another way to get it, come to the #modding channel of the </w:t>
      </w:r>
      <w:hyperlink r:id="rId42">
        <w:r w:rsidDel="00000000" w:rsidR="00000000" w:rsidRPr="00000000">
          <w:rPr>
            <w:color w:val="1155cc"/>
            <w:u w:val="single"/>
            <w:rtl w:val="0"/>
          </w:rPr>
          <w:t xml:space="preserve">Weather Factory Fan Discord Server</w:t>
        </w:r>
      </w:hyperlink>
      <w:r w:rsidDel="00000000" w:rsidR="00000000" w:rsidRPr="00000000">
        <w:rPr>
          <w:rtl w:val="0"/>
        </w:rPr>
        <w:t xml:space="preserve">.</w:t>
      </w:r>
    </w:p>
    <w:p w:rsidR="00000000" w:rsidDel="00000000" w:rsidP="00000000" w:rsidRDefault="00000000" w:rsidRPr="00000000" w14:paraId="00000205">
      <w:pPr>
        <w:pStyle w:val="Heading3"/>
        <w:rPr/>
      </w:pPr>
      <w:bookmarkStart w:colFirst="0" w:colLast="0" w:name="_o1fk37ogrgtd" w:id="26"/>
      <w:bookmarkEnd w:id="26"/>
      <w:r w:rsidDel="00000000" w:rsidR="00000000" w:rsidRPr="00000000">
        <w:rPr>
          <w:rtl w:val="0"/>
        </w:rPr>
        <w:t xml:space="preserve">Bonus </w:t>
      </w:r>
      <w:r w:rsidDel="00000000" w:rsidR="00000000" w:rsidRPr="00000000">
        <w:rPr>
          <w:rtl w:val="0"/>
        </w:rPr>
        <w:t xml:space="preserve">Step 7: Alternative recipes: give food to ask for the help of the other cats of the city</w:t>
      </w:r>
    </w:p>
    <w:p w:rsidR="00000000" w:rsidDel="00000000" w:rsidP="00000000" w:rsidRDefault="00000000" w:rsidRPr="00000000" w14:paraId="00000206">
      <w:pPr>
        <w:rPr/>
      </w:pPr>
      <w:r w:rsidDel="00000000" w:rsidR="00000000" w:rsidRPr="00000000">
        <w:rPr>
          <w:rtl w:val="0"/>
        </w:rPr>
        <w:t xml:space="preserve">(todo)</w:t>
      </w:r>
    </w:p>
    <w:p w:rsidR="00000000" w:rsidDel="00000000" w:rsidP="00000000" w:rsidRDefault="00000000" w:rsidRPr="00000000" w14:paraId="00000207">
      <w:pPr>
        <w:pStyle w:val="Heading2"/>
        <w:rPr/>
      </w:pPr>
      <w:bookmarkStart w:colFirst="0" w:colLast="0" w:name="_j5y8b0exancm" w:id="27"/>
      <w:bookmarkEnd w:id="27"/>
      <w:r w:rsidDel="00000000" w:rsidR="00000000" w:rsidRPr="00000000">
        <w:rPr>
          <w:rtl w:val="0"/>
        </w:rPr>
      </w:r>
    </w:p>
    <w:p w:rsidR="00000000" w:rsidDel="00000000" w:rsidP="00000000" w:rsidRDefault="00000000" w:rsidRPr="00000000" w14:paraId="00000208">
      <w:pPr>
        <w:rPr/>
      </w:pPr>
      <w:r w:rsidDel="00000000" w:rsidR="00000000" w:rsidRPr="00000000">
        <w:rPr>
          <w:rtl w:val="0"/>
        </w:rPr>
      </w:r>
    </w:p>
    <w:p w:rsidR="00000000" w:rsidDel="00000000" w:rsidP="00000000" w:rsidRDefault="00000000" w:rsidRPr="00000000" w14:paraId="00000209">
      <w:pPr>
        <w:pStyle w:val="Heading1"/>
        <w:pageBreakBefore w:val="0"/>
        <w:rPr/>
      </w:pPr>
      <w:bookmarkStart w:colFirst="0" w:colLast="0" w:name="_z0mmtrp3x0pl" w:id="28"/>
      <w:bookmarkEnd w:id="28"/>
      <w:r w:rsidDel="00000000" w:rsidR="00000000" w:rsidRPr="00000000">
        <w:br w:type="page"/>
      </w:r>
      <w:r w:rsidDel="00000000" w:rsidR="00000000" w:rsidRPr="00000000">
        <w:rPr>
          <w:rtl w:val="0"/>
        </w:rPr>
      </w:r>
    </w:p>
    <w:p w:rsidR="00000000" w:rsidDel="00000000" w:rsidP="00000000" w:rsidRDefault="00000000" w:rsidRPr="00000000" w14:paraId="0000020A">
      <w:pPr>
        <w:pStyle w:val="Heading1"/>
        <w:pageBreakBefore w:val="0"/>
        <w:rPr>
          <w:rFonts w:ascii="Philosopher" w:cs="Philosopher" w:eastAsia="Philosopher" w:hAnsi="Philosopher"/>
        </w:rPr>
      </w:pPr>
      <w:bookmarkStart w:colFirst="0" w:colLast="0" w:name="_gdz6o1y25zti" w:id="29"/>
      <w:bookmarkEnd w:id="29"/>
      <w:r w:rsidDel="00000000" w:rsidR="00000000" w:rsidRPr="00000000">
        <w:rPr>
          <w:rFonts w:ascii="Philosopher" w:cs="Philosopher" w:eastAsia="Philosopher" w:hAnsi="Philosopher"/>
          <w:rtl w:val="0"/>
        </w:rPr>
        <w:t xml:space="preserve">Building Blocks of Cultist Simulator</w:t>
      </w:r>
    </w:p>
    <w:p w:rsidR="00000000" w:rsidDel="00000000" w:rsidP="00000000" w:rsidRDefault="00000000" w:rsidRPr="00000000" w14:paraId="0000020B">
      <w:pPr>
        <w:pStyle w:val="Heading2"/>
        <w:pageBreakBefore w:val="0"/>
        <w:rPr>
          <w:rFonts w:ascii="Philosopher" w:cs="Philosopher" w:eastAsia="Philosopher" w:hAnsi="Philosopher"/>
        </w:rPr>
      </w:pPr>
      <w:bookmarkStart w:colFirst="0" w:colLast="0" w:name="_lujhcvonvhpn" w:id="30"/>
      <w:bookmarkEnd w:id="30"/>
      <w:r w:rsidDel="00000000" w:rsidR="00000000" w:rsidRPr="00000000">
        <w:rPr>
          <w:rFonts w:ascii="Philosopher" w:cs="Philosopher" w:eastAsia="Philosopher" w:hAnsi="Philosopher"/>
          <w:rtl w:val="0"/>
        </w:rPr>
        <w:t xml:space="preserve">Content Format</w:t>
      </w:r>
    </w:p>
    <w:p w:rsidR="00000000" w:rsidDel="00000000" w:rsidP="00000000" w:rsidRDefault="00000000" w:rsidRPr="00000000" w14:paraId="0000020C">
      <w:pPr>
        <w:pageBreakBefore w:val="0"/>
        <w:jc w:val="both"/>
        <w:rPr>
          <w:rFonts w:ascii="Philosopher" w:cs="Philosopher" w:eastAsia="Philosopher" w:hAnsi="Philosopher"/>
        </w:rPr>
      </w:pPr>
      <w:r w:rsidDel="00000000" w:rsidR="00000000" w:rsidRPr="00000000">
        <w:rPr>
          <w:rFonts w:ascii="Philosopher" w:cs="Philosopher" w:eastAsia="Philosopher" w:hAnsi="Philosopher"/>
          <w:rtl w:val="0"/>
        </w:rPr>
        <w:t xml:space="preserve">The content of Cultist Simulator is written in JSON files. JSON files are text files following the JSON standard.</w:t>
      </w:r>
    </w:p>
    <w:p w:rsidR="00000000" w:rsidDel="00000000" w:rsidP="00000000" w:rsidRDefault="00000000" w:rsidRPr="00000000" w14:paraId="0000020D">
      <w:pPr>
        <w:pageBreakBefore w:val="0"/>
        <w:jc w:val="both"/>
        <w:rPr>
          <w:rFonts w:ascii="Philosopher" w:cs="Philosopher" w:eastAsia="Philosopher" w:hAnsi="Philosopher"/>
        </w:rPr>
      </w:pPr>
      <w:r w:rsidDel="00000000" w:rsidR="00000000" w:rsidRPr="00000000">
        <w:rPr>
          <w:rtl w:val="0"/>
        </w:rPr>
      </w:r>
    </w:p>
    <w:tbl>
      <w:tblPr>
        <w:tblStyle w:val="Table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40"/>
        <w:gridCol w:w="8220"/>
        <w:tblGridChange w:id="0">
          <w:tblGrid>
            <w:gridCol w:w="1140"/>
            <w:gridCol w:w="8220"/>
          </w:tblGrid>
        </w:tblGridChange>
      </w:tblGrid>
      <w:tr>
        <w:trPr>
          <w:cantSplit w:val="0"/>
          <w:trHeight w:val="750" w:hRule="atLeast"/>
          <w:tblHeader w:val="0"/>
        </w:trPr>
        <w:tc>
          <w:tcPr>
            <w:shd w:fill="ffe599" w:val="clear"/>
            <w:tcMar>
              <w:top w:w="100.0" w:type="dxa"/>
              <w:left w:w="100.0" w:type="dxa"/>
              <w:bottom w:w="100.0" w:type="dxa"/>
              <w:right w:w="100.0" w:type="dxa"/>
            </w:tcMar>
            <w:vAlign w:val="top"/>
          </w:tcPr>
          <w:p w:rsidR="00000000" w:rsidDel="00000000" w:rsidP="00000000" w:rsidRDefault="00000000" w:rsidRPr="00000000" w14:paraId="0000020E">
            <w:pPr>
              <w:pageBreakBefore w:val="0"/>
              <w:widowControl w:val="0"/>
              <w:spacing w:line="240" w:lineRule="auto"/>
              <w:rPr>
                <w:rFonts w:ascii="Philosopher" w:cs="Philosopher" w:eastAsia="Philosopher" w:hAnsi="Philosopher"/>
              </w:rPr>
            </w:pPr>
            <w:r w:rsidDel="00000000" w:rsidR="00000000" w:rsidRPr="00000000">
              <w:rPr>
                <w:rFonts w:ascii="Philosopher" w:cs="Philosopher" w:eastAsia="Philosopher" w:hAnsi="Philosopher"/>
              </w:rPr>
              <w:drawing>
                <wp:inline distB="114300" distT="114300" distL="114300" distR="114300">
                  <wp:extent cx="590550" cy="596900"/>
                  <wp:effectExtent b="0" l="0" r="0" t="0"/>
                  <wp:docPr id="98" name="image10.png"/>
                  <a:graphic>
                    <a:graphicData uri="http://schemas.openxmlformats.org/drawingml/2006/picture">
                      <pic:pic>
                        <pic:nvPicPr>
                          <pic:cNvPr id="0" name="image10.png"/>
                          <pic:cNvPicPr preferRelativeResize="0"/>
                        </pic:nvPicPr>
                        <pic:blipFill>
                          <a:blip r:embed="rId43"/>
                          <a:srcRect b="0" l="0" r="0" t="0"/>
                          <a:stretch>
                            <a:fillRect/>
                          </a:stretch>
                        </pic:blipFill>
                        <pic:spPr>
                          <a:xfrm>
                            <a:off x="0" y="0"/>
                            <a:ext cx="590550" cy="596900"/>
                          </a:xfrm>
                          <a:prstGeom prst="rect"/>
                          <a:ln/>
                        </pic:spPr>
                      </pic:pic>
                    </a:graphicData>
                  </a:graphic>
                </wp:inline>
              </w:drawing>
            </w:r>
            <w:r w:rsidDel="00000000" w:rsidR="00000000" w:rsidRPr="00000000">
              <w:rPr>
                <w:rtl w:val="0"/>
              </w:rPr>
            </w:r>
          </w:p>
        </w:tc>
        <w:tc>
          <w:tcPr>
            <w:shd w:fill="ffe599" w:val="clear"/>
            <w:tcMar>
              <w:top w:w="100.0" w:type="dxa"/>
              <w:left w:w="100.0" w:type="dxa"/>
              <w:bottom w:w="100.0" w:type="dxa"/>
              <w:right w:w="100.0" w:type="dxa"/>
            </w:tcMar>
            <w:vAlign w:val="top"/>
          </w:tcPr>
          <w:p w:rsidR="00000000" w:rsidDel="00000000" w:rsidP="00000000" w:rsidRDefault="00000000" w:rsidRPr="00000000" w14:paraId="0000020F">
            <w:pPr>
              <w:pageBreakBefore w:val="0"/>
              <w:jc w:val="both"/>
              <w:rPr>
                <w:rFonts w:ascii="Philosopher" w:cs="Philosopher" w:eastAsia="Philosopher" w:hAnsi="Philosopher"/>
              </w:rPr>
            </w:pPr>
            <w:r w:rsidDel="00000000" w:rsidR="00000000" w:rsidRPr="00000000">
              <w:rPr>
                <w:rFonts w:ascii="Philosopher" w:cs="Philosopher" w:eastAsia="Philosopher" w:hAnsi="Philosopher"/>
                <w:rtl w:val="0"/>
              </w:rPr>
              <w:t xml:space="preserve">Each file can only contain one type of content (element, recipe, deck, verb, ...). </w:t>
            </w:r>
            <w:r w:rsidDel="00000000" w:rsidR="00000000" w:rsidRPr="00000000">
              <w:rPr>
                <w:rtl w:val="0"/>
              </w:rPr>
              <w:t xml:space="preserve">Violating</w:t>
            </w:r>
            <w:r w:rsidDel="00000000" w:rsidR="00000000" w:rsidRPr="00000000">
              <w:rPr>
                <w:rFonts w:ascii="Philosopher" w:cs="Philosopher" w:eastAsia="Philosopher" w:hAnsi="Philosopher"/>
                <w:rtl w:val="0"/>
              </w:rPr>
              <w:t xml:space="preserve"> this restriction will trigger a crash on startup</w:t>
            </w:r>
            <w:r w:rsidDel="00000000" w:rsidR="00000000" w:rsidRPr="00000000">
              <w:rPr>
                <w:rtl w:val="0"/>
              </w:rPr>
              <w:t xml:space="preserve">, or lead to parts of the file being ignored entirely.</w:t>
            </w:r>
            <w:r w:rsidDel="00000000" w:rsidR="00000000" w:rsidRPr="00000000">
              <w:rPr>
                <w:rtl w:val="0"/>
              </w:rPr>
            </w:r>
          </w:p>
        </w:tc>
      </w:tr>
    </w:tbl>
    <w:p w:rsidR="00000000" w:rsidDel="00000000" w:rsidP="00000000" w:rsidRDefault="00000000" w:rsidRPr="00000000" w14:paraId="00000210">
      <w:pPr>
        <w:pageBreakBefore w:val="0"/>
        <w:jc w:val="both"/>
        <w:rPr/>
      </w:pPr>
      <w:r w:rsidDel="00000000" w:rsidR="00000000" w:rsidRPr="00000000">
        <w:rPr>
          <w:rtl w:val="0"/>
        </w:rPr>
      </w:r>
    </w:p>
    <w:p w:rsidR="00000000" w:rsidDel="00000000" w:rsidP="00000000" w:rsidRDefault="00000000" w:rsidRPr="00000000" w14:paraId="00000211">
      <w:pPr>
        <w:pageBreakBefore w:val="0"/>
        <w:jc w:val="both"/>
        <w:rPr/>
      </w:pPr>
      <w:r w:rsidDel="00000000" w:rsidR="00000000" w:rsidRPr="00000000">
        <w:rPr>
          <w:rtl w:val="0"/>
        </w:rPr>
        <w:t xml:space="preserve">Each files follows the exact same structure:</w:t>
      </w:r>
    </w:p>
    <w:p w:rsidR="00000000" w:rsidDel="00000000" w:rsidP="00000000" w:rsidRDefault="00000000" w:rsidRPr="00000000" w14:paraId="00000212">
      <w:pPr>
        <w:pageBreakBefore w:val="0"/>
        <w:jc w:val="center"/>
        <w:rPr/>
      </w:pPr>
      <w:r w:rsidDel="00000000" w:rsidR="00000000" w:rsidRPr="00000000">
        <w:rPr/>
        <w:drawing>
          <wp:inline distB="114300" distT="114300" distL="114300" distR="114300">
            <wp:extent cx="1524000" cy="1171575"/>
            <wp:effectExtent b="12700" l="12700" r="12700" t="12700"/>
            <wp:docPr id="133" name="image98.png"/>
            <a:graphic>
              <a:graphicData uri="http://schemas.openxmlformats.org/drawingml/2006/picture">
                <pic:pic>
                  <pic:nvPicPr>
                    <pic:cNvPr id="0" name="image98.png"/>
                    <pic:cNvPicPr preferRelativeResize="0"/>
                  </pic:nvPicPr>
                  <pic:blipFill>
                    <a:blip r:embed="rId44"/>
                    <a:srcRect b="0" l="0" r="0" t="0"/>
                    <a:stretch>
                      <a:fillRect/>
                    </a:stretch>
                  </pic:blipFill>
                  <pic:spPr>
                    <a:xfrm>
                      <a:off x="0" y="0"/>
                      <a:ext cx="1524000" cy="117157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13">
      <w:pPr>
        <w:pageBreakBefore w:val="0"/>
        <w:rPr/>
      </w:pPr>
      <w:r w:rsidDel="00000000" w:rsidR="00000000" w:rsidRPr="00000000">
        <w:rPr>
          <w:rtl w:val="0"/>
        </w:rPr>
        <w:t xml:space="preserve">For each content file, there is a top level object containing one or more lists/arrays of objects. Only one list/array of one type can be included per file; but you can add as many files as you like. These lists/arrays are named one of the following: "elements", "recipes", "decks", "legacies", "endings", or "verbs".</w:t>
      </w:r>
    </w:p>
    <w:p w:rsidR="00000000" w:rsidDel="00000000" w:rsidP="00000000" w:rsidRDefault="00000000" w:rsidRPr="00000000" w14:paraId="00000214">
      <w:pPr>
        <w:pStyle w:val="Heading2"/>
        <w:pageBreakBefore w:val="0"/>
        <w:rPr/>
      </w:pPr>
      <w:bookmarkStart w:colFirst="0" w:colLast="0" w:name="_9lii01w9rto" w:id="31"/>
      <w:bookmarkEnd w:id="31"/>
      <w:r w:rsidDel="00000000" w:rsidR="00000000" w:rsidRPr="00000000">
        <w:rPr>
          <w:rtl w:val="0"/>
        </w:rPr>
        <w:t xml:space="preserve">Modifying Base-Game Resources</w:t>
      </w:r>
    </w:p>
    <w:p w:rsidR="00000000" w:rsidDel="00000000" w:rsidP="00000000" w:rsidRDefault="00000000" w:rsidRPr="00000000" w14:paraId="00000215">
      <w:pPr>
        <w:pStyle w:val="Heading4"/>
        <w:pageBreakBefore w:val="0"/>
        <w:rPr>
          <w:ins w:author="Anonymous" w:id="2" w:date="2023-11-07T07:18:53Z"/>
        </w:rPr>
      </w:pPr>
      <w:ins w:author="Anonymous" w:id="2" w:date="2023-11-07T07:18:53Z">
        <w:bookmarkStart w:colFirst="0" w:colLast="0" w:name="_c12xnxi4719n" w:id="32"/>
        <w:bookmarkEnd w:id="32"/>
        <w:r w:rsidDel="00000000" w:rsidR="00000000" w:rsidRPr="00000000">
          <w:rPr>
            <w:rtl w:val="0"/>
          </w:rPr>
        </w:r>
      </w:ins>
    </w:p>
    <w:p w:rsidR="00000000" w:rsidDel="00000000" w:rsidP="00000000" w:rsidRDefault="00000000" w:rsidRPr="00000000" w14:paraId="00000216">
      <w:pPr>
        <w:pStyle w:val="Heading4"/>
        <w:pageBreakBefore w:val="0"/>
        <w:rPr/>
      </w:pPr>
      <w:bookmarkStart w:colFirst="0" w:colLast="0" w:name="_ckimq555bsqu" w:id="33"/>
      <w:bookmarkEnd w:id="33"/>
      <w:ins w:author="Anonymous" w:id="2" w:date="2023-11-07T07:18:53Z">
        <w:r w:rsidDel="00000000" w:rsidR="00000000" w:rsidRPr="00000000">
          <w:rPr>
            <w:rtl w:val="0"/>
          </w:rPr>
          <w:t xml:space="preserve">+</w:t>
        </w:r>
      </w:ins>
      <w:r w:rsidDel="00000000" w:rsidR="00000000" w:rsidRPr="00000000">
        <w:rPr>
          <w:rtl w:val="0"/>
        </w:rPr>
        <w:t xml:space="preserve">Merge-Overwriting</w:t>
      </w:r>
      <w:r w:rsidDel="00000000" w:rsidR="00000000" w:rsidRPr="00000000">
        <w:rPr>
          <w:rtl w:val="0"/>
        </w:rPr>
      </w:r>
    </w:p>
    <w:p w:rsidR="00000000" w:rsidDel="00000000" w:rsidP="00000000" w:rsidRDefault="00000000" w:rsidRPr="00000000" w14:paraId="00000217">
      <w:pPr>
        <w:pageBreakBefore w:val="0"/>
        <w:rPr/>
      </w:pPr>
      <w:r w:rsidDel="00000000" w:rsidR="00000000" w:rsidRPr="00000000">
        <w:rPr>
          <w:rtl w:val="0"/>
        </w:rPr>
        <w:t xml:space="preserve">If you create a recipe, element, legacy, ect. and set the ID to the same as a base-game (or another mod’s) recipe, element, legacy, ect. they will merge-overwrite. This is a behaviour where you can apply changes to the base-game resource without having to redefine everything about it, allowing other mods to change the remaining parts.</w:t>
      </w:r>
    </w:p>
    <w:p w:rsidR="00000000" w:rsidDel="00000000" w:rsidP="00000000" w:rsidRDefault="00000000" w:rsidRPr="00000000" w14:paraId="00000218">
      <w:pPr>
        <w:pageBreakBefore w:val="0"/>
        <w:rPr/>
      </w:pPr>
      <w:r w:rsidDel="00000000" w:rsidR="00000000" w:rsidRPr="00000000">
        <w:rPr>
          <w:rtl w:val="0"/>
        </w:rPr>
      </w:r>
    </w:p>
    <w:tbl>
      <w:tblPr>
        <w:tblStyle w:val="Table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40"/>
        <w:gridCol w:w="8220"/>
        <w:tblGridChange w:id="0">
          <w:tblGrid>
            <w:gridCol w:w="1140"/>
            <w:gridCol w:w="8220"/>
          </w:tblGrid>
        </w:tblGridChange>
      </w:tblGrid>
      <w:tr>
        <w:trPr>
          <w:cantSplit w:val="0"/>
          <w:trHeight w:val="750" w:hRule="atLeast"/>
          <w:tblHeader w:val="0"/>
        </w:trPr>
        <w:tc>
          <w:tcPr>
            <w:shd w:fill="c9daf8" w:val="clear"/>
          </w:tcPr>
          <w:p w:rsidR="00000000" w:rsidDel="00000000" w:rsidP="00000000" w:rsidRDefault="00000000" w:rsidRPr="00000000" w14:paraId="00000219">
            <w:pPr>
              <w:pStyle w:val="Heading3"/>
              <w:keepNext w:val="0"/>
              <w:keepLines w:val="0"/>
              <w:pageBreakBefore w:val="0"/>
              <w:spacing w:after="0" w:before="0" w:line="240" w:lineRule="auto"/>
              <w:rPr>
                <w:color w:val="000000"/>
                <w:sz w:val="24"/>
                <w:szCs w:val="24"/>
              </w:rPr>
            </w:pPr>
            <w:bookmarkStart w:colFirst="0" w:colLast="0" w:name="_dxvev3dj2c6p" w:id="34"/>
            <w:bookmarkEnd w:id="34"/>
            <w:r w:rsidDel="00000000" w:rsidR="00000000" w:rsidRPr="00000000">
              <w:rPr>
                <w:color w:val="000000"/>
                <w:sz w:val="24"/>
                <w:szCs w:val="24"/>
              </w:rPr>
              <w:drawing>
                <wp:inline distB="114300" distT="114300" distL="114300" distR="114300">
                  <wp:extent cx="590550" cy="596900"/>
                  <wp:effectExtent b="0" l="0" r="0" t="0"/>
                  <wp:docPr id="89" name="image1.png"/>
                  <a:graphic>
                    <a:graphicData uri="http://schemas.openxmlformats.org/drawingml/2006/picture">
                      <pic:pic>
                        <pic:nvPicPr>
                          <pic:cNvPr id="0" name="image1.png"/>
                          <pic:cNvPicPr preferRelativeResize="0"/>
                        </pic:nvPicPr>
                        <pic:blipFill>
                          <a:blip r:embed="rId12"/>
                          <a:srcRect b="0" l="0" r="0" t="0"/>
                          <a:stretch>
                            <a:fillRect/>
                          </a:stretch>
                        </pic:blipFill>
                        <pic:spPr>
                          <a:xfrm>
                            <a:off x="0" y="0"/>
                            <a:ext cx="590550" cy="596900"/>
                          </a:xfrm>
                          <a:prstGeom prst="rect"/>
                          <a:ln/>
                        </pic:spPr>
                      </pic:pic>
                    </a:graphicData>
                  </a:graphic>
                </wp:inline>
              </w:drawing>
            </w:r>
            <w:r w:rsidDel="00000000" w:rsidR="00000000" w:rsidRPr="00000000">
              <w:rPr>
                <w:rtl w:val="0"/>
              </w:rPr>
            </w:r>
          </w:p>
        </w:tc>
        <w:tc>
          <w:tcPr>
            <w:shd w:fill="c9daf8" w:val="clear"/>
          </w:tcPr>
          <w:p w:rsidR="00000000" w:rsidDel="00000000" w:rsidP="00000000" w:rsidRDefault="00000000" w:rsidRPr="00000000" w14:paraId="0000021A">
            <w:pPr>
              <w:pageBreakBefore w:val="0"/>
              <w:rPr>
                <w:b w:val="1"/>
              </w:rPr>
            </w:pPr>
            <w:r w:rsidDel="00000000" w:rsidR="00000000" w:rsidRPr="00000000">
              <w:rPr>
                <w:b w:val="1"/>
                <w:rtl w:val="0"/>
              </w:rPr>
              <w:t xml:space="preserve">Internal decks have deck IDs</w:t>
            </w:r>
          </w:p>
          <w:p w:rsidR="00000000" w:rsidDel="00000000" w:rsidP="00000000" w:rsidRDefault="00000000" w:rsidRPr="00000000" w14:paraId="0000021B">
            <w:pPr>
              <w:pageBreakBefore w:val="0"/>
              <w:rPr/>
            </w:pPr>
            <w:r w:rsidDel="00000000" w:rsidR="00000000" w:rsidRPr="00000000">
              <w:rPr>
                <w:rtl w:val="0"/>
              </w:rPr>
              <w:t xml:space="preserve">Internal decks have externally-defined deck IDs. These IDs are defined as “deck.” followed by the recipe ID.</w:t>
            </w:r>
          </w:p>
          <w:p w:rsidR="00000000" w:rsidDel="00000000" w:rsidP="00000000" w:rsidRDefault="00000000" w:rsidRPr="00000000" w14:paraId="0000021C">
            <w:pPr>
              <w:pageBreakBefore w:val="0"/>
              <w:rPr/>
            </w:pPr>
            <w:r w:rsidDel="00000000" w:rsidR="00000000" w:rsidRPr="00000000">
              <w:rPr>
                <w:rtl w:val="0"/>
              </w:rPr>
              <w:t xml:space="preserve">E.G. to modify the internal deck belonging to the recipe “explore.fleeting”, you simply use the deck ID “deck.explore.fleeting”.</w:t>
            </w:r>
            <w:r w:rsidDel="00000000" w:rsidR="00000000" w:rsidRPr="00000000">
              <w:rPr>
                <w:rtl w:val="0"/>
              </w:rPr>
            </w:r>
          </w:p>
        </w:tc>
      </w:tr>
    </w:tbl>
    <w:p w:rsidR="00000000" w:rsidDel="00000000" w:rsidP="00000000" w:rsidRDefault="00000000" w:rsidRPr="00000000" w14:paraId="0000021D">
      <w:pPr>
        <w:pageBreakBefore w:val="0"/>
        <w:rPr/>
      </w:pPr>
      <w:r w:rsidDel="00000000" w:rsidR="00000000" w:rsidRPr="00000000">
        <w:rPr>
          <w:rtl w:val="0"/>
        </w:rPr>
      </w:r>
    </w:p>
    <w:p w:rsidR="00000000" w:rsidDel="00000000" w:rsidP="00000000" w:rsidRDefault="00000000" w:rsidRPr="00000000" w14:paraId="0000021E">
      <w:pPr>
        <w:pageBreakBefore w:val="0"/>
        <w:rPr/>
      </w:pPr>
      <w:r w:rsidDel="00000000" w:rsidR="00000000" w:rsidRPr="00000000">
        <w:rPr>
          <w:rtl w:val="0"/>
        </w:rPr>
        <w:t xml:space="preserve">When merge-overwriting, only the defined properties will be overwritten: everything else about the original game object will remain the same. Example:</w:t>
      </w:r>
    </w:p>
    <w:p w:rsidR="00000000" w:rsidDel="00000000" w:rsidP="00000000" w:rsidRDefault="00000000" w:rsidRPr="00000000" w14:paraId="0000021F">
      <w:pPr>
        <w:pageBreakBefore w:val="0"/>
        <w:rPr/>
      </w:pPr>
      <w:r w:rsidDel="00000000" w:rsidR="00000000" w:rsidRPr="00000000">
        <w:rPr/>
        <w:drawing>
          <wp:inline distB="114300" distT="114300" distL="114300" distR="114300">
            <wp:extent cx="2343150" cy="1219200"/>
            <wp:effectExtent b="0" l="0" r="0" t="0"/>
            <wp:docPr descr="{&#10; &quot;id&quot;: &quot;cultedge_1&quot;,&#10; &quot;aspects&quot;: {&#10;  &quot;cult_exalts_edge&quot;: 1,&#10;  &quot;venerationedge&quot;: 1,&#10;  &quot;society&quot;: 1&#10; }&#10;}" id="68" name="image62.png"/>
            <a:graphic>
              <a:graphicData uri="http://schemas.openxmlformats.org/drawingml/2006/picture">
                <pic:pic>
                  <pic:nvPicPr>
                    <pic:cNvPr descr="{&#10; &quot;id&quot;: &quot;cultedge_1&quot;,&#10; &quot;aspects&quot;: {&#10;  &quot;cult_exalts_edge&quot;: 1,&#10;  &quot;venerationedge&quot;: 1,&#10;  &quot;society&quot;: 1&#10; }&#10;}" id="0" name="image62.png"/>
                    <pic:cNvPicPr preferRelativeResize="0"/>
                  </pic:nvPicPr>
                  <pic:blipFill>
                    <a:blip r:embed="rId45"/>
                    <a:srcRect b="0" l="0" r="0" t="0"/>
                    <a:stretch>
                      <a:fillRect/>
                    </a:stretch>
                  </pic:blipFill>
                  <pic:spPr>
                    <a:xfrm>
                      <a:off x="0" y="0"/>
                      <a:ext cx="2343150" cy="1219200"/>
                    </a:xfrm>
                    <a:prstGeom prst="rect"/>
                    <a:ln/>
                  </pic:spPr>
                </pic:pic>
              </a:graphicData>
            </a:graphic>
          </wp:inline>
        </w:drawing>
      </w:r>
      <w:r w:rsidDel="00000000" w:rsidR="00000000" w:rsidRPr="00000000">
        <w:rPr>
          <w:rtl w:val="0"/>
        </w:rPr>
      </w:r>
    </w:p>
    <w:p w:rsidR="00000000" w:rsidDel="00000000" w:rsidP="00000000" w:rsidRDefault="00000000" w:rsidRPr="00000000" w14:paraId="00000220">
      <w:pPr>
        <w:pageBreakBefore w:val="0"/>
        <w:rPr/>
      </w:pPr>
      <w:r w:rsidDel="00000000" w:rsidR="00000000" w:rsidRPr="00000000">
        <w:rPr>
          <w:rtl w:val="0"/>
        </w:rPr>
        <w:t xml:space="preserve">This code will cause the Church of the Bright Edge (“cultedge_1”) to have one of each of the aspects “cult_exalts_edge”, “</w:t>
      </w:r>
      <w:r w:rsidDel="00000000" w:rsidR="00000000" w:rsidRPr="00000000">
        <w:rPr>
          <w:rtl w:val="0"/>
        </w:rPr>
        <w:t xml:space="preserve">venerationedge</w:t>
      </w:r>
      <w:r w:rsidDel="00000000" w:rsidR="00000000" w:rsidRPr="00000000">
        <w:rPr>
          <w:rtl w:val="0"/>
        </w:rPr>
        <w:t xml:space="preserve">”, and “society”, instead of any other aspects the card might have (except for those added by other mods, through property operations; more on that later). This will </w:t>
      </w:r>
      <w:r w:rsidDel="00000000" w:rsidR="00000000" w:rsidRPr="00000000">
        <w:rPr>
          <w:b w:val="1"/>
          <w:i w:val="1"/>
          <w:rtl w:val="0"/>
        </w:rPr>
        <w:t xml:space="preserve">not</w:t>
      </w:r>
      <w:r w:rsidDel="00000000" w:rsidR="00000000" w:rsidRPr="00000000">
        <w:rPr>
          <w:rtl w:val="0"/>
        </w:rPr>
        <w:t xml:space="preserve"> make any change to the card’s label, icon, description, uniqueness, or slots.</w:t>
      </w:r>
    </w:p>
    <w:p w:rsidR="00000000" w:rsidDel="00000000" w:rsidP="00000000" w:rsidRDefault="00000000" w:rsidRPr="00000000" w14:paraId="00000221">
      <w:pPr>
        <w:pStyle w:val="Heading4"/>
        <w:pageBreakBefore w:val="0"/>
        <w:rPr/>
      </w:pPr>
      <w:bookmarkStart w:colFirst="0" w:colLast="0" w:name="_bjb82ihfb57" w:id="35"/>
      <w:bookmarkEnd w:id="35"/>
      <w:r w:rsidDel="00000000" w:rsidR="00000000" w:rsidRPr="00000000">
        <w:rPr>
          <w:rtl w:val="0"/>
        </w:rPr>
        <w:t xml:space="preserve">Overwriting</w:t>
      </w:r>
    </w:p>
    <w:p w:rsidR="00000000" w:rsidDel="00000000" w:rsidP="00000000" w:rsidRDefault="00000000" w:rsidRPr="00000000" w14:paraId="00000222">
      <w:pPr>
        <w:pageBreakBefore w:val="0"/>
        <w:rPr/>
      </w:pPr>
      <w:r w:rsidDel="00000000" w:rsidR="00000000" w:rsidRPr="00000000">
        <w:rPr>
          <w:rtl w:val="0"/>
        </w:rPr>
        <w:t xml:space="preserve">Aside from the “big six”, objects in Cultist Simulator </w:t>
      </w:r>
      <w:r w:rsidDel="00000000" w:rsidR="00000000" w:rsidRPr="00000000">
        <w:rPr>
          <w:i w:val="1"/>
          <w:rtl w:val="0"/>
        </w:rPr>
        <w:t xml:space="preserve">can’t</w:t>
      </w:r>
      <w:r w:rsidDel="00000000" w:rsidR="00000000" w:rsidRPr="00000000">
        <w:rPr>
          <w:rtl w:val="0"/>
        </w:rPr>
        <w:t xml:space="preserve"> be merge-overwritten, and can only be overwritten. This is as simple as redefining the same object using the same ID.</w:t>
      </w:r>
      <w:r w:rsidDel="00000000" w:rsidR="00000000" w:rsidRPr="00000000">
        <w:rPr>
          <w:rtl w:val="0"/>
        </w:rPr>
      </w:r>
    </w:p>
    <w:p w:rsidR="00000000" w:rsidDel="00000000" w:rsidP="00000000" w:rsidRDefault="00000000" w:rsidRPr="00000000" w14:paraId="00000223">
      <w:pPr>
        <w:pageBreakBefore w:val="0"/>
        <w:numPr>
          <w:ilvl w:val="0"/>
          <w:numId w:val="2"/>
        </w:numPr>
        <w:ind w:left="720" w:hanging="360"/>
        <w:rPr>
          <w:u w:val="none"/>
        </w:rPr>
      </w:pPr>
      <w:r w:rsidDel="00000000" w:rsidR="00000000" w:rsidRPr="00000000">
        <w:rPr>
          <w:rtl w:val="0"/>
        </w:rPr>
        <w:t xml:space="preserve">For images, if an image with the same name is put in a mod folder, it will automatically be used instead of the base-game asset with the same name.</w:t>
      </w:r>
    </w:p>
    <w:p w:rsidR="00000000" w:rsidDel="00000000" w:rsidP="00000000" w:rsidRDefault="00000000" w:rsidRPr="00000000" w14:paraId="00000224">
      <w:pPr>
        <w:pageBreakBefore w:val="0"/>
        <w:numPr>
          <w:ilvl w:val="0"/>
          <w:numId w:val="2"/>
        </w:numPr>
        <w:ind w:left="720" w:hanging="360"/>
        <w:rPr>
          <w:u w:val="none"/>
        </w:rPr>
      </w:pPr>
      <w:commentRangeStart w:id="3"/>
      <w:commentRangeStart w:id="4"/>
      <w:r w:rsidDel="00000000" w:rsidR="00000000" w:rsidRPr="00000000">
        <w:rPr>
          <w:rtl w:val="0"/>
        </w:rPr>
        <w:t xml:space="preserve">Properties of the six/seven main object types cannot be merge-overwritten. This means that slots, numbers, strings, booleans, and other properties cannot be modified without being overwritten...</w:t>
      </w:r>
      <w:commentRangeEnd w:id="3"/>
      <w:r w:rsidDel="00000000" w:rsidR="00000000" w:rsidRPr="00000000">
        <w:commentReference w:id="3"/>
      </w:r>
      <w:commentRangeEnd w:id="4"/>
      <w:r w:rsidDel="00000000" w:rsidR="00000000" w:rsidRPr="00000000">
        <w:commentReference w:id="4"/>
      </w:r>
      <w:r w:rsidDel="00000000" w:rsidR="00000000" w:rsidRPr="00000000">
        <w:rPr>
          <w:rtl w:val="0"/>
        </w:rPr>
        <w:t xml:space="preserve"> though certain allowances are made through property operations.</w:t>
      </w:r>
    </w:p>
    <w:p w:rsidR="00000000" w:rsidDel="00000000" w:rsidP="00000000" w:rsidRDefault="00000000" w:rsidRPr="00000000" w14:paraId="00000225">
      <w:pPr>
        <w:pageBreakBefore w:val="0"/>
        <w:numPr>
          <w:ilvl w:val="0"/>
          <w:numId w:val="2"/>
        </w:numPr>
        <w:ind w:left="720" w:hanging="360"/>
        <w:rPr>
          <w:u w:val="none"/>
        </w:rPr>
      </w:pPr>
      <w:r w:rsidDel="00000000" w:rsidR="00000000" w:rsidRPr="00000000">
        <w:rPr>
          <w:rtl w:val="0"/>
        </w:rPr>
        <w:t xml:space="preserve">Localization files use this same principle when overwriting text from the base game. </w:t>
      </w:r>
      <w:commentRangeStart w:id="5"/>
      <w:r w:rsidDel="00000000" w:rsidR="00000000" w:rsidRPr="00000000">
        <w:rPr>
          <w:rtl w:val="0"/>
        </w:rPr>
        <w:t xml:space="preserve">Due to an oversight in the Fucine modloader, only the last-loaded localization change will apply to a given string. In general, this means that non-Chinese localization can only work if no Chinese localization is installed, regardless of the game’s (non-English) language setting.</w:t>
      </w:r>
      <w:commentRangeEnd w:id="5"/>
      <w:r w:rsidDel="00000000" w:rsidR="00000000" w:rsidRPr="00000000">
        <w:commentReference w:id="5"/>
      </w:r>
      <w:r w:rsidDel="00000000" w:rsidR="00000000" w:rsidRPr="00000000">
        <w:rPr>
          <w:rtl w:val="0"/>
        </w:rPr>
      </w:r>
    </w:p>
    <w:p w:rsidR="00000000" w:rsidDel="00000000" w:rsidP="00000000" w:rsidRDefault="00000000" w:rsidRPr="00000000" w14:paraId="00000226">
      <w:pPr>
        <w:pStyle w:val="Heading2"/>
        <w:ind w:firstLine="0"/>
        <w:rPr/>
      </w:pPr>
      <w:bookmarkStart w:colFirst="0" w:colLast="0" w:name="_1jd7p7vhvhhn" w:id="36"/>
      <w:bookmarkEnd w:id="36"/>
      <w:r w:rsidDel="00000000" w:rsidR="00000000" w:rsidRPr="00000000">
        <w:rPr>
          <w:rtl w:val="0"/>
        </w:rPr>
        <w:t xml:space="preserve">Property Operations</w:t>
      </w:r>
    </w:p>
    <w:p w:rsidR="00000000" w:rsidDel="00000000" w:rsidP="00000000" w:rsidRDefault="00000000" w:rsidRPr="00000000" w14:paraId="00000227">
      <w:pPr>
        <w:pageBreakBefore w:val="0"/>
        <w:rPr/>
      </w:pPr>
      <w:r w:rsidDel="00000000" w:rsidR="00000000" w:rsidRPr="00000000">
        <w:rPr>
          <w:rtl w:val="0"/>
        </w:rPr>
        <w:t xml:space="preserve">When merge-overwriting, it is possible to adjust some properties without replacing them: namely lists and dictionaries. These adjustments are made through property operations. Using a property operation is done by adding a $ and the operation name to the name of the property to be modified. </w:t>
      </w:r>
    </w:p>
    <w:p w:rsidR="00000000" w:rsidDel="00000000" w:rsidP="00000000" w:rsidRDefault="00000000" w:rsidRPr="00000000" w14:paraId="00000228">
      <w:pPr>
        <w:pageBreakBefore w:val="0"/>
        <w:rPr/>
      </w:pPr>
      <w:r w:rsidDel="00000000" w:rsidR="00000000" w:rsidRPr="00000000">
        <w:rPr>
          <w:rtl w:val="0"/>
        </w:rPr>
        <w:t xml:space="preserve">Each entry that you would want to modify must have its id specified for the game to know to which entity the changes are supposed to be applied, like so:</w:t>
      </w:r>
    </w:p>
    <w:p w:rsidR="00000000" w:rsidDel="00000000" w:rsidP="00000000" w:rsidRDefault="00000000" w:rsidRPr="00000000" w14:paraId="00000229">
      <w:pPr>
        <w:pageBreakBefore w:val="0"/>
        <w:rPr/>
      </w:pPr>
      <w:r w:rsidDel="00000000" w:rsidR="00000000" w:rsidRPr="00000000">
        <w:rPr/>
        <w:drawing>
          <wp:inline distB="114300" distT="114300" distL="114300" distR="114300">
            <wp:extent cx="1266825" cy="180975"/>
            <wp:effectExtent b="0" l="0" r="0" t="0"/>
            <wp:docPr id="22" name="image14.png"/>
            <a:graphic>
              <a:graphicData uri="http://schemas.openxmlformats.org/drawingml/2006/picture">
                <pic:pic>
                  <pic:nvPicPr>
                    <pic:cNvPr id="0" name="image14.png"/>
                    <pic:cNvPicPr preferRelativeResize="0"/>
                  </pic:nvPicPr>
                  <pic:blipFill>
                    <a:blip r:embed="rId46"/>
                    <a:srcRect b="0" l="0" r="0" t="0"/>
                    <a:stretch>
                      <a:fillRect/>
                    </a:stretch>
                  </pic:blipFill>
                  <pic:spPr>
                    <a:xfrm>
                      <a:off x="0" y="0"/>
                      <a:ext cx="1266825" cy="180975"/>
                    </a:xfrm>
                    <a:prstGeom prst="rect"/>
                    <a:ln/>
                  </pic:spPr>
                </pic:pic>
              </a:graphicData>
            </a:graphic>
          </wp:inline>
        </w:drawing>
      </w:r>
      <w:r w:rsidDel="00000000" w:rsidR="00000000" w:rsidRPr="00000000">
        <w:rPr>
          <w:rtl w:val="0"/>
        </w:rPr>
      </w:r>
    </w:p>
    <w:p w:rsidR="00000000" w:rsidDel="00000000" w:rsidP="00000000" w:rsidRDefault="00000000" w:rsidRPr="00000000" w14:paraId="0000022A">
      <w:pPr>
        <w:pStyle w:val="Heading4"/>
        <w:rPr/>
      </w:pPr>
      <w:bookmarkStart w:colFirst="0" w:colLast="0" w:name="_63vyx9fwldrx" w:id="37"/>
      <w:bookmarkEnd w:id="37"/>
      <w:r w:rsidDel="00000000" w:rsidR="00000000" w:rsidRPr="00000000">
        <w:rPr>
          <w:rtl w:val="0"/>
        </w:rPr>
        <w:t xml:space="preserve">Dictionaries</w:t>
      </w:r>
    </w:p>
    <w:p w:rsidR="00000000" w:rsidDel="00000000" w:rsidP="00000000" w:rsidRDefault="00000000" w:rsidRPr="00000000" w14:paraId="0000022B">
      <w:pPr>
        <w:rPr/>
      </w:pPr>
      <w:r w:rsidDel="00000000" w:rsidR="00000000" w:rsidRPr="00000000">
        <w:rPr>
          <w:rtl w:val="0"/>
        </w:rPr>
        <w:t xml:space="preserve">A good part of the game's effects are achieved with dictionaries: “aspects” for both aspects on elements, recipes and even potentially verbs themselves; “requirements”; “effects”; “mutations”; among others. Dictionaries are usually enclosed with {} brackets.</w:t>
      </w:r>
    </w:p>
    <w:p w:rsidR="00000000" w:rsidDel="00000000" w:rsidP="00000000" w:rsidRDefault="00000000" w:rsidRPr="00000000" w14:paraId="0000022C">
      <w:pPr>
        <w:numPr>
          <w:ilvl w:val="0"/>
          <w:numId w:val="32"/>
        </w:numPr>
        <w:ind w:left="720" w:hanging="360"/>
        <w:rPr>
          <w:u w:val="none"/>
        </w:rPr>
      </w:pPr>
      <w:r w:rsidDel="00000000" w:rsidR="00000000" w:rsidRPr="00000000">
        <w:rPr>
          <w:rtl w:val="0"/>
        </w:rPr>
        <w:t xml:space="preserve">To add new entries to dictionaries you can use $add,  followed by the additions you want to make in the form of a dictionary:</w:t>
      </w:r>
    </w:p>
    <w:p w:rsidR="00000000" w:rsidDel="00000000" w:rsidP="00000000" w:rsidRDefault="00000000" w:rsidRPr="00000000" w14:paraId="0000022D">
      <w:pPr>
        <w:ind w:left="0" w:firstLine="0"/>
        <w:rPr/>
      </w:pPr>
      <w:r w:rsidDel="00000000" w:rsidR="00000000" w:rsidRPr="00000000">
        <w:rPr/>
        <w:drawing>
          <wp:inline distB="114300" distT="114300" distL="114300" distR="114300">
            <wp:extent cx="2152650" cy="647700"/>
            <wp:effectExtent b="0" l="0" r="0" t="0"/>
            <wp:docPr id="126" name="image95.png"/>
            <a:graphic>
              <a:graphicData uri="http://schemas.openxmlformats.org/drawingml/2006/picture">
                <pic:pic>
                  <pic:nvPicPr>
                    <pic:cNvPr id="0" name="image95.png"/>
                    <pic:cNvPicPr preferRelativeResize="0"/>
                  </pic:nvPicPr>
                  <pic:blipFill>
                    <a:blip r:embed="rId47"/>
                    <a:srcRect b="0" l="0" r="0" t="0"/>
                    <a:stretch>
                      <a:fillRect/>
                    </a:stretch>
                  </pic:blipFill>
                  <pic:spPr>
                    <a:xfrm>
                      <a:off x="0" y="0"/>
                      <a:ext cx="2152650" cy="647700"/>
                    </a:xfrm>
                    <a:prstGeom prst="rect"/>
                    <a:ln/>
                  </pic:spPr>
                </pic:pic>
              </a:graphicData>
            </a:graphic>
          </wp:inline>
        </w:drawing>
      </w:r>
      <w:r w:rsidDel="00000000" w:rsidR="00000000" w:rsidRPr="00000000">
        <w:rPr>
          <w:rtl w:val="0"/>
        </w:rPr>
      </w:r>
    </w:p>
    <w:p w:rsidR="00000000" w:rsidDel="00000000" w:rsidP="00000000" w:rsidRDefault="00000000" w:rsidRPr="00000000" w14:paraId="0000022E">
      <w:pPr>
        <w:ind w:left="0" w:firstLine="0"/>
        <w:rPr/>
      </w:pPr>
      <w:r w:rsidDel="00000000" w:rsidR="00000000" w:rsidRPr="00000000">
        <w:rPr>
          <w:rtl w:val="0"/>
        </w:rPr>
        <w:t xml:space="preserve">It's also important to note that $add on dictionaries where a specific entry exists, like passion having 2 moth, would override that entry’s number, not add to it.</w:t>
      </w:r>
    </w:p>
    <w:p w:rsidR="00000000" w:rsidDel="00000000" w:rsidP="00000000" w:rsidRDefault="00000000" w:rsidRPr="00000000" w14:paraId="0000022F">
      <w:pPr>
        <w:numPr>
          <w:ilvl w:val="0"/>
          <w:numId w:val="44"/>
        </w:numPr>
        <w:ind w:left="720" w:hanging="360"/>
        <w:rPr>
          <w:u w:val="none"/>
        </w:rPr>
      </w:pPr>
      <w:r w:rsidDel="00000000" w:rsidR="00000000" w:rsidRPr="00000000">
        <w:rPr>
          <w:rtl w:val="0"/>
        </w:rPr>
        <w:t xml:space="preserve">To remove entries from a dictionary you can use $remove, followed by entries you want to remove in a list:</w:t>
      </w:r>
    </w:p>
    <w:p w:rsidR="00000000" w:rsidDel="00000000" w:rsidP="00000000" w:rsidRDefault="00000000" w:rsidRPr="00000000" w14:paraId="00000230">
      <w:pPr>
        <w:ind w:left="0" w:firstLine="0"/>
        <w:rPr/>
      </w:pPr>
      <w:r w:rsidDel="00000000" w:rsidR="00000000" w:rsidRPr="00000000">
        <w:rPr/>
        <w:drawing>
          <wp:inline distB="114300" distT="114300" distL="114300" distR="114300">
            <wp:extent cx="2676525" cy="657225"/>
            <wp:effectExtent b="0" l="0" r="0" t="0"/>
            <wp:docPr id="24" name="image27.png"/>
            <a:graphic>
              <a:graphicData uri="http://schemas.openxmlformats.org/drawingml/2006/picture">
                <pic:pic>
                  <pic:nvPicPr>
                    <pic:cNvPr id="0" name="image27.png"/>
                    <pic:cNvPicPr preferRelativeResize="0"/>
                  </pic:nvPicPr>
                  <pic:blipFill>
                    <a:blip r:embed="rId48"/>
                    <a:srcRect b="0" l="0" r="0" t="0"/>
                    <a:stretch>
                      <a:fillRect/>
                    </a:stretch>
                  </pic:blipFill>
                  <pic:spPr>
                    <a:xfrm>
                      <a:off x="0" y="0"/>
                      <a:ext cx="2676525" cy="657225"/>
                    </a:xfrm>
                    <a:prstGeom prst="rect"/>
                    <a:ln/>
                  </pic:spPr>
                </pic:pic>
              </a:graphicData>
            </a:graphic>
          </wp:inline>
        </w:drawing>
      </w:r>
      <w:r w:rsidDel="00000000" w:rsidR="00000000" w:rsidRPr="00000000">
        <w:rPr>
          <w:rtl w:val="0"/>
        </w:rPr>
      </w:r>
    </w:p>
    <w:p w:rsidR="00000000" w:rsidDel="00000000" w:rsidP="00000000" w:rsidRDefault="00000000" w:rsidRPr="00000000" w14:paraId="00000231">
      <w:pPr>
        <w:numPr>
          <w:ilvl w:val="0"/>
          <w:numId w:val="10"/>
        </w:numPr>
        <w:ind w:left="720" w:hanging="360"/>
        <w:rPr>
          <w:u w:val="none"/>
        </w:rPr>
      </w:pPr>
      <w:r w:rsidDel="00000000" w:rsidR="00000000" w:rsidRPr="00000000">
        <w:rPr>
          <w:rtl w:val="0"/>
        </w:rPr>
        <w:t xml:space="preserve">If you want to edit specific parts of a dictionary without overriding the rest of it you should use $dictedit in addition to any other operations you want to conduct on that part of the dictionary:</w:t>
      </w:r>
    </w:p>
    <w:p w:rsidR="00000000" w:rsidDel="00000000" w:rsidP="00000000" w:rsidRDefault="00000000" w:rsidRPr="00000000" w14:paraId="00000232">
      <w:pPr>
        <w:ind w:left="0" w:firstLine="0"/>
        <w:rPr/>
      </w:pPr>
      <w:r w:rsidDel="00000000" w:rsidR="00000000" w:rsidRPr="00000000">
        <w:rPr/>
        <w:drawing>
          <wp:inline distB="114300" distT="114300" distL="114300" distR="114300">
            <wp:extent cx="3486150" cy="923925"/>
            <wp:effectExtent b="0" l="0" r="0" t="0"/>
            <wp:docPr id="40" name="image30.png"/>
            <a:graphic>
              <a:graphicData uri="http://schemas.openxmlformats.org/drawingml/2006/picture">
                <pic:pic>
                  <pic:nvPicPr>
                    <pic:cNvPr id="0" name="image30.png"/>
                    <pic:cNvPicPr preferRelativeResize="0"/>
                  </pic:nvPicPr>
                  <pic:blipFill>
                    <a:blip r:embed="rId49"/>
                    <a:srcRect b="0" l="0" r="0" t="0"/>
                    <a:stretch>
                      <a:fillRect/>
                    </a:stretch>
                  </pic:blipFill>
                  <pic:spPr>
                    <a:xfrm>
                      <a:off x="0" y="0"/>
                      <a:ext cx="3486150" cy="923925"/>
                    </a:xfrm>
                    <a:prstGeom prst="rect"/>
                    <a:ln/>
                  </pic:spPr>
                </pic:pic>
              </a:graphicData>
            </a:graphic>
          </wp:inline>
        </w:drawing>
      </w:r>
      <w:r w:rsidDel="00000000" w:rsidR="00000000" w:rsidRPr="00000000">
        <w:rPr>
          <w:rtl w:val="0"/>
        </w:rPr>
      </w:r>
    </w:p>
    <w:p w:rsidR="00000000" w:rsidDel="00000000" w:rsidP="00000000" w:rsidRDefault="00000000" w:rsidRPr="00000000" w14:paraId="00000233">
      <w:pPr>
        <w:ind w:left="0" w:firstLine="0"/>
        <w:rPr/>
      </w:pPr>
      <w:r w:rsidDel="00000000" w:rsidR="00000000" w:rsidRPr="00000000">
        <w:rPr>
          <w:rtl w:val="0"/>
        </w:rPr>
        <w:t xml:space="preserve">This example uses $listedit, which is $dictedit’s counterpart for lists and will be explained later</w:t>
      </w:r>
    </w:p>
    <w:p w:rsidR="00000000" w:rsidDel="00000000" w:rsidP="00000000" w:rsidRDefault="00000000" w:rsidRPr="00000000" w14:paraId="00000234">
      <w:pPr>
        <w:pStyle w:val="Heading4"/>
        <w:rPr/>
      </w:pPr>
      <w:bookmarkStart w:colFirst="0" w:colLast="0" w:name="_1oqgem8kv2k" w:id="38"/>
      <w:bookmarkEnd w:id="38"/>
      <w:r w:rsidDel="00000000" w:rsidR="00000000" w:rsidRPr="00000000">
        <w:rPr>
          <w:rtl w:val="0"/>
        </w:rPr>
        <w:t xml:space="preserve">Lists</w:t>
      </w:r>
    </w:p>
    <w:p w:rsidR="00000000" w:rsidDel="00000000" w:rsidP="00000000" w:rsidRDefault="00000000" w:rsidRPr="00000000" w14:paraId="00000235">
      <w:pPr>
        <w:rPr/>
      </w:pPr>
      <w:r w:rsidDel="00000000" w:rsidR="00000000" w:rsidRPr="00000000">
        <w:rPr>
          <w:rtl w:val="0"/>
        </w:rPr>
        <w:t xml:space="preserve">Lists are ordered and support different operations than dictionaries. Examples of lists are element and recipe “slots”; recipe links, be they “linked”, “alt”, “inductions” or even element “induces”; and “decks”; among others. Lists are usually enclosed with [] brackets.</w:t>
      </w:r>
    </w:p>
    <w:p w:rsidR="00000000" w:rsidDel="00000000" w:rsidP="00000000" w:rsidRDefault="00000000" w:rsidRPr="00000000" w14:paraId="00000236">
      <w:pPr>
        <w:numPr>
          <w:ilvl w:val="0"/>
          <w:numId w:val="47"/>
        </w:numPr>
        <w:ind w:left="720" w:hanging="360"/>
        <w:rPr>
          <w:u w:val="none"/>
        </w:rPr>
      </w:pPr>
      <w:r w:rsidDel="00000000" w:rsidR="00000000" w:rsidRPr="00000000">
        <w:rPr>
          <w:rtl w:val="0"/>
        </w:rPr>
        <w:t xml:space="preserve">There are 2 properties that allow you to add entries to lists: $prepend to add them at the beginning of the list and $append to do so at the end. In both cases the entries are added in the order they are written.</w:t>
      </w:r>
    </w:p>
    <w:p w:rsidR="00000000" w:rsidDel="00000000" w:rsidP="00000000" w:rsidRDefault="00000000" w:rsidRPr="00000000" w14:paraId="00000237">
      <w:pPr>
        <w:ind w:left="0" w:firstLine="0"/>
        <w:rPr/>
      </w:pPr>
      <w:r w:rsidDel="00000000" w:rsidR="00000000" w:rsidRPr="00000000">
        <w:rPr/>
        <w:drawing>
          <wp:inline distB="114300" distT="114300" distL="114300" distR="114300">
            <wp:extent cx="1809750" cy="1657350"/>
            <wp:effectExtent b="0" l="0" r="0" t="0"/>
            <wp:docPr id="84" name="image69.png"/>
            <a:graphic>
              <a:graphicData uri="http://schemas.openxmlformats.org/drawingml/2006/picture">
                <pic:pic>
                  <pic:nvPicPr>
                    <pic:cNvPr id="0" name="image69.png"/>
                    <pic:cNvPicPr preferRelativeResize="0"/>
                  </pic:nvPicPr>
                  <pic:blipFill>
                    <a:blip r:embed="rId50"/>
                    <a:srcRect b="0" l="0" r="0" t="0"/>
                    <a:stretch>
                      <a:fillRect/>
                    </a:stretch>
                  </pic:blipFill>
                  <pic:spPr>
                    <a:xfrm>
                      <a:off x="0" y="0"/>
                      <a:ext cx="1809750" cy="1657350"/>
                    </a:xfrm>
                    <a:prstGeom prst="rect"/>
                    <a:ln/>
                  </pic:spPr>
                </pic:pic>
              </a:graphicData>
            </a:graphic>
          </wp:inline>
        </w:drawing>
      </w:r>
      <w:r w:rsidDel="00000000" w:rsidR="00000000" w:rsidRPr="00000000">
        <w:rPr>
          <w:rtl w:val="0"/>
        </w:rPr>
      </w:r>
    </w:p>
    <w:p w:rsidR="00000000" w:rsidDel="00000000" w:rsidP="00000000" w:rsidRDefault="00000000" w:rsidRPr="00000000" w14:paraId="00000238">
      <w:pPr>
        <w:numPr>
          <w:ilvl w:val="0"/>
          <w:numId w:val="19"/>
        </w:numPr>
        <w:ind w:left="720" w:hanging="360"/>
        <w:rPr>
          <w:u w:val="none"/>
        </w:rPr>
      </w:pPr>
      <w:r w:rsidDel="00000000" w:rsidR="00000000" w:rsidRPr="00000000">
        <w:rPr>
          <w:rtl w:val="0"/>
        </w:rPr>
        <w:t xml:space="preserve">In rare cases where the list is a list of strings, as with “decks”, $remove can remove them from the deck.</w:t>
      </w:r>
    </w:p>
    <w:p w:rsidR="00000000" w:rsidDel="00000000" w:rsidP="00000000" w:rsidRDefault="00000000" w:rsidRPr="00000000" w14:paraId="00000239">
      <w:pPr>
        <w:ind w:left="0" w:firstLine="0"/>
        <w:rPr/>
      </w:pPr>
      <w:r w:rsidDel="00000000" w:rsidR="00000000" w:rsidRPr="00000000">
        <w:rPr/>
        <w:drawing>
          <wp:inline distB="114300" distT="114300" distL="114300" distR="114300">
            <wp:extent cx="5943600" cy="444500"/>
            <wp:effectExtent b="0" l="0" r="0" t="0"/>
            <wp:docPr id="100" name="image74.png"/>
            <a:graphic>
              <a:graphicData uri="http://schemas.openxmlformats.org/drawingml/2006/picture">
                <pic:pic>
                  <pic:nvPicPr>
                    <pic:cNvPr id="0" name="image74.png"/>
                    <pic:cNvPicPr preferRelativeResize="0"/>
                  </pic:nvPicPr>
                  <pic:blipFill>
                    <a:blip r:embed="rId51"/>
                    <a:srcRect b="0" l="0" r="0" t="0"/>
                    <a:stretch>
                      <a:fillRect/>
                    </a:stretch>
                  </pic:blipFill>
                  <pic:spPr>
                    <a:xfrm>
                      <a:off x="0" y="0"/>
                      <a:ext cx="5943600" cy="444500"/>
                    </a:xfrm>
                    <a:prstGeom prst="rect"/>
                    <a:ln/>
                  </pic:spPr>
                </pic:pic>
              </a:graphicData>
            </a:graphic>
          </wp:inline>
        </w:drawing>
      </w:r>
      <w:r w:rsidDel="00000000" w:rsidR="00000000" w:rsidRPr="00000000">
        <w:rPr>
          <w:rtl w:val="0"/>
        </w:rPr>
      </w:r>
    </w:p>
    <w:p w:rsidR="00000000" w:rsidDel="00000000" w:rsidP="00000000" w:rsidRDefault="00000000" w:rsidRPr="00000000" w14:paraId="0000023A">
      <w:pPr>
        <w:numPr>
          <w:ilvl w:val="0"/>
          <w:numId w:val="36"/>
        </w:numPr>
        <w:ind w:left="720" w:hanging="360"/>
        <w:rPr>
          <w:u w:val="none"/>
        </w:rPr>
      </w:pPr>
      <w:r w:rsidDel="00000000" w:rsidR="00000000" w:rsidRPr="00000000">
        <w:rPr>
          <w:rtl w:val="0"/>
        </w:rPr>
        <w:t xml:space="preserve">If for some reason you need to remove a more complex entry in a list, you must target it specifically with $listedit, which is defined as a dictionary and not a list. It also targets specific entries by index (with the 1st entry being the one with index of 0), and usually with a $dictedit:</w:t>
      </w:r>
    </w:p>
    <w:p w:rsidR="00000000" w:rsidDel="00000000" w:rsidP="00000000" w:rsidRDefault="00000000" w:rsidRPr="00000000" w14:paraId="0000023B">
      <w:pPr>
        <w:rPr/>
      </w:pPr>
      <w:r w:rsidDel="00000000" w:rsidR="00000000" w:rsidRPr="00000000">
        <w:rPr/>
        <w:drawing>
          <wp:inline distB="114300" distT="114300" distL="114300" distR="114300">
            <wp:extent cx="3486150" cy="923925"/>
            <wp:effectExtent b="0" l="0" r="0" t="0"/>
            <wp:docPr id="50" name="image30.png"/>
            <a:graphic>
              <a:graphicData uri="http://schemas.openxmlformats.org/drawingml/2006/picture">
                <pic:pic>
                  <pic:nvPicPr>
                    <pic:cNvPr id="0" name="image30.png"/>
                    <pic:cNvPicPr preferRelativeResize="0"/>
                  </pic:nvPicPr>
                  <pic:blipFill>
                    <a:blip r:embed="rId49"/>
                    <a:srcRect b="0" l="0" r="0" t="0"/>
                    <a:stretch>
                      <a:fillRect/>
                    </a:stretch>
                  </pic:blipFill>
                  <pic:spPr>
                    <a:xfrm>
                      <a:off x="0" y="0"/>
                      <a:ext cx="3486150" cy="923925"/>
                    </a:xfrm>
                    <a:prstGeom prst="rect"/>
                    <a:ln/>
                  </pic:spPr>
                </pic:pic>
              </a:graphicData>
            </a:graphic>
          </wp:inline>
        </w:drawing>
      </w:r>
      <w:r w:rsidDel="00000000" w:rsidR="00000000" w:rsidRPr="00000000">
        <w:rPr>
          <w:rtl w:val="0"/>
        </w:rPr>
      </w:r>
    </w:p>
    <w:p w:rsidR="00000000" w:rsidDel="00000000" w:rsidP="00000000" w:rsidRDefault="00000000" w:rsidRPr="00000000" w14:paraId="0000023C">
      <w:pPr>
        <w:rPr/>
      </w:pPr>
      <w:r w:rsidDel="00000000" w:rsidR="00000000" w:rsidRPr="00000000">
        <w:rPr>
          <w:rtl w:val="0"/>
        </w:rPr>
        <w:t xml:space="preserve">$listedit can be also used to insert an entry at a specific index of the list:</w:t>
      </w:r>
    </w:p>
    <w:p w:rsidR="00000000" w:rsidDel="00000000" w:rsidP="00000000" w:rsidRDefault="00000000" w:rsidRPr="00000000" w14:paraId="0000023D">
      <w:pPr>
        <w:rPr/>
      </w:pPr>
      <w:r w:rsidDel="00000000" w:rsidR="00000000" w:rsidRPr="00000000">
        <w:rPr/>
        <w:drawing>
          <wp:inline distB="114300" distT="114300" distL="114300" distR="114300">
            <wp:extent cx="3295650" cy="923925"/>
            <wp:effectExtent b="0" l="0" r="0" t="0"/>
            <wp:docPr id="132" name="image94.png"/>
            <a:graphic>
              <a:graphicData uri="http://schemas.openxmlformats.org/drawingml/2006/picture">
                <pic:pic>
                  <pic:nvPicPr>
                    <pic:cNvPr id="0" name="image94.png"/>
                    <pic:cNvPicPr preferRelativeResize="0"/>
                  </pic:nvPicPr>
                  <pic:blipFill>
                    <a:blip r:embed="rId52"/>
                    <a:srcRect b="0" l="0" r="0" t="0"/>
                    <a:stretch>
                      <a:fillRect/>
                    </a:stretch>
                  </pic:blipFill>
                  <pic:spPr>
                    <a:xfrm>
                      <a:off x="0" y="0"/>
                      <a:ext cx="3295650" cy="923925"/>
                    </a:xfrm>
                    <a:prstGeom prst="rect"/>
                    <a:ln/>
                  </pic:spPr>
                </pic:pic>
              </a:graphicData>
            </a:graphic>
          </wp:inline>
        </w:drawing>
      </w:r>
      <w:r w:rsidDel="00000000" w:rsidR="00000000" w:rsidRPr="00000000">
        <w:rPr>
          <w:rtl w:val="0"/>
        </w:rPr>
      </w:r>
    </w:p>
    <w:p w:rsidR="00000000" w:rsidDel="00000000" w:rsidP="00000000" w:rsidRDefault="00000000" w:rsidRPr="00000000" w14:paraId="0000023E">
      <w:pPr>
        <w:rPr/>
      </w:pPr>
      <w:r w:rsidDel="00000000" w:rsidR="00000000" w:rsidRPr="00000000">
        <w:rPr>
          <w:rtl w:val="0"/>
        </w:rPr>
        <w:t xml:space="preserve">This specific change would insert the link to the listed recipe between 56th and 57th index, right before “evidencedestroymidmoth” recipe link.</w:t>
      </w:r>
      <w:r w:rsidDel="00000000" w:rsidR="00000000" w:rsidRPr="00000000">
        <w:br w:type="page"/>
      </w:r>
      <w:r w:rsidDel="00000000" w:rsidR="00000000" w:rsidRPr="00000000">
        <w:rPr>
          <w:rtl w:val="0"/>
        </w:rPr>
      </w:r>
    </w:p>
    <w:p w:rsidR="00000000" w:rsidDel="00000000" w:rsidP="00000000" w:rsidRDefault="00000000" w:rsidRPr="00000000" w14:paraId="0000023F">
      <w:pPr>
        <w:ind w:left="0" w:firstLine="0"/>
        <w:rPr/>
      </w:pPr>
      <w:r w:rsidDel="00000000" w:rsidR="00000000" w:rsidRPr="00000000">
        <w:rPr>
          <w:rtl w:val="0"/>
        </w:rPr>
        <w:t xml:space="preserve">Removing a more complex entry from a list is a more complex problem. There are 2 main ways: </w:t>
      </w:r>
    </w:p>
    <w:p w:rsidR="00000000" w:rsidDel="00000000" w:rsidP="00000000" w:rsidRDefault="00000000" w:rsidRPr="00000000" w14:paraId="00000240">
      <w:pPr>
        <w:numPr>
          <w:ilvl w:val="0"/>
          <w:numId w:val="16"/>
        </w:numPr>
        <w:ind w:left="720" w:hanging="360"/>
        <w:rPr>
          <w:u w:val="none"/>
        </w:rPr>
      </w:pPr>
      <w:r w:rsidDel="00000000" w:rsidR="00000000" w:rsidRPr="00000000">
        <w:rPr>
          <w:rtl w:val="0"/>
        </w:rPr>
        <w:t xml:space="preserve">One way would be to add specific “requirements” which prevent the recipe from being valid as a follow up; however, not all lists are recipe links and so this is not a universal solution.</w:t>
      </w:r>
    </w:p>
    <w:p w:rsidR="00000000" w:rsidDel="00000000" w:rsidP="00000000" w:rsidRDefault="00000000" w:rsidRPr="00000000" w14:paraId="00000241">
      <w:pPr>
        <w:numPr>
          <w:ilvl w:val="0"/>
          <w:numId w:val="16"/>
        </w:numPr>
        <w:ind w:left="720" w:hanging="360"/>
        <w:rPr>
          <w:u w:val="none"/>
        </w:rPr>
      </w:pPr>
      <w:r w:rsidDel="00000000" w:rsidR="00000000" w:rsidRPr="00000000">
        <w:rPr>
          <w:rtl w:val="0"/>
        </w:rPr>
        <w:t xml:space="preserve">Another way would be to explicitly remove it from a list with $dictedit on a specific index:</w:t>
      </w:r>
      <w:r w:rsidDel="00000000" w:rsidR="00000000" w:rsidRPr="00000000">
        <w:rPr>
          <w:rtl w:val="0"/>
        </w:rPr>
      </w:r>
    </w:p>
    <w:p w:rsidR="00000000" w:rsidDel="00000000" w:rsidP="00000000" w:rsidRDefault="00000000" w:rsidRPr="00000000" w14:paraId="00000242">
      <w:pPr>
        <w:ind w:left="0" w:firstLine="0"/>
        <w:rPr/>
      </w:pPr>
      <w:r w:rsidDel="00000000" w:rsidR="00000000" w:rsidRPr="00000000">
        <w:rPr/>
        <w:drawing>
          <wp:inline distB="114300" distT="114300" distL="114300" distR="114300">
            <wp:extent cx="1724025" cy="952500"/>
            <wp:effectExtent b="0" l="0" r="0" t="0"/>
            <wp:docPr id="77" name="image54.png"/>
            <a:graphic>
              <a:graphicData uri="http://schemas.openxmlformats.org/drawingml/2006/picture">
                <pic:pic>
                  <pic:nvPicPr>
                    <pic:cNvPr id="0" name="image54.png"/>
                    <pic:cNvPicPr preferRelativeResize="0"/>
                  </pic:nvPicPr>
                  <pic:blipFill>
                    <a:blip r:embed="rId53"/>
                    <a:srcRect b="0" l="0" r="0" t="0"/>
                    <a:stretch>
                      <a:fillRect/>
                    </a:stretch>
                  </pic:blipFill>
                  <pic:spPr>
                    <a:xfrm>
                      <a:off x="0" y="0"/>
                      <a:ext cx="1724025" cy="952500"/>
                    </a:xfrm>
                    <a:prstGeom prst="rect"/>
                    <a:ln/>
                  </pic:spPr>
                </pic:pic>
              </a:graphicData>
            </a:graphic>
          </wp:inline>
        </w:drawing>
      </w:r>
      <w:r w:rsidDel="00000000" w:rsidR="00000000" w:rsidRPr="00000000">
        <w:rPr>
          <w:rtl w:val="0"/>
        </w:rPr>
      </w:r>
    </w:p>
    <w:p w:rsidR="00000000" w:rsidDel="00000000" w:rsidP="00000000" w:rsidRDefault="00000000" w:rsidRPr="00000000" w14:paraId="00000243">
      <w:pPr>
        <w:ind w:left="0" w:firstLine="0"/>
        <w:rPr/>
      </w:pPr>
      <w:r w:rsidDel="00000000" w:rsidR="00000000" w:rsidRPr="00000000">
        <w:rPr>
          <w:rtl w:val="0"/>
        </w:rPr>
        <w:t xml:space="preserve">NOTE This specific edit targets the entry at 0 index in the list named “linked”, removing the link to the discardseason recipe, effectively making the time verb stop after the “needs” recipe finishes. This change is to illustrate the mechanic, and the specific change to “needs” is not recommended in any mod that is supposed to be playable with a time verb.</w:t>
      </w:r>
    </w:p>
    <w:p w:rsidR="00000000" w:rsidDel="00000000" w:rsidP="00000000" w:rsidRDefault="00000000" w:rsidRPr="00000000" w14:paraId="00000244">
      <w:pPr>
        <w:ind w:left="0" w:firstLine="0"/>
        <w:rPr/>
      </w:pPr>
      <w:r w:rsidDel="00000000" w:rsidR="00000000" w:rsidRPr="00000000">
        <w:rPr>
          <w:rtl w:val="0"/>
        </w:rPr>
      </w:r>
    </w:p>
    <w:p w:rsidR="00000000" w:rsidDel="00000000" w:rsidP="00000000" w:rsidRDefault="00000000" w:rsidRPr="00000000" w14:paraId="00000245">
      <w:pPr>
        <w:ind w:left="0" w:firstLine="0"/>
        <w:rPr/>
      </w:pPr>
      <w:r w:rsidDel="00000000" w:rsidR="00000000" w:rsidRPr="00000000">
        <w:rPr>
          <w:rtl w:val="0"/>
        </w:rPr>
        <w:t xml:space="preserve">It's also not ideal to use in most common lists since it requires you to know the index of the specific entry, which can change if other mods are used.</w:t>
      </w:r>
    </w:p>
    <w:p w:rsidR="00000000" w:rsidDel="00000000" w:rsidP="00000000" w:rsidRDefault="00000000" w:rsidRPr="00000000" w14:paraId="00000246">
      <w:pPr>
        <w:pStyle w:val="Heading4"/>
        <w:rPr/>
      </w:pPr>
      <w:bookmarkStart w:colFirst="0" w:colLast="0" w:name="_tem3yhral4v5" w:id="39"/>
      <w:bookmarkEnd w:id="39"/>
      <w:r w:rsidDel="00000000" w:rsidR="00000000" w:rsidRPr="00000000">
        <w:rPr>
          <w:rtl w:val="0"/>
        </w:rPr>
        <w:t xml:space="preserve">Values</w:t>
      </w:r>
    </w:p>
    <w:p w:rsidR="00000000" w:rsidDel="00000000" w:rsidP="00000000" w:rsidRDefault="00000000" w:rsidRPr="00000000" w14:paraId="00000247">
      <w:pPr>
        <w:rPr/>
      </w:pPr>
      <w:r w:rsidDel="00000000" w:rsidR="00000000" w:rsidRPr="00000000">
        <w:rPr>
          <w:rtl w:val="0"/>
        </w:rPr>
        <w:t xml:space="preserve">Some properties have explicit values, like “warmup”; “lifetime”; or the contents of some dictionaries, like “aspects”. </w:t>
      </w:r>
      <w:commentRangeStart w:id="6"/>
      <w:r w:rsidDel="00000000" w:rsidR="00000000" w:rsidRPr="00000000">
        <w:rPr>
          <w:rtl w:val="0"/>
        </w:rPr>
        <w:t xml:space="preserve">There are 2 properties that allow you to modify them:</w:t>
      </w:r>
      <w:commentRangeEnd w:id="6"/>
      <w:r w:rsidDel="00000000" w:rsidR="00000000" w:rsidRPr="00000000">
        <w:commentReference w:id="6"/>
      </w:r>
      <w:r w:rsidDel="00000000" w:rsidR="00000000" w:rsidRPr="00000000">
        <w:rPr>
          <w:rtl w:val="0"/>
        </w:rPr>
        <w:t xml:space="preserve"> $plus, which adds the provided number to the base property, and $minus, which subtracts it from the base property.</w:t>
      </w:r>
    </w:p>
    <w:p w:rsidR="00000000" w:rsidDel="00000000" w:rsidP="00000000" w:rsidRDefault="00000000" w:rsidRPr="00000000" w14:paraId="00000248">
      <w:pPr>
        <w:rPr/>
      </w:pPr>
      <w:r w:rsidDel="00000000" w:rsidR="00000000" w:rsidRPr="00000000">
        <w:rPr>
          <w:rtl w:val="0"/>
        </w:rPr>
      </w:r>
    </w:p>
    <w:p w:rsidR="00000000" w:rsidDel="00000000" w:rsidP="00000000" w:rsidRDefault="00000000" w:rsidRPr="00000000" w14:paraId="00000249">
      <w:pPr>
        <w:pStyle w:val="Heading4"/>
        <w:rPr/>
      </w:pPr>
      <w:bookmarkStart w:colFirst="0" w:colLast="0" w:name="_kznvpf114ch3" w:id="40"/>
      <w:bookmarkEnd w:id="40"/>
      <w:r w:rsidDel="00000000" w:rsidR="00000000" w:rsidRPr="00000000">
        <w:rPr>
          <w:rtl w:val="0"/>
        </w:rPr>
        <w:t xml:space="preserve">Strings</w:t>
      </w:r>
    </w:p>
    <w:p w:rsidR="00000000" w:rsidDel="00000000" w:rsidP="00000000" w:rsidRDefault="00000000" w:rsidRPr="00000000" w14:paraId="0000024A">
      <w:pPr>
        <w:ind w:left="0" w:firstLine="0"/>
        <w:rPr/>
      </w:pPr>
      <w:r w:rsidDel="00000000" w:rsidR="00000000" w:rsidRPr="00000000">
        <w:rPr>
          <w:rtl w:val="0"/>
        </w:rPr>
        <w:t xml:space="preserve">Some properties contain strings directly, like “label”; “description”; or even “id” among others. Properties $prefix and $postfix take a string as input and allow for inserting the provided string at the start or the end of the base property, respectively. $replace takes in a list of “string1”:”string2” pairs inside dictionaries and replaces any instance of “string1” with “string2”. $replacelast does the same, but with only the last instance of each “string1”.</w:t>
      </w:r>
    </w:p>
    <w:p w:rsidR="00000000" w:rsidDel="00000000" w:rsidP="00000000" w:rsidRDefault="00000000" w:rsidRPr="00000000" w14:paraId="0000024B">
      <w:pPr>
        <w:pStyle w:val="Heading4"/>
        <w:rPr/>
      </w:pPr>
      <w:bookmarkStart w:colFirst="0" w:colLast="0" w:name="_5kh9exeqwkbg" w:id="41"/>
      <w:bookmarkEnd w:id="41"/>
      <w:r w:rsidDel="00000000" w:rsidR="00000000" w:rsidRPr="00000000">
        <w:rPr>
          <w:rtl w:val="0"/>
        </w:rPr>
        <w:t xml:space="preserve">Property agnostic operations</w:t>
      </w:r>
    </w:p>
    <w:p w:rsidR="00000000" w:rsidDel="00000000" w:rsidP="00000000" w:rsidRDefault="00000000" w:rsidRPr="00000000" w14:paraId="0000024C">
      <w:pPr>
        <w:rPr/>
      </w:pPr>
      <w:r w:rsidDel="00000000" w:rsidR="00000000" w:rsidRPr="00000000">
        <w:rPr>
          <w:rtl w:val="0"/>
        </w:rPr>
        <w:t xml:space="preserve">There are some operations that can be applied to any property, but there are not many of them.</w:t>
      </w:r>
    </w:p>
    <w:p w:rsidR="00000000" w:rsidDel="00000000" w:rsidP="00000000" w:rsidRDefault="00000000" w:rsidRPr="00000000" w14:paraId="0000024D">
      <w:pPr>
        <w:numPr>
          <w:ilvl w:val="0"/>
          <w:numId w:val="1"/>
        </w:numPr>
        <w:ind w:left="720" w:hanging="360"/>
        <w:rPr>
          <w:u w:val="none"/>
        </w:rPr>
      </w:pPr>
      <w:r w:rsidDel="00000000" w:rsidR="00000000" w:rsidRPr="00000000">
        <w:rPr>
          <w:rtl w:val="0"/>
        </w:rPr>
        <w:t xml:space="preserve">$clear followed by either “” or {} clears the contents and the property entry of the operated property.</w:t>
      </w:r>
    </w:p>
    <w:p w:rsidR="00000000" w:rsidDel="00000000" w:rsidP="00000000" w:rsidRDefault="00000000" w:rsidRPr="00000000" w14:paraId="0000024E">
      <w:pPr>
        <w:ind w:left="0" w:firstLine="0"/>
        <w:rPr/>
      </w:pPr>
      <w:r w:rsidDel="00000000" w:rsidR="00000000" w:rsidRPr="00000000">
        <w:rPr/>
        <w:drawing>
          <wp:inline distB="114300" distT="114300" distL="114300" distR="114300">
            <wp:extent cx="1724025" cy="952500"/>
            <wp:effectExtent b="0" l="0" r="0" t="0"/>
            <wp:docPr id="79" name="image54.png"/>
            <a:graphic>
              <a:graphicData uri="http://schemas.openxmlformats.org/drawingml/2006/picture">
                <pic:pic>
                  <pic:nvPicPr>
                    <pic:cNvPr id="0" name="image54.png"/>
                    <pic:cNvPicPr preferRelativeResize="0"/>
                  </pic:nvPicPr>
                  <pic:blipFill>
                    <a:blip r:embed="rId53"/>
                    <a:srcRect b="0" l="0" r="0" t="0"/>
                    <a:stretch>
                      <a:fillRect/>
                    </a:stretch>
                  </pic:blipFill>
                  <pic:spPr>
                    <a:xfrm>
                      <a:off x="0" y="0"/>
                      <a:ext cx="1724025" cy="952500"/>
                    </a:xfrm>
                    <a:prstGeom prst="rect"/>
                    <a:ln/>
                  </pic:spPr>
                </pic:pic>
              </a:graphicData>
            </a:graphic>
          </wp:inline>
        </w:drawing>
      </w:r>
      <w:r w:rsidDel="00000000" w:rsidR="00000000" w:rsidRPr="00000000">
        <w:rPr/>
        <w:drawing>
          <wp:inline distB="114300" distT="114300" distL="114300" distR="114300">
            <wp:extent cx="1657350" cy="895350"/>
            <wp:effectExtent b="0" l="0" r="0" t="0"/>
            <wp:docPr id="95" name="image71.png"/>
            <a:graphic>
              <a:graphicData uri="http://schemas.openxmlformats.org/drawingml/2006/picture">
                <pic:pic>
                  <pic:nvPicPr>
                    <pic:cNvPr id="0" name="image71.png"/>
                    <pic:cNvPicPr preferRelativeResize="0"/>
                  </pic:nvPicPr>
                  <pic:blipFill>
                    <a:blip r:embed="rId54"/>
                    <a:srcRect b="0" l="0" r="0" t="0"/>
                    <a:stretch>
                      <a:fillRect/>
                    </a:stretch>
                  </pic:blipFill>
                  <pic:spPr>
                    <a:xfrm>
                      <a:off x="0" y="0"/>
                      <a:ext cx="1657350" cy="895350"/>
                    </a:xfrm>
                    <a:prstGeom prst="rect"/>
                    <a:ln/>
                  </pic:spPr>
                </pic:pic>
              </a:graphicData>
            </a:graphic>
          </wp:inline>
        </w:drawing>
      </w:r>
      <w:r w:rsidDel="00000000" w:rsidR="00000000" w:rsidRPr="00000000">
        <w:rPr>
          <w:rtl w:val="0"/>
        </w:rPr>
      </w:r>
    </w:p>
    <w:p w:rsidR="00000000" w:rsidDel="00000000" w:rsidP="00000000" w:rsidRDefault="00000000" w:rsidRPr="00000000" w14:paraId="0000024F">
      <w:pPr>
        <w:pStyle w:val="Heading4"/>
        <w:rPr/>
      </w:pPr>
      <w:bookmarkStart w:colFirst="0" w:colLast="0" w:name="_f5qkzgvjag2v" w:id="42"/>
      <w:bookmarkEnd w:id="42"/>
      <w:r w:rsidDel="00000000" w:rsidR="00000000" w:rsidRPr="00000000">
        <w:rPr>
          <w:rtl w:val="0"/>
        </w:rPr>
        <w:t xml:space="preserve">Entity level property operations</w:t>
      </w:r>
    </w:p>
    <w:p w:rsidR="00000000" w:rsidDel="00000000" w:rsidP="00000000" w:rsidRDefault="00000000" w:rsidRPr="00000000" w14:paraId="00000250">
      <w:pPr>
        <w:rPr/>
      </w:pPr>
      <w:r w:rsidDel="00000000" w:rsidR="00000000" w:rsidRPr="00000000">
        <w:rPr>
          <w:rtl w:val="0"/>
        </w:rPr>
        <w:t xml:space="preserve">There are a few properties that are applied to the whole entity, be it element, recipe or something else. This applies mostly to the things contained within the {} brackets of that entity.</w:t>
      </w:r>
    </w:p>
    <w:p w:rsidR="00000000" w:rsidDel="00000000" w:rsidP="00000000" w:rsidRDefault="00000000" w:rsidRPr="00000000" w14:paraId="00000251">
      <w:pPr>
        <w:numPr>
          <w:ilvl w:val="0"/>
          <w:numId w:val="45"/>
        </w:numPr>
        <w:ind w:left="720" w:hanging="360"/>
        <w:rPr>
          <w:u w:val="none"/>
        </w:rPr>
      </w:pPr>
      <w:r w:rsidDel="00000000" w:rsidR="00000000" w:rsidRPr="00000000">
        <w:rPr>
          <w:rtl w:val="0"/>
        </w:rPr>
        <w:t xml:space="preserve">$extends takes in another entity id, copies it to the entity that the property is invoked in, and then takes any changes and overrides them onto the base copied properties.</w:t>
      </w:r>
    </w:p>
    <w:p w:rsidR="00000000" w:rsidDel="00000000" w:rsidP="00000000" w:rsidRDefault="00000000" w:rsidRPr="00000000" w14:paraId="00000252">
      <w:pPr>
        <w:ind w:left="0" w:firstLine="0"/>
        <w:rPr/>
      </w:pPr>
      <w:r w:rsidDel="00000000" w:rsidR="00000000" w:rsidRPr="00000000">
        <w:rPr/>
        <w:drawing>
          <wp:inline distB="114300" distT="114300" distL="114300" distR="114300">
            <wp:extent cx="1962150" cy="800100"/>
            <wp:effectExtent b="0" l="0" r="0" t="0"/>
            <wp:docPr id="134" name="image99.png"/>
            <a:graphic>
              <a:graphicData uri="http://schemas.openxmlformats.org/drawingml/2006/picture">
                <pic:pic>
                  <pic:nvPicPr>
                    <pic:cNvPr id="0" name="image99.png"/>
                    <pic:cNvPicPr preferRelativeResize="0"/>
                  </pic:nvPicPr>
                  <pic:blipFill>
                    <a:blip r:embed="rId55"/>
                    <a:srcRect b="0" l="0" r="0" t="0"/>
                    <a:stretch>
                      <a:fillRect/>
                    </a:stretch>
                  </pic:blipFill>
                  <pic:spPr>
                    <a:xfrm>
                      <a:off x="0" y="0"/>
                      <a:ext cx="1962150" cy="800100"/>
                    </a:xfrm>
                    <a:prstGeom prst="rect"/>
                    <a:ln/>
                  </pic:spPr>
                </pic:pic>
              </a:graphicData>
            </a:graphic>
          </wp:inline>
        </w:drawing>
      </w:r>
      <w:r w:rsidDel="00000000" w:rsidR="00000000" w:rsidRPr="00000000">
        <w:rPr>
          <w:rtl w:val="0"/>
        </w:rPr>
      </w:r>
    </w:p>
    <w:p w:rsidR="00000000" w:rsidDel="00000000" w:rsidP="00000000" w:rsidRDefault="00000000" w:rsidRPr="00000000" w14:paraId="00000253">
      <w:pPr>
        <w:ind w:left="0" w:firstLine="0"/>
        <w:rPr/>
      </w:pPr>
      <w:r w:rsidDel="00000000" w:rsidR="00000000" w:rsidRPr="00000000">
        <w:rPr>
          <w:rtl w:val="0"/>
        </w:rPr>
        <w:t xml:space="preserve">In this case, the product would be an element in most ways identical to passion card (without its art, which is not invoked via property but by the name of the image being the same as the element) but with its only aspect being 1 knock.</w:t>
      </w:r>
    </w:p>
    <w:p w:rsidR="00000000" w:rsidDel="00000000" w:rsidP="00000000" w:rsidRDefault="00000000" w:rsidRPr="00000000" w14:paraId="00000254">
      <w:pPr>
        <w:numPr>
          <w:ilvl w:val="0"/>
          <w:numId w:val="46"/>
        </w:numPr>
        <w:ind w:left="720" w:hanging="360"/>
        <w:rPr>
          <w:u w:val="none"/>
        </w:rPr>
      </w:pPr>
      <w:r w:rsidDel="00000000" w:rsidR="00000000" w:rsidRPr="00000000">
        <w:rPr>
          <w:rtl w:val="0"/>
        </w:rPr>
        <w:t xml:space="preserve">$derives works mostly the same as $extends but any listed properties in </w:t>
      </w:r>
      <w:r w:rsidDel="00000000" w:rsidR="00000000" w:rsidRPr="00000000">
        <w:rPr>
          <w:rtl w:val="0"/>
        </w:rPr>
        <w:t xml:space="preserve">that</w:t>
      </w:r>
      <w:r w:rsidDel="00000000" w:rsidR="00000000" w:rsidRPr="00000000">
        <w:rPr>
          <w:rtl w:val="0"/>
        </w:rPr>
        <w:t xml:space="preserve"> entity will be merged with the ones imported by $derives.</w:t>
      </w:r>
    </w:p>
    <w:p w:rsidR="00000000" w:rsidDel="00000000" w:rsidP="00000000" w:rsidRDefault="00000000" w:rsidRPr="00000000" w14:paraId="00000255">
      <w:pPr>
        <w:ind w:left="0" w:firstLine="0"/>
        <w:rPr/>
      </w:pPr>
      <w:r w:rsidDel="00000000" w:rsidR="00000000" w:rsidRPr="00000000">
        <w:rPr/>
        <w:drawing>
          <wp:inline distB="114300" distT="114300" distL="114300" distR="114300">
            <wp:extent cx="1933575" cy="800100"/>
            <wp:effectExtent b="0" l="0" r="0" t="0"/>
            <wp:docPr id="8" name="image26.png"/>
            <a:graphic>
              <a:graphicData uri="http://schemas.openxmlformats.org/drawingml/2006/picture">
                <pic:pic>
                  <pic:nvPicPr>
                    <pic:cNvPr id="0" name="image26.png"/>
                    <pic:cNvPicPr preferRelativeResize="0"/>
                  </pic:nvPicPr>
                  <pic:blipFill>
                    <a:blip r:embed="rId56"/>
                    <a:srcRect b="0" l="0" r="0" t="0"/>
                    <a:stretch>
                      <a:fillRect/>
                    </a:stretch>
                  </pic:blipFill>
                  <pic:spPr>
                    <a:xfrm>
                      <a:off x="0" y="0"/>
                      <a:ext cx="1933575" cy="800100"/>
                    </a:xfrm>
                    <a:prstGeom prst="rect"/>
                    <a:ln/>
                  </pic:spPr>
                </pic:pic>
              </a:graphicData>
            </a:graphic>
          </wp:inline>
        </w:drawing>
      </w:r>
      <w:r w:rsidDel="00000000" w:rsidR="00000000" w:rsidRPr="00000000">
        <w:rPr>
          <w:rtl w:val="0"/>
        </w:rPr>
      </w:r>
    </w:p>
    <w:p w:rsidR="00000000" w:rsidDel="00000000" w:rsidP="00000000" w:rsidRDefault="00000000" w:rsidRPr="00000000" w14:paraId="00000256">
      <w:pPr>
        <w:ind w:left="0" w:firstLine="0"/>
        <w:rPr/>
      </w:pPr>
      <w:r w:rsidDel="00000000" w:rsidR="00000000" w:rsidRPr="00000000">
        <w:rPr>
          <w:rtl w:val="0"/>
        </w:rPr>
        <w:t xml:space="preserve">This nearly identical entry would result in an element with all of the defined properties of passion, but with the addition of 1 knock.</w:t>
      </w:r>
      <w:r w:rsidDel="00000000" w:rsidR="00000000" w:rsidRPr="00000000">
        <w:br w:type="page"/>
      </w:r>
      <w:r w:rsidDel="00000000" w:rsidR="00000000" w:rsidRPr="00000000">
        <w:rPr>
          <w:rtl w:val="0"/>
        </w:rPr>
      </w:r>
    </w:p>
    <w:p w:rsidR="00000000" w:rsidDel="00000000" w:rsidP="00000000" w:rsidRDefault="00000000" w:rsidRPr="00000000" w14:paraId="00000257">
      <w:pPr>
        <w:ind w:left="0" w:firstLine="0"/>
        <w:rPr/>
      </w:pPr>
      <w:r w:rsidDel="00000000" w:rsidR="00000000" w:rsidRPr="00000000">
        <w:rPr>
          <w:rtl w:val="0"/>
        </w:rPr>
      </w:r>
    </w:p>
    <w:p w:rsidR="00000000" w:rsidDel="00000000" w:rsidP="00000000" w:rsidRDefault="00000000" w:rsidRPr="00000000" w14:paraId="00000258">
      <w:pPr>
        <w:numPr>
          <w:ilvl w:val="0"/>
          <w:numId w:val="41"/>
        </w:numPr>
        <w:ind w:left="720" w:hanging="360"/>
        <w:rPr>
          <w:u w:val="none"/>
        </w:rPr>
      </w:pPr>
      <w:r w:rsidDel="00000000" w:rsidR="00000000" w:rsidRPr="00000000">
        <w:rPr>
          <w:rtl w:val="0"/>
        </w:rPr>
        <w:t xml:space="preserve">$priority can alter the load order of the specified entities. 0 is default, with higher numbers loading earlier and lower (negative) numbers loading later; whatever loads later overwrites values loaded earlier. This is useful in many cases, with one of most obvious benefits being for recipes - recipes loaded earlier are displayed before those loaded later, which is very useful if you want your recipe requirements to overlap with some other recipes, which will in most cases be base game ones.</w:t>
      </w:r>
    </w:p>
    <w:p w:rsidR="00000000" w:rsidDel="00000000" w:rsidP="00000000" w:rsidRDefault="00000000" w:rsidRPr="00000000" w14:paraId="00000259">
      <w:pPr>
        <w:ind w:left="0" w:firstLine="0"/>
        <w:rPr/>
      </w:pPr>
      <w:r w:rsidDel="00000000" w:rsidR="00000000" w:rsidRPr="00000000">
        <w:rPr/>
        <w:drawing>
          <wp:inline distB="114300" distT="114300" distL="114300" distR="114300">
            <wp:extent cx="1533525" cy="638175"/>
            <wp:effectExtent b="0" l="0" r="0" t="0"/>
            <wp:docPr id="27" name="image20.png"/>
            <a:graphic>
              <a:graphicData uri="http://schemas.openxmlformats.org/drawingml/2006/picture">
                <pic:pic>
                  <pic:nvPicPr>
                    <pic:cNvPr id="0" name="image20.png"/>
                    <pic:cNvPicPr preferRelativeResize="0"/>
                  </pic:nvPicPr>
                  <pic:blipFill>
                    <a:blip r:embed="rId57"/>
                    <a:srcRect b="0" l="0" r="0" t="0"/>
                    <a:stretch>
                      <a:fillRect/>
                    </a:stretch>
                  </pic:blipFill>
                  <pic:spPr>
                    <a:xfrm>
                      <a:off x="0" y="0"/>
                      <a:ext cx="1533525" cy="638175"/>
                    </a:xfrm>
                    <a:prstGeom prst="rect"/>
                    <a:ln/>
                  </pic:spPr>
                </pic:pic>
              </a:graphicData>
            </a:graphic>
          </wp:inline>
        </w:drawing>
      </w:r>
      <w:r w:rsidDel="00000000" w:rsidR="00000000" w:rsidRPr="00000000">
        <w:rPr>
          <w:rtl w:val="0"/>
        </w:rPr>
      </w:r>
    </w:p>
    <w:p w:rsidR="00000000" w:rsidDel="00000000" w:rsidP="00000000" w:rsidRDefault="00000000" w:rsidRPr="00000000" w14:paraId="0000025A">
      <w:pPr>
        <w:ind w:left="0" w:firstLine="0"/>
        <w:rPr/>
      </w:pPr>
      <w:r w:rsidDel="00000000" w:rsidR="00000000" w:rsidRPr="00000000">
        <w:rPr>
          <w:rtl w:val="0"/>
        </w:rPr>
        <w:t xml:space="preserve">Usually adding or removing 1 to priority is enough, as the order of craftables can be also impacted by file path names inside a mod as well as the order of the definitions inside the files themselves.</w:t>
      </w:r>
    </w:p>
    <w:p w:rsidR="00000000" w:rsidDel="00000000" w:rsidP="00000000" w:rsidRDefault="00000000" w:rsidRPr="00000000" w14:paraId="0000025B">
      <w:pPr>
        <w:numPr>
          <w:ilvl w:val="0"/>
          <w:numId w:val="5"/>
        </w:numPr>
        <w:ind w:left="720" w:hanging="360"/>
        <w:rPr>
          <w:u w:val="none"/>
        </w:rPr>
      </w:pPr>
      <w:r w:rsidDel="00000000" w:rsidR="00000000" w:rsidRPr="00000000">
        <w:rPr>
          <w:rtl w:val="0"/>
        </w:rPr>
        <w:t xml:space="preserve">$contentgroup is a list of strings that marks entities with those strings as tags. It's mostly useful for making mods with their own options, as it’s one part of a mechanism which allows for mods with multiple options.</w:t>
      </w:r>
    </w:p>
    <w:p w:rsidR="00000000" w:rsidDel="00000000" w:rsidP="00000000" w:rsidRDefault="00000000" w:rsidRPr="00000000" w14:paraId="0000025C">
      <w:pPr>
        <w:ind w:left="0" w:firstLine="0"/>
        <w:rPr/>
      </w:pPr>
      <w:r w:rsidDel="00000000" w:rsidR="00000000" w:rsidRPr="00000000">
        <w:rPr/>
        <w:drawing>
          <wp:inline distB="114300" distT="114300" distL="114300" distR="114300">
            <wp:extent cx="2133600" cy="619125"/>
            <wp:effectExtent b="0" l="0" r="0" t="0"/>
            <wp:docPr id="122" name="image97.png"/>
            <a:graphic>
              <a:graphicData uri="http://schemas.openxmlformats.org/drawingml/2006/picture">
                <pic:pic>
                  <pic:nvPicPr>
                    <pic:cNvPr id="0" name="image97.png"/>
                    <pic:cNvPicPr preferRelativeResize="0"/>
                  </pic:nvPicPr>
                  <pic:blipFill>
                    <a:blip r:embed="rId58"/>
                    <a:srcRect b="0" l="0" r="0" t="0"/>
                    <a:stretch>
                      <a:fillRect/>
                    </a:stretch>
                  </pic:blipFill>
                  <pic:spPr>
                    <a:xfrm>
                      <a:off x="0" y="0"/>
                      <a:ext cx="2133600" cy="619125"/>
                    </a:xfrm>
                    <a:prstGeom prst="rect"/>
                    <a:ln/>
                  </pic:spPr>
                </pic:pic>
              </a:graphicData>
            </a:graphic>
          </wp:inline>
        </w:drawing>
      </w:r>
      <w:r w:rsidDel="00000000" w:rsidR="00000000" w:rsidRPr="00000000">
        <w:rPr>
          <w:rtl w:val="0"/>
        </w:rPr>
      </w:r>
    </w:p>
    <w:p w:rsidR="00000000" w:rsidDel="00000000" w:rsidP="00000000" w:rsidRDefault="00000000" w:rsidRPr="00000000" w14:paraId="0000025D">
      <w:pPr>
        <w:numPr>
          <w:ilvl w:val="0"/>
          <w:numId w:val="37"/>
        </w:numPr>
        <w:ind w:left="720" w:hanging="360"/>
        <w:rPr>
          <w:u w:val="none"/>
        </w:rPr>
      </w:pPr>
      <w:r w:rsidDel="00000000" w:rsidR="00000000" w:rsidRPr="00000000">
        <w:rPr>
          <w:rtl w:val="0"/>
        </w:rPr>
        <w:t xml:space="preserve">$depends is a list of strings. If a mod with a matching serapeum catalogue number or name in its synopsis file is enabled, the content of this entire entity is loaded, otherwise it is not. The list is an AND list, so </w:t>
      </w:r>
      <w:r w:rsidDel="00000000" w:rsidR="00000000" w:rsidRPr="00000000">
        <w:rPr>
          <w:i w:val="1"/>
          <w:rtl w:val="0"/>
        </w:rPr>
        <w:t xml:space="preserve">all</w:t>
      </w:r>
      <w:r w:rsidDel="00000000" w:rsidR="00000000" w:rsidRPr="00000000">
        <w:rPr>
          <w:rtl w:val="0"/>
        </w:rPr>
        <w:t xml:space="preserve"> of the listed mods need to be enabled for the entity entry to be loaded. This property allows for cross-mod optional compatibility.</w:t>
      </w:r>
    </w:p>
    <w:p w:rsidR="00000000" w:rsidDel="00000000" w:rsidP="00000000" w:rsidRDefault="00000000" w:rsidRPr="00000000" w14:paraId="0000025E">
      <w:pPr>
        <w:numPr>
          <w:ilvl w:val="0"/>
          <w:numId w:val="18"/>
        </w:numPr>
        <w:ind w:left="720" w:hanging="360"/>
        <w:rPr>
          <w:u w:val="none"/>
        </w:rPr>
      </w:pPr>
      <w:r w:rsidDel="00000000" w:rsidR="00000000" w:rsidRPr="00000000">
        <w:rPr>
          <w:rtl w:val="0"/>
        </w:rPr>
        <w:t xml:space="preserve">$incompatible is a list of strings. The complement to $depends, it’s a list of serapeum catalogue numbers or internal mod names that, if enabled, prevent that entity from loading; otherwise, the content of the entity loads normally. The list is an OR list, so if </w:t>
      </w:r>
      <w:r w:rsidDel="00000000" w:rsidR="00000000" w:rsidRPr="00000000">
        <w:rPr>
          <w:i w:val="1"/>
          <w:rtl w:val="0"/>
        </w:rPr>
        <w:t xml:space="preserve">any</w:t>
      </w:r>
      <w:r w:rsidDel="00000000" w:rsidR="00000000" w:rsidRPr="00000000">
        <w:rPr>
          <w:rtl w:val="0"/>
        </w:rPr>
        <w:t xml:space="preserve"> mod on the list is enabled then the entire entity entry will </w:t>
      </w:r>
      <w:r w:rsidDel="00000000" w:rsidR="00000000" w:rsidRPr="00000000">
        <w:rPr>
          <w:i w:val="1"/>
          <w:rtl w:val="0"/>
        </w:rPr>
        <w:t xml:space="preserve">not</w:t>
      </w:r>
      <w:r w:rsidDel="00000000" w:rsidR="00000000" w:rsidRPr="00000000">
        <w:rPr>
          <w:rtl w:val="0"/>
        </w:rPr>
        <w:t xml:space="preserve"> be loaded.</w:t>
      </w:r>
    </w:p>
    <w:p w:rsidR="00000000" w:rsidDel="00000000" w:rsidP="00000000" w:rsidRDefault="00000000" w:rsidRPr="00000000" w14:paraId="0000025F">
      <w:pPr>
        <w:ind w:left="0" w:firstLine="0"/>
        <w:rPr/>
      </w:pPr>
      <w:r w:rsidDel="00000000" w:rsidR="00000000" w:rsidRPr="00000000">
        <w:rPr>
          <w:rtl w:val="0"/>
        </w:rPr>
        <w:t xml:space="preserve">Regarding both $depends and $incompatible - mods internal name is only checked if the mod does NOT have a “serapeum_catalogue_number.txt” file.</w:t>
      </w:r>
    </w:p>
    <w:p w:rsidR="00000000" w:rsidDel="00000000" w:rsidP="00000000" w:rsidRDefault="00000000" w:rsidRPr="00000000" w14:paraId="00000260">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261">
      <w:pPr>
        <w:ind w:left="0" w:firstLine="0"/>
        <w:rPr/>
      </w:pPr>
      <w:r w:rsidDel="00000000" w:rsidR="00000000" w:rsidRPr="00000000">
        <w:rPr>
          <w:rtl w:val="0"/>
        </w:rPr>
      </w:r>
    </w:p>
    <w:p w:rsidR="00000000" w:rsidDel="00000000" w:rsidP="00000000" w:rsidRDefault="00000000" w:rsidRPr="00000000" w14:paraId="00000262">
      <w:pPr>
        <w:pStyle w:val="Heading2"/>
        <w:rPr/>
      </w:pPr>
      <w:bookmarkStart w:colFirst="0" w:colLast="0" w:name="_ptw1rayngaas" w:id="43"/>
      <w:bookmarkEnd w:id="43"/>
      <w:r w:rsidDel="00000000" w:rsidR="00000000" w:rsidRPr="00000000">
        <w:rPr>
          <w:rtl w:val="0"/>
        </w:rPr>
        <w:t xml:space="preserve">Full Reference</w:t>
      </w:r>
      <w:r w:rsidDel="00000000" w:rsidR="00000000" w:rsidRPr="00000000">
        <w:rPr>
          <w:rtl w:val="0"/>
        </w:rPr>
      </w:r>
    </w:p>
    <w:p w:rsidR="00000000" w:rsidDel="00000000" w:rsidP="00000000" w:rsidRDefault="00000000" w:rsidRPr="00000000" w14:paraId="00000263">
      <w:pPr>
        <w:rPr/>
      </w:pPr>
      <w:r w:rsidDel="00000000" w:rsidR="00000000" w:rsidRPr="00000000">
        <w:rPr>
          <w:rtl w:val="0"/>
        </w:rPr>
        <w:t xml:space="preserve">The following sections of the documentation will list, and provide examples, for every single property of each type of object in the game.</w:t>
      </w:r>
    </w:p>
    <w:p w:rsidR="00000000" w:rsidDel="00000000" w:rsidP="00000000" w:rsidRDefault="00000000" w:rsidRPr="00000000" w14:paraId="00000264">
      <w:pPr>
        <w:pStyle w:val="Heading2"/>
        <w:rPr/>
      </w:pPr>
      <w:bookmarkStart w:colFirst="0" w:colLast="0" w:name="_or9rltqqkvt2" w:id="44"/>
      <w:bookmarkEnd w:id="44"/>
      <w:r w:rsidDel="00000000" w:rsidR="00000000" w:rsidRPr="00000000">
        <w:rPr>
          <w:sz w:val="24"/>
          <w:szCs w:val="24"/>
          <w:rtl w:val="0"/>
        </w:rPr>
        <w:t xml:space="preserve">🐓 </w:t>
      </w:r>
      <w:r w:rsidDel="00000000" w:rsidR="00000000" w:rsidRPr="00000000">
        <w:rPr>
          <w:rtl w:val="0"/>
        </w:rPr>
        <w:t xml:space="preserve">About the Bird</w:t>
      </w:r>
    </w:p>
    <w:p w:rsidR="00000000" w:rsidDel="00000000" w:rsidP="00000000" w:rsidRDefault="00000000" w:rsidRPr="00000000" w14:paraId="00000265">
      <w:pPr>
        <w:rPr/>
      </w:pPr>
      <w:r w:rsidDel="00000000" w:rsidR="00000000" w:rsidRPr="00000000">
        <w:rPr>
          <w:rtl w:val="0"/>
        </w:rPr>
        <w:t xml:space="preserve">The end of some sections have additional "bird" 🐓 properties. In addition, some property references possess a "bird block". It is because it lists the properties and additional feature details that are only available if you use The Roost Machine, a DLL-mod written to add new features to the modding framework. Using them means both you and your players </w:t>
      </w:r>
      <w:r w:rsidDel="00000000" w:rsidR="00000000" w:rsidRPr="00000000">
        <w:rPr>
          <w:b w:val="1"/>
          <w:rtl w:val="0"/>
        </w:rPr>
        <w:t xml:space="preserve">will have to subscribe to The Roost Machine in order to enable and play your mod</w:t>
      </w:r>
      <w:r w:rsidDel="00000000" w:rsidR="00000000" w:rsidRPr="00000000">
        <w:rPr>
          <w:rtl w:val="0"/>
        </w:rPr>
        <w:t xml:space="preserve">. It contains convenience properties, but also many more advanced properties which you may not need. Keep this in mind if you decide to use these properties. The choice is up to you.</w:t>
      </w:r>
    </w:p>
    <w:p w:rsidR="00000000" w:rsidDel="00000000" w:rsidP="00000000" w:rsidRDefault="00000000" w:rsidRPr="00000000" w14:paraId="00000266">
      <w:pPr>
        <w:rPr/>
      </w:pPr>
      <w:r w:rsidDel="00000000" w:rsidR="00000000" w:rsidRPr="00000000">
        <w:rPr>
          <w:rtl w:val="0"/>
        </w:rPr>
      </w:r>
    </w:p>
    <w:p w:rsidR="00000000" w:rsidDel="00000000" w:rsidP="00000000" w:rsidRDefault="00000000" w:rsidRPr="00000000" w14:paraId="00000267">
      <w:pPr>
        <w:rPr/>
      </w:pPr>
      <w:r w:rsidDel="00000000" w:rsidR="00000000" w:rsidRPr="00000000">
        <w:rPr>
          <w:rtl w:val="0"/>
        </w:rPr>
        <w:t xml:space="preserve">Some properties have additional features or more flexibility provided by The Roost Machine. These will be displayed in a block like the one you can see below. On top of that, to see at a glance which feature is exclusive to The Roost Machine and not present in the base game at all, note that their name will be prefixed by 🐓 icon, and they will always be at the end of the properties list.</w:t>
      </w:r>
    </w:p>
    <w:p w:rsidR="00000000" w:rsidDel="00000000" w:rsidP="00000000" w:rsidRDefault="00000000" w:rsidRPr="00000000" w14:paraId="00000268">
      <w:pPr>
        <w:rPr/>
      </w:pPr>
      <w:r w:rsidDel="00000000" w:rsidR="00000000" w:rsidRPr="00000000">
        <w:rPr>
          <w:rtl w:val="0"/>
        </w:rPr>
      </w:r>
    </w:p>
    <w:tbl>
      <w:tblPr>
        <w:tblStyle w:val="Table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40"/>
        <w:gridCol w:w="8220"/>
        <w:tblGridChange w:id="0">
          <w:tblGrid>
            <w:gridCol w:w="1140"/>
            <w:gridCol w:w="8220"/>
          </w:tblGrid>
        </w:tblGridChange>
      </w:tblGrid>
      <w:tr>
        <w:trPr>
          <w:cantSplit w:val="0"/>
          <w:trHeight w:val="750" w:hRule="atLeast"/>
          <w:tblHeader w:val="0"/>
        </w:trPr>
        <w:tc>
          <w:tcPr>
            <w:shd w:fill="d0e0e3" w:val="clear"/>
          </w:tcPr>
          <w:p w:rsidR="00000000" w:rsidDel="00000000" w:rsidP="00000000" w:rsidRDefault="00000000" w:rsidRPr="00000000" w14:paraId="00000269">
            <w:pPr>
              <w:rPr>
                <w:color w:val="000000"/>
                <w:sz w:val="24"/>
                <w:szCs w:val="24"/>
              </w:rPr>
            </w:pPr>
            <w:r w:rsidDel="00000000" w:rsidR="00000000" w:rsidRPr="00000000">
              <w:rPr/>
              <w:drawing>
                <wp:inline distB="114300" distT="114300" distL="114300" distR="114300">
                  <wp:extent cx="519113" cy="519113"/>
                  <wp:effectExtent b="0" l="0" r="0" t="0"/>
                  <wp:docPr id="109" name="image32.png"/>
                  <a:graphic>
                    <a:graphicData uri="http://schemas.openxmlformats.org/drawingml/2006/picture">
                      <pic:pic>
                        <pic:nvPicPr>
                          <pic:cNvPr id="0" name="image32.png"/>
                          <pic:cNvPicPr preferRelativeResize="0"/>
                        </pic:nvPicPr>
                        <pic:blipFill>
                          <a:blip r:embed="rId59"/>
                          <a:srcRect b="0" l="0" r="0" t="0"/>
                          <a:stretch>
                            <a:fillRect/>
                          </a:stretch>
                        </pic:blipFill>
                        <pic:spPr>
                          <a:xfrm>
                            <a:off x="0" y="0"/>
                            <a:ext cx="519113" cy="519113"/>
                          </a:xfrm>
                          <a:prstGeom prst="rect"/>
                          <a:ln/>
                        </pic:spPr>
                      </pic:pic>
                    </a:graphicData>
                  </a:graphic>
                </wp:inline>
              </w:drawing>
            </w:r>
            <w:r w:rsidDel="00000000" w:rsidR="00000000" w:rsidRPr="00000000">
              <w:rPr>
                <w:rtl w:val="0"/>
              </w:rPr>
            </w:r>
          </w:p>
        </w:tc>
        <w:tc>
          <w:tcPr>
            <w:shd w:fill="d0e0e3" w:val="clear"/>
          </w:tcPr>
          <w:p w:rsidR="00000000" w:rsidDel="00000000" w:rsidP="00000000" w:rsidRDefault="00000000" w:rsidRPr="00000000" w14:paraId="0000026A">
            <w:pPr>
              <w:rPr>
                <w:b w:val="1"/>
              </w:rPr>
            </w:pPr>
            <w:r w:rsidDel="00000000" w:rsidR="00000000" w:rsidRPr="00000000">
              <w:rPr>
                <w:b w:val="1"/>
                <w:rtl w:val="0"/>
              </w:rPr>
              <w:t xml:space="preserve">Roost's specific informations</w:t>
            </w:r>
          </w:p>
          <w:p w:rsidR="00000000" w:rsidDel="00000000" w:rsidP="00000000" w:rsidRDefault="00000000" w:rsidRPr="00000000" w14:paraId="0000026B">
            <w:pPr>
              <w:rPr/>
            </w:pPr>
            <w:r w:rsidDel="00000000" w:rsidR="00000000" w:rsidRPr="00000000">
              <w:rPr>
                <w:rtl w:val="0"/>
              </w:rPr>
              <w:t xml:space="preserve">Generally speaking, any information block marked by the bird icon means this information/feature is specific to The Roost Machine, and is provided here in a single document for convenience.</w:t>
            </w:r>
            <w:r w:rsidDel="00000000" w:rsidR="00000000" w:rsidRPr="00000000">
              <w:rPr>
                <w:rtl w:val="0"/>
              </w:rPr>
            </w:r>
          </w:p>
        </w:tc>
      </w:tr>
    </w:tbl>
    <w:p w:rsidR="00000000" w:rsidDel="00000000" w:rsidP="00000000" w:rsidRDefault="00000000" w:rsidRPr="00000000" w14:paraId="0000026C">
      <w:pPr>
        <w:pStyle w:val="Heading2"/>
        <w:rPr>
          <w:sz w:val="24"/>
          <w:szCs w:val="24"/>
        </w:rPr>
      </w:pPr>
      <w:bookmarkStart w:colFirst="0" w:colLast="0" w:name="_du44ffcpiine" w:id="45"/>
      <w:bookmarkEnd w:id="45"/>
      <w:r w:rsidDel="00000000" w:rsidR="00000000" w:rsidRPr="00000000">
        <w:rPr>
          <w:rtl w:val="0"/>
        </w:rPr>
      </w:r>
    </w:p>
    <w:p w:rsidR="00000000" w:rsidDel="00000000" w:rsidP="00000000" w:rsidRDefault="00000000" w:rsidRPr="00000000" w14:paraId="0000026D">
      <w:pPr>
        <w:pStyle w:val="Heading2"/>
        <w:rPr/>
      </w:pPr>
      <w:bookmarkStart w:colFirst="0" w:colLast="0" w:name="_hwyleyh5ufw4" w:id="46"/>
      <w:bookmarkEnd w:id="46"/>
      <w:r w:rsidDel="00000000" w:rsidR="00000000" w:rsidRPr="00000000">
        <w:rPr>
          <w:sz w:val="24"/>
          <w:szCs w:val="24"/>
          <w:rtl w:val="0"/>
        </w:rPr>
        <w:t xml:space="preserve">📖 </w:t>
      </w:r>
      <w:r w:rsidDel="00000000" w:rsidR="00000000" w:rsidRPr="00000000">
        <w:rPr>
          <w:rtl w:val="0"/>
        </w:rPr>
        <w:t xml:space="preserve">About the Book</w:t>
      </w:r>
    </w:p>
    <w:p w:rsidR="00000000" w:rsidDel="00000000" w:rsidP="00000000" w:rsidRDefault="00000000" w:rsidRPr="00000000" w14:paraId="0000026E">
      <w:pPr>
        <w:rPr/>
      </w:pPr>
      <w:r w:rsidDel="00000000" w:rsidR="00000000" w:rsidRPr="00000000">
        <w:rPr>
          <w:rtl w:val="0"/>
        </w:rPr>
        <w:t xml:space="preserve">The end of some sections have additional "book" 📖 properties. These properties are specific to the Codex mod, a DLL-mod adding a logbook/encyclopaedia feature to the game. </w:t>
      </w:r>
      <w:r w:rsidDel="00000000" w:rsidR="00000000" w:rsidRPr="00000000">
        <w:rPr>
          <w:b w:val="1"/>
          <w:rtl w:val="0"/>
        </w:rPr>
        <w:t xml:space="preserve">Players will have to subscribe to and enable Codex in order to benefit from these</w:t>
      </w:r>
      <w:r w:rsidDel="00000000" w:rsidR="00000000" w:rsidRPr="00000000">
        <w:rPr>
          <w:rtl w:val="0"/>
        </w:rPr>
        <w:t xml:space="preserve">. If they don't, the codex actions will be ignored. In most cases, it means players can ignore this feature, but if your logic relies on checking for the existence of codex entries to influence the gameplay, then it obviously becomes mandatory.</w:t>
      </w:r>
    </w:p>
    <w:p w:rsidR="00000000" w:rsidDel="00000000" w:rsidP="00000000" w:rsidRDefault="00000000" w:rsidRPr="00000000" w14:paraId="0000026F">
      <w:pPr>
        <w:rPr/>
      </w:pPr>
      <w:r w:rsidDel="00000000" w:rsidR="00000000" w:rsidRPr="00000000">
        <w:rPr>
          <w:rtl w:val="0"/>
        </w:rPr>
      </w:r>
    </w:p>
    <w:p w:rsidR="00000000" w:rsidDel="00000000" w:rsidP="00000000" w:rsidRDefault="00000000" w:rsidRPr="00000000" w14:paraId="00000270">
      <w:pPr>
        <w:rPr>
          <w:rFonts w:ascii="Philosopher" w:cs="Philosopher" w:eastAsia="Philosopher" w:hAnsi="Philosopher"/>
        </w:rPr>
      </w:pPr>
      <w:r w:rsidDel="00000000" w:rsidR="00000000" w:rsidRPr="00000000">
        <w:rPr>
          <w:rtl w:val="0"/>
        </w:rPr>
        <w:t xml:space="preserve">The Codex mod lets you define elements ("cards") to use as unlockable codex entries that can be dynamically changed via the use of refinement blocks and aspects mutated onto them. This is what the updateCodexEntries property does.</w:t>
      </w:r>
      <w:r w:rsidDel="00000000" w:rsidR="00000000" w:rsidRPr="00000000">
        <w:rPr>
          <w:b w:val="1"/>
          <w:rtl w:val="0"/>
        </w:rPr>
        <w:t xml:space="preserve"> It relies on the Roost Machine and it is a mandatory dependency for it.</w:t>
      </w:r>
      <w:r w:rsidDel="00000000" w:rsidR="00000000" w:rsidRPr="00000000">
        <w:br w:type="page"/>
      </w:r>
      <w:r w:rsidDel="00000000" w:rsidR="00000000" w:rsidRPr="00000000">
        <w:rPr>
          <w:rtl w:val="0"/>
        </w:rPr>
      </w:r>
    </w:p>
    <w:p w:rsidR="00000000" w:rsidDel="00000000" w:rsidP="00000000" w:rsidRDefault="00000000" w:rsidRPr="00000000" w14:paraId="00000271">
      <w:pPr>
        <w:pStyle w:val="Heading2"/>
        <w:pageBreakBefore w:val="0"/>
        <w:rPr>
          <w:rFonts w:ascii="Philosopher" w:cs="Philosopher" w:eastAsia="Philosopher" w:hAnsi="Philosopher"/>
        </w:rPr>
      </w:pPr>
      <w:bookmarkStart w:colFirst="0" w:colLast="0" w:name="_c18b77bhqr00" w:id="47"/>
      <w:bookmarkEnd w:id="47"/>
      <w:r w:rsidDel="00000000" w:rsidR="00000000" w:rsidRPr="00000000">
        <w:rPr>
          <w:rFonts w:ascii="Philosopher" w:cs="Philosopher" w:eastAsia="Philosopher" w:hAnsi="Philosopher"/>
          <w:rtl w:val="0"/>
        </w:rPr>
        <w:t xml:space="preserve">Elements</w:t>
      </w:r>
    </w:p>
    <w:p w:rsidR="00000000" w:rsidDel="00000000" w:rsidP="00000000" w:rsidRDefault="00000000" w:rsidRPr="00000000" w14:paraId="00000272">
      <w:pPr>
        <w:pStyle w:val="Heading3"/>
        <w:pageBreakBefore w:val="0"/>
        <w:spacing w:before="400" w:lineRule="auto"/>
        <w:rPr/>
      </w:pPr>
      <w:bookmarkStart w:colFirst="0" w:colLast="0" w:name="_sgbgoqud8g8b" w:id="48"/>
      <w:bookmarkEnd w:id="48"/>
      <w:r w:rsidDel="00000000" w:rsidR="00000000" w:rsidRPr="00000000">
        <w:rPr>
          <w:rtl w:val="0"/>
        </w:rPr>
        <w:t xml:space="preserve">Description</w:t>
      </w:r>
      <w:r w:rsidDel="00000000" w:rsidR="00000000" w:rsidRPr="00000000">
        <w:drawing>
          <wp:anchor allowOverlap="1" behindDoc="0" distB="43200" distT="114300" distL="114300" distR="114300" hidden="0" layoutInCell="1" locked="0" relativeHeight="0" simplePos="0">
            <wp:simplePos x="0" y="0"/>
            <wp:positionH relativeFrom="column">
              <wp:posOffset>5043488</wp:posOffset>
            </wp:positionH>
            <wp:positionV relativeFrom="paragraph">
              <wp:posOffset>485390</wp:posOffset>
            </wp:positionV>
            <wp:extent cx="881063" cy="943360"/>
            <wp:effectExtent b="12700" l="12700" r="12700" t="12700"/>
            <wp:wrapSquare wrapText="bothSides" distB="43200" distT="114300" distL="114300" distR="114300"/>
            <wp:docPr id="16" name="image17.png"/>
            <a:graphic>
              <a:graphicData uri="http://schemas.openxmlformats.org/drawingml/2006/picture">
                <pic:pic>
                  <pic:nvPicPr>
                    <pic:cNvPr id="0" name="image17.png"/>
                    <pic:cNvPicPr preferRelativeResize="0"/>
                  </pic:nvPicPr>
                  <pic:blipFill>
                    <a:blip r:embed="rId60"/>
                    <a:srcRect b="0" l="0" r="0" t="0"/>
                    <a:stretch>
                      <a:fillRect/>
                    </a:stretch>
                  </pic:blipFill>
                  <pic:spPr>
                    <a:xfrm>
                      <a:off x="0" y="0"/>
                      <a:ext cx="881063" cy="943360"/>
                    </a:xfrm>
                    <a:prstGeom prst="rect"/>
                    <a:ln w="12700">
                      <a:solidFill>
                        <a:srgbClr val="000000"/>
                      </a:solidFill>
                      <a:prstDash val="solid"/>
                    </a:ln>
                  </pic:spPr>
                </pic:pic>
              </a:graphicData>
            </a:graphic>
          </wp:anchor>
        </w:drawing>
      </w:r>
    </w:p>
    <w:p w:rsidR="00000000" w:rsidDel="00000000" w:rsidP="00000000" w:rsidRDefault="00000000" w:rsidRPr="00000000" w14:paraId="00000273">
      <w:pPr>
        <w:pageBreakBefore w:val="0"/>
        <w:jc w:val="both"/>
        <w:rPr>
          <w:rFonts w:ascii="Philosopher" w:cs="Philosopher" w:eastAsia="Philosopher" w:hAnsi="Philosopher"/>
          <w:i w:val="1"/>
        </w:rPr>
      </w:pPr>
      <w:r w:rsidDel="00000000" w:rsidR="00000000" w:rsidRPr="00000000">
        <w:rPr>
          <w:rFonts w:ascii="Philosopher" w:cs="Philosopher" w:eastAsia="Philosopher" w:hAnsi="Philosopher"/>
          <w:i w:val="1"/>
          <w:rtl w:val="0"/>
        </w:rPr>
        <w:t xml:space="preserve">Elements are the nouns of the sentence. They are things that are.</w:t>
      </w:r>
    </w:p>
    <w:p w:rsidR="00000000" w:rsidDel="00000000" w:rsidP="00000000" w:rsidRDefault="00000000" w:rsidRPr="00000000" w14:paraId="00000274">
      <w:pPr>
        <w:pageBreakBefore w:val="0"/>
        <w:jc w:val="both"/>
        <w:rPr>
          <w:rFonts w:ascii="Philosopher" w:cs="Philosopher" w:eastAsia="Philosopher" w:hAnsi="Philosopher"/>
        </w:rPr>
      </w:pPr>
      <w:r w:rsidDel="00000000" w:rsidR="00000000" w:rsidRPr="00000000">
        <w:rPr>
          <w:rtl w:val="0"/>
        </w:rPr>
      </w:r>
    </w:p>
    <w:p w:rsidR="00000000" w:rsidDel="00000000" w:rsidP="00000000" w:rsidRDefault="00000000" w:rsidRPr="00000000" w14:paraId="00000275">
      <w:pPr>
        <w:pageBreakBefore w:val="0"/>
        <w:jc w:val="both"/>
        <w:rPr>
          <w:rFonts w:ascii="Philosopher" w:cs="Philosopher" w:eastAsia="Philosopher" w:hAnsi="Philosopher"/>
          <w:sz w:val="24"/>
          <w:szCs w:val="24"/>
        </w:rPr>
      </w:pPr>
      <w:r w:rsidDel="00000000" w:rsidR="00000000" w:rsidRPr="00000000">
        <w:rPr>
          <w:rFonts w:ascii="Philosopher" w:cs="Philosopher" w:eastAsia="Philosopher" w:hAnsi="Philosopher"/>
          <w:sz w:val="24"/>
          <w:szCs w:val="24"/>
          <w:rtl w:val="0"/>
        </w:rPr>
        <w:t xml:space="preserve">Elements encompass two categories; cards and aspects. Cards are the no</w:t>
      </w:r>
      <w:r w:rsidDel="00000000" w:rsidR="00000000" w:rsidRPr="00000000">
        <w:rPr>
          <w:rtl w:val="0"/>
        </w:rPr>
        <w:t xml:space="preserve">u</w:t>
      </w:r>
      <w:r w:rsidDel="00000000" w:rsidR="00000000" w:rsidRPr="00000000">
        <w:rPr>
          <w:rFonts w:ascii="Philosopher" w:cs="Philosopher" w:eastAsia="Philosopher" w:hAnsi="Philosopher"/>
          <w:sz w:val="24"/>
          <w:szCs w:val="24"/>
          <w:rtl w:val="0"/>
        </w:rPr>
        <w:t xml:space="preserve">ns, the things you use in the game. They are, among other things, defined by a set of aspects. The aspects are special elements with </w:t>
      </w:r>
      <w:r w:rsidDel="00000000" w:rsidR="00000000" w:rsidRPr="00000000">
        <w:rPr>
          <w:rtl w:val="0"/>
        </w:rPr>
        <w:t xml:space="preserve">fewer </w:t>
      </w:r>
      <w:r w:rsidDel="00000000" w:rsidR="00000000" w:rsidRPr="00000000">
        <w:rPr>
          <w:rFonts w:ascii="Philosopher" w:cs="Philosopher" w:eastAsia="Philosopher" w:hAnsi="Philosopher"/>
          <w:sz w:val="24"/>
          <w:szCs w:val="24"/>
          <w:rtl w:val="0"/>
        </w:rPr>
        <w:t xml:space="preserve">properties, that can be seen as metadata, or a more granular type of information we can act on.</w:t>
      </w:r>
    </w:p>
    <w:p w:rsidR="00000000" w:rsidDel="00000000" w:rsidP="00000000" w:rsidRDefault="00000000" w:rsidRPr="00000000" w14:paraId="00000276">
      <w:pPr>
        <w:pageBreakBefore w:val="0"/>
        <w:jc w:val="left"/>
        <w:rPr>
          <w:rFonts w:ascii="Philosopher" w:cs="Philosopher" w:eastAsia="Philosopher" w:hAnsi="Philosopher"/>
        </w:rPr>
      </w:pPr>
      <w:r w:rsidDel="00000000" w:rsidR="00000000" w:rsidRPr="00000000">
        <w:rPr>
          <w:rtl w:val="0"/>
        </w:rPr>
      </w:r>
    </w:p>
    <w:p w:rsidR="00000000" w:rsidDel="00000000" w:rsidP="00000000" w:rsidRDefault="00000000" w:rsidRPr="00000000" w14:paraId="00000277">
      <w:pPr>
        <w:pageBreakBefore w:val="0"/>
        <w:jc w:val="center"/>
        <w:rPr>
          <w:rFonts w:ascii="Philosopher" w:cs="Philosopher" w:eastAsia="Philosopher" w:hAnsi="Philosopher"/>
        </w:rPr>
      </w:pPr>
      <w:r w:rsidDel="00000000" w:rsidR="00000000" w:rsidRPr="00000000">
        <w:rPr>
          <w:rFonts w:ascii="Philosopher" w:cs="Philosopher" w:eastAsia="Philosopher" w:hAnsi="Philosopher"/>
        </w:rPr>
        <w:drawing>
          <wp:inline distB="114300" distT="114300" distL="114300" distR="114300">
            <wp:extent cx="4781550" cy="3238840"/>
            <wp:effectExtent b="12700" l="12700" r="12700" t="12700"/>
            <wp:docPr id="46" name="image36.png"/>
            <a:graphic>
              <a:graphicData uri="http://schemas.openxmlformats.org/drawingml/2006/picture">
                <pic:pic>
                  <pic:nvPicPr>
                    <pic:cNvPr id="0" name="image36.png"/>
                    <pic:cNvPicPr preferRelativeResize="0"/>
                  </pic:nvPicPr>
                  <pic:blipFill>
                    <a:blip r:embed="rId61"/>
                    <a:srcRect b="0" l="0" r="0" t="0"/>
                    <a:stretch>
                      <a:fillRect/>
                    </a:stretch>
                  </pic:blipFill>
                  <pic:spPr>
                    <a:xfrm>
                      <a:off x="0" y="0"/>
                      <a:ext cx="4781550" cy="323884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78">
      <w:pPr>
        <w:pageBreakBefore w:val="0"/>
        <w:jc w:val="center"/>
        <w:rPr>
          <w:rFonts w:ascii="Philosopher" w:cs="Philosopher" w:eastAsia="Philosopher" w:hAnsi="Philosopher"/>
          <w:sz w:val="18"/>
          <w:szCs w:val="18"/>
        </w:rPr>
      </w:pPr>
      <w:r w:rsidDel="00000000" w:rsidR="00000000" w:rsidRPr="00000000">
        <w:rPr>
          <w:rFonts w:ascii="Philosopher" w:cs="Philosopher" w:eastAsia="Philosopher" w:hAnsi="Philosopher"/>
          <w:sz w:val="18"/>
          <w:szCs w:val="18"/>
          <w:rtl w:val="0"/>
        </w:rPr>
        <w:t xml:space="preserve">Red = Card. Green = Aspects of the “London” card.</w:t>
      </w:r>
    </w:p>
    <w:p w:rsidR="00000000" w:rsidDel="00000000" w:rsidP="00000000" w:rsidRDefault="00000000" w:rsidRPr="00000000" w14:paraId="00000279">
      <w:pPr>
        <w:pageBreakBefore w:val="0"/>
        <w:rPr>
          <w:rFonts w:ascii="Philosopher" w:cs="Philosopher" w:eastAsia="Philosopher" w:hAnsi="Philosopher"/>
        </w:rPr>
      </w:pPr>
      <w:r w:rsidDel="00000000" w:rsidR="00000000" w:rsidRPr="00000000">
        <w:rPr>
          <w:rtl w:val="0"/>
        </w:rPr>
      </w:r>
    </w:p>
    <w:p w:rsidR="00000000" w:rsidDel="00000000" w:rsidP="00000000" w:rsidRDefault="00000000" w:rsidRPr="00000000" w14:paraId="0000027A">
      <w:pPr>
        <w:pageBreakBefore w:val="0"/>
        <w:jc w:val="both"/>
        <w:rPr>
          <w:rFonts w:ascii="Philosopher" w:cs="Philosopher" w:eastAsia="Philosopher" w:hAnsi="Philosopher"/>
        </w:rPr>
      </w:pPr>
      <w:r w:rsidDel="00000000" w:rsidR="00000000" w:rsidRPr="00000000">
        <w:rPr>
          <w:rFonts w:ascii="Philosopher" w:cs="Philosopher" w:eastAsia="Philosopher" w:hAnsi="Philosopher"/>
          <w:rtl w:val="0"/>
        </w:rPr>
        <w:t xml:space="preserve">The cards on the table are elements. The aspects of </w:t>
      </w:r>
      <w:r w:rsidDel="00000000" w:rsidR="00000000" w:rsidRPr="00000000">
        <w:rPr>
          <w:rtl w:val="0"/>
        </w:rPr>
        <w:t xml:space="preserve">cards</w:t>
      </w:r>
      <w:r w:rsidDel="00000000" w:rsidR="00000000" w:rsidRPr="00000000">
        <w:rPr>
          <w:rFonts w:ascii="Philosopher" w:cs="Philosopher" w:eastAsia="Philosopher" w:hAnsi="Philosopher"/>
          <w:rtl w:val="0"/>
        </w:rPr>
        <w:t xml:space="preserve"> are also elements. Everything that’s represented as a card, from Lore, Books, Patrons, Influences, is an element.</w:t>
      </w:r>
    </w:p>
    <w:p w:rsidR="00000000" w:rsidDel="00000000" w:rsidP="00000000" w:rsidRDefault="00000000" w:rsidRPr="00000000" w14:paraId="0000027B">
      <w:pPr>
        <w:pageBreakBefore w:val="0"/>
        <w:jc w:val="both"/>
        <w:rPr/>
      </w:pPr>
      <w:r w:rsidDel="00000000" w:rsidR="00000000" w:rsidRPr="00000000">
        <w:rPr>
          <w:rtl w:val="0"/>
        </w:rPr>
      </w:r>
    </w:p>
    <w:p w:rsidR="00000000" w:rsidDel="00000000" w:rsidP="00000000" w:rsidRDefault="00000000" w:rsidRPr="00000000" w14:paraId="0000027C">
      <w:pPr>
        <w:pStyle w:val="Heading3"/>
        <w:pageBreakBefore w:val="0"/>
        <w:spacing w:before="720" w:lineRule="auto"/>
        <w:rPr/>
      </w:pPr>
      <w:bookmarkStart w:colFirst="0" w:colLast="0" w:name="_z41dah9o9pnp" w:id="49"/>
      <w:bookmarkEnd w:id="49"/>
      <w:commentRangeStart w:id="7"/>
      <w:commentRangeStart w:id="8"/>
      <w:commentRangeStart w:id="9"/>
      <w:commentRangeStart w:id="10"/>
      <w:commentRangeStart w:id="11"/>
      <w:commentRangeStart w:id="12"/>
      <w:commentRangeStart w:id="13"/>
      <w:commentRangeStart w:id="14"/>
      <w:commentRangeStart w:id="15"/>
      <w:r w:rsidDel="00000000" w:rsidR="00000000" w:rsidRPr="00000000">
        <w:rPr>
          <w:rtl w:val="0"/>
        </w:rPr>
        <w:t xml:space="preserve">Properties of all Elements</w:t>
      </w:r>
    </w:p>
    <w:p w:rsidR="00000000" w:rsidDel="00000000" w:rsidP="00000000" w:rsidRDefault="00000000" w:rsidRPr="00000000" w14:paraId="0000027D">
      <w:pPr>
        <w:rPr/>
      </w:pPr>
      <w:r w:rsidDel="00000000" w:rsidR="00000000" w:rsidRPr="00000000">
        <w:rPr>
          <w:rtl w:val="0"/>
        </w:rPr>
        <w:t xml:space="preserve">"Elements" describe what you could commonly refer to as "the cards", but also "the aspects". Some properties are specific to cards, some to aspects, and some are common. This section lists the common properties, and the following ones list the things specific to each.</w:t>
      </w:r>
      <w:commentRangeEnd w:id="7"/>
      <w:r w:rsidDel="00000000" w:rsidR="00000000" w:rsidRPr="00000000">
        <w:commentReference w:id="7"/>
      </w:r>
      <w:commentRangeEnd w:id="8"/>
      <w:r w:rsidDel="00000000" w:rsidR="00000000" w:rsidRPr="00000000">
        <w:commentReference w:id="8"/>
      </w:r>
      <w:commentRangeEnd w:id="9"/>
      <w:r w:rsidDel="00000000" w:rsidR="00000000" w:rsidRPr="00000000">
        <w:commentReference w:id="9"/>
      </w:r>
      <w:commentRangeEnd w:id="10"/>
      <w:r w:rsidDel="00000000" w:rsidR="00000000" w:rsidRPr="00000000">
        <w:commentReference w:id="10"/>
      </w:r>
      <w:commentRangeEnd w:id="11"/>
      <w:r w:rsidDel="00000000" w:rsidR="00000000" w:rsidRPr="00000000">
        <w:commentReference w:id="11"/>
      </w:r>
      <w:commentRangeEnd w:id="12"/>
      <w:r w:rsidDel="00000000" w:rsidR="00000000" w:rsidRPr="00000000">
        <w:commentReference w:id="12"/>
      </w:r>
      <w:commentRangeEnd w:id="13"/>
      <w:r w:rsidDel="00000000" w:rsidR="00000000" w:rsidRPr="00000000">
        <w:commentReference w:id="13"/>
      </w:r>
      <w:commentRangeEnd w:id="14"/>
      <w:r w:rsidDel="00000000" w:rsidR="00000000" w:rsidRPr="00000000">
        <w:commentReference w:id="14"/>
      </w:r>
      <w:commentRangeEnd w:id="15"/>
      <w:r w:rsidDel="00000000" w:rsidR="00000000" w:rsidRPr="00000000">
        <w:commentReference w:id="15"/>
      </w:r>
      <w:r w:rsidDel="00000000" w:rsidR="00000000" w:rsidRPr="00000000">
        <w:rPr>
          <w:rtl w:val="0"/>
        </w:rPr>
      </w:r>
    </w:p>
    <w:p w:rsidR="00000000" w:rsidDel="00000000" w:rsidP="00000000" w:rsidRDefault="00000000" w:rsidRPr="00000000" w14:paraId="0000027E">
      <w:pPr>
        <w:rPr/>
      </w:pPr>
      <w:r w:rsidDel="00000000" w:rsidR="00000000" w:rsidRPr="00000000">
        <w:rPr>
          <w:rtl w:val="0"/>
        </w:rPr>
      </w:r>
    </w:p>
    <w:p w:rsidR="00000000" w:rsidDel="00000000" w:rsidP="00000000" w:rsidRDefault="00000000" w:rsidRPr="00000000" w14:paraId="0000027F">
      <w:pPr>
        <w:pStyle w:val="Heading4"/>
        <w:jc w:val="left"/>
        <w:rPr/>
      </w:pPr>
      <w:bookmarkStart w:colFirst="0" w:colLast="0" w:name="_tidc658spoh5" w:id="50"/>
      <w:bookmarkEnd w:id="50"/>
      <w:r w:rsidDel="00000000" w:rsidR="00000000" w:rsidRPr="00000000">
        <w:rPr>
          <w:rtl w:val="0"/>
        </w:rPr>
        <w:t xml:space="preserve">Element ID</w:t>
      </w:r>
    </w:p>
    <w:tbl>
      <w:tblPr>
        <w:tblStyle w:val="Table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20"/>
        <w:gridCol w:w="7740"/>
        <w:tblGridChange w:id="0">
          <w:tblGrid>
            <w:gridCol w:w="1620"/>
            <w:gridCol w:w="7740"/>
          </w:tblGrid>
        </w:tblGridChange>
      </w:tblGrid>
      <w:tr>
        <w:trPr>
          <w:cantSplit w:val="0"/>
          <w:trHeight w:val="90" w:hRule="atLeast"/>
          <w:tblHeader w:val="0"/>
        </w:trPr>
        <w:tc>
          <w:tcPr>
            <w:tcBorders>
              <w:top w:color="4d3a00" w:space="0" w:sz="18" w:val="single"/>
              <w:left w:color="4d3a00" w:space="0" w:sz="18" w:val="single"/>
              <w:bottom w:color="4d3a00" w:space="0" w:sz="12" w:val="single"/>
              <w:right w:color="4d3a00" w:space="0" w:sz="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280">
            <w:pPr>
              <w:jc w:val="left"/>
              <w:rPr>
                <w:sz w:val="22"/>
                <w:szCs w:val="22"/>
              </w:rPr>
            </w:pPr>
            <w:r w:rsidDel="00000000" w:rsidR="00000000" w:rsidRPr="00000000">
              <w:rPr>
                <w:sz w:val="22"/>
                <w:szCs w:val="22"/>
                <w:rtl w:val="0"/>
              </w:rPr>
              <w:t xml:space="preserve">Property name</w:t>
            </w:r>
            <w:r w:rsidDel="00000000" w:rsidR="00000000" w:rsidRPr="00000000">
              <w:rPr>
                <w:rtl w:val="0"/>
              </w:rPr>
            </w:r>
          </w:p>
        </w:tc>
        <w:tc>
          <w:tcPr>
            <w:tcBorders>
              <w:top w:color="4d3a00" w:space="0" w:sz="18" w:val="single"/>
              <w:left w:color="4d3a00" w:space="0" w:sz="8" w:val="single"/>
              <w:bottom w:color="4d3a00" w:space="0" w:sz="12" w:val="single"/>
              <w:right w:color="4d3a00" w:space="0" w:sz="1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281">
            <w:pPr>
              <w:jc w:val="left"/>
              <w:rPr/>
            </w:pPr>
            <w:r w:rsidDel="00000000" w:rsidR="00000000" w:rsidRPr="00000000">
              <w:rPr>
                <w:rtl w:val="0"/>
              </w:rPr>
              <w:t xml:space="preserve">id</w:t>
            </w:r>
            <w:r w:rsidDel="00000000" w:rsidR="00000000" w:rsidRPr="00000000">
              <w:rPr>
                <w:rtl w:val="0"/>
              </w:rPr>
            </w:r>
          </w:p>
        </w:tc>
      </w:tr>
      <w:tr>
        <w:trPr>
          <w:cantSplit w:val="0"/>
          <w:trHeight w:val="4065" w:hRule="atLeast"/>
          <w:tblHeader w:val="0"/>
        </w:trPr>
        <w:tc>
          <w:tcPr>
            <w:tcBorders>
              <w:top w:color="4d3a00" w:space="0" w:sz="12" w:val="single"/>
              <w:left w:color="4d3a00" w:space="0" w:sz="18" w:val="single"/>
              <w:bottom w:color="4d3a00" w:space="0" w:sz="8" w:val="single"/>
              <w:right w:color="4d3a00" w:space="0" w:sz="8" w:val="single"/>
            </w:tcBorders>
            <w:shd w:fill="fff7e1" w:val="clear"/>
            <w:tcMar>
              <w:top w:w="100.0" w:type="dxa"/>
              <w:left w:w="100.0" w:type="dxa"/>
              <w:bottom w:w="100.0" w:type="dxa"/>
              <w:right w:w="100.0" w:type="dxa"/>
            </w:tcMar>
            <w:vAlign w:val="top"/>
          </w:tcPr>
          <w:p w:rsidR="00000000" w:rsidDel="00000000" w:rsidP="00000000" w:rsidRDefault="00000000" w:rsidRPr="00000000" w14:paraId="000002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Explanation</w:t>
            </w:r>
          </w:p>
        </w:tc>
        <w:tc>
          <w:tcPr>
            <w:tcBorders>
              <w:top w:color="4d3a00" w:space="0" w:sz="12" w:val="single"/>
              <w:left w:color="4d3a00" w:space="0" w:sz="8" w:val="single"/>
              <w:bottom w:color="4d3a00" w:space="0" w:sz="8" w:val="single"/>
              <w:right w:color="4d3a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283">
            <w:pPr>
              <w:rPr/>
            </w:pPr>
            <w:r w:rsidDel="00000000" w:rsidR="00000000" w:rsidRPr="00000000">
              <w:rPr>
                <w:rtl w:val="0"/>
              </w:rPr>
              <w:t xml:space="preserve">The unique identifier of the element. This is used to refer to the element. </w:t>
            </w:r>
          </w:p>
          <w:p w:rsidR="00000000" w:rsidDel="00000000" w:rsidP="00000000" w:rsidRDefault="00000000" w:rsidRPr="00000000" w14:paraId="00000284">
            <w:pPr>
              <w:rPr/>
            </w:pPr>
            <w:r w:rsidDel="00000000" w:rsidR="00000000" w:rsidRPr="00000000">
              <w:rPr>
                <w:rtl w:val="0"/>
              </w:rPr>
              <w:t xml:space="preserve">If the id is not unique, it will merge-overwrite with all other elements that share the same id.</w:t>
            </w:r>
          </w:p>
          <w:p w:rsidR="00000000" w:rsidDel="00000000" w:rsidP="00000000" w:rsidRDefault="00000000" w:rsidRPr="00000000" w14:paraId="00000285">
            <w:pPr>
              <w:rPr/>
            </w:pPr>
            <w:r w:rsidDel="00000000" w:rsidR="00000000" w:rsidRPr="00000000">
              <w:rPr>
                <w:rtl w:val="0"/>
              </w:rPr>
            </w:r>
          </w:p>
          <w:tbl>
            <w:tblPr>
              <w:tblStyle w:val="Table6"/>
              <w:tblW w:w="729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40"/>
              <w:gridCol w:w="6450"/>
              <w:tblGridChange w:id="0">
                <w:tblGrid>
                  <w:gridCol w:w="840"/>
                  <w:gridCol w:w="6450"/>
                </w:tblGrid>
              </w:tblGridChange>
            </w:tblGrid>
            <w:tr>
              <w:trPr>
                <w:cantSplit w:val="0"/>
                <w:trHeight w:val="750" w:hRule="atLeast"/>
                <w:tblHeader w:val="0"/>
              </w:trPr>
              <w:tc>
                <w:tcPr>
                  <w:shd w:fill="ffe599" w:val="clear"/>
                </w:tcPr>
                <w:p w:rsidR="00000000" w:rsidDel="00000000" w:rsidP="00000000" w:rsidRDefault="00000000" w:rsidRPr="00000000" w14:paraId="00000286">
                  <w:pPr>
                    <w:pStyle w:val="Heading3"/>
                    <w:keepNext w:val="0"/>
                    <w:keepLines w:val="0"/>
                    <w:spacing w:after="0" w:before="0" w:line="240" w:lineRule="auto"/>
                    <w:rPr>
                      <w:color w:val="000000"/>
                      <w:sz w:val="24"/>
                      <w:szCs w:val="24"/>
                    </w:rPr>
                  </w:pPr>
                  <w:bookmarkStart w:colFirst="0" w:colLast="0" w:name="_w5zb8d4ng279" w:id="51"/>
                  <w:bookmarkEnd w:id="51"/>
                  <w:r w:rsidDel="00000000" w:rsidR="00000000" w:rsidRPr="00000000">
                    <w:rPr>
                      <w:color w:val="000000"/>
                      <w:sz w:val="24"/>
                      <w:szCs w:val="24"/>
                    </w:rPr>
                    <w:drawing>
                      <wp:inline distB="114300" distT="114300" distL="114300" distR="114300">
                        <wp:extent cx="366713" cy="372627"/>
                        <wp:effectExtent b="0" l="0" r="0" t="0"/>
                        <wp:docPr id="37" name="image10.png"/>
                        <a:graphic>
                          <a:graphicData uri="http://schemas.openxmlformats.org/drawingml/2006/picture">
                            <pic:pic>
                              <pic:nvPicPr>
                                <pic:cNvPr id="0" name="image10.png"/>
                                <pic:cNvPicPr preferRelativeResize="0"/>
                              </pic:nvPicPr>
                              <pic:blipFill>
                                <a:blip r:embed="rId43"/>
                                <a:srcRect b="0" l="0" r="0" t="0"/>
                                <a:stretch>
                                  <a:fillRect/>
                                </a:stretch>
                              </pic:blipFill>
                              <pic:spPr>
                                <a:xfrm>
                                  <a:off x="0" y="0"/>
                                  <a:ext cx="366713" cy="372627"/>
                                </a:xfrm>
                                <a:prstGeom prst="rect"/>
                                <a:ln/>
                              </pic:spPr>
                            </pic:pic>
                          </a:graphicData>
                        </a:graphic>
                      </wp:inline>
                    </w:drawing>
                  </w:r>
                  <w:r w:rsidDel="00000000" w:rsidR="00000000" w:rsidRPr="00000000">
                    <w:rPr>
                      <w:rtl w:val="0"/>
                    </w:rPr>
                  </w:r>
                </w:p>
              </w:tc>
              <w:tc>
                <w:tcPr>
                  <w:shd w:fill="ffe599" w:val="clear"/>
                </w:tcPr>
                <w:p w:rsidR="00000000" w:rsidDel="00000000" w:rsidP="00000000" w:rsidRDefault="00000000" w:rsidRPr="00000000" w14:paraId="00000287">
                  <w:pPr>
                    <w:rPr>
                      <w:b w:val="1"/>
                    </w:rPr>
                  </w:pPr>
                  <w:r w:rsidDel="00000000" w:rsidR="00000000" w:rsidRPr="00000000">
                    <w:rPr>
                      <w:b w:val="1"/>
                      <w:rtl w:val="0"/>
                    </w:rPr>
                    <w:t xml:space="preserve">Spelling Causes a Crash on Startup</w:t>
                  </w:r>
                </w:p>
                <w:p w:rsidR="00000000" w:rsidDel="00000000" w:rsidP="00000000" w:rsidRDefault="00000000" w:rsidRPr="00000000" w14:paraId="00000288">
                  <w:pPr>
                    <w:rPr/>
                  </w:pPr>
                  <w:r w:rsidDel="00000000" w:rsidR="00000000" w:rsidRPr="00000000">
                    <w:rPr>
                      <w:rtl w:val="0"/>
                    </w:rPr>
                    <w:t xml:space="preserve">Spelling mistakes made when referencing this ID can create issues in your mod, such as XTriggers failing to operate, incorrect recipes being executed, or the game crashing (though not necessarily at startup.) The player log is likely to include a line that says something akin to “unknown element id specified: </w:t>
                  </w:r>
                  <w:r w:rsidDel="00000000" w:rsidR="00000000" w:rsidRPr="00000000">
                    <w:rPr>
                      <w:rtl w:val="0"/>
                    </w:rPr>
                    <w:t xml:space="preserve">scholardeepmandaic</w:t>
                  </w:r>
                  <w:r w:rsidDel="00000000" w:rsidR="00000000" w:rsidRPr="00000000">
                    <w:rPr>
                      <w:rtl w:val="0"/>
                    </w:rPr>
                    <w:t xml:space="preserve">”. This will indicate what element ID </w:t>
                  </w:r>
                  <w:r w:rsidDel="00000000" w:rsidR="00000000" w:rsidRPr="00000000">
                    <w:rPr>
                      <w:i w:val="1"/>
                      <w:rtl w:val="0"/>
                    </w:rPr>
                    <w:t xml:space="preserve">doesn’t</w:t>
                  </w:r>
                  <w:r w:rsidDel="00000000" w:rsidR="00000000" w:rsidRPr="00000000">
                    <w:rPr>
                      <w:rtl w:val="0"/>
                    </w:rPr>
                    <w:t xml:space="preserve"> exist, but will not indicate what the correct spelling is. (In this case, “scholarmandaic”.)</w:t>
                  </w:r>
                </w:p>
              </w:tc>
            </w:tr>
          </w:tbl>
          <w:p w:rsidR="00000000" w:rsidDel="00000000" w:rsidP="00000000" w:rsidRDefault="00000000" w:rsidRPr="00000000" w14:paraId="00000289">
            <w:pPr>
              <w:spacing w:line="240" w:lineRule="auto"/>
              <w:rPr/>
            </w:pPr>
            <w:r w:rsidDel="00000000" w:rsidR="00000000" w:rsidRPr="00000000">
              <w:rPr>
                <w:rtl w:val="0"/>
              </w:rPr>
            </w:r>
          </w:p>
        </w:tc>
      </w:tr>
      <w:tr>
        <w:trPr>
          <w:cantSplit w:val="0"/>
          <w:tblHeader w:val="0"/>
        </w:trPr>
        <w:tc>
          <w:tcPr>
            <w:tcBorders>
              <w:top w:color="4d3a00" w:space="0" w:sz="8" w:val="single"/>
              <w:left w:color="4d3a00" w:space="0" w:sz="18" w:val="single"/>
              <w:bottom w:color="4d3a00" w:space="0" w:sz="12" w:val="single"/>
              <w:right w:color="4d3a00" w:space="0" w:sz="8" w:val="single"/>
            </w:tcBorders>
            <w:shd w:fill="fff7e1" w:val="clear"/>
            <w:tcMar>
              <w:top w:w="100.0" w:type="dxa"/>
              <w:left w:w="100.0" w:type="dxa"/>
              <w:bottom w:w="100.0" w:type="dxa"/>
              <w:right w:w="100.0" w:type="dxa"/>
            </w:tcMar>
            <w:vAlign w:val="top"/>
          </w:tcPr>
          <w:p w:rsidR="00000000" w:rsidDel="00000000" w:rsidP="00000000" w:rsidRDefault="00000000" w:rsidRPr="00000000" w14:paraId="000002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Default value</w:t>
            </w:r>
          </w:p>
        </w:tc>
        <w:tc>
          <w:tcPr>
            <w:tcBorders>
              <w:top w:color="4d3a00" w:space="0" w:sz="8" w:val="single"/>
              <w:left w:color="4d3a00" w:space="0" w:sz="8" w:val="single"/>
              <w:bottom w:color="4d3a00" w:space="0" w:sz="12" w:val="single"/>
              <w:right w:color="4d3a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2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b w:val="1"/>
              </w:rPr>
            </w:pPr>
            <w:r w:rsidDel="00000000" w:rsidR="00000000" w:rsidRPr="00000000">
              <w:rPr>
                <w:rtl w:val="0"/>
              </w:rPr>
              <w:t xml:space="preserve">No default value. </w:t>
            </w:r>
            <w:r w:rsidDel="00000000" w:rsidR="00000000" w:rsidRPr="00000000">
              <w:rPr>
                <w:b w:val="1"/>
                <w:rtl w:val="0"/>
              </w:rPr>
              <w:t xml:space="preserve">This property is mandatory.</w:t>
            </w:r>
          </w:p>
        </w:tc>
      </w:tr>
      <w:tr>
        <w:trPr>
          <w:cantSplit w:val="0"/>
          <w:trHeight w:val="440" w:hRule="atLeast"/>
          <w:tblHeader w:val="0"/>
        </w:trPr>
        <w:tc>
          <w:tcPr>
            <w:gridSpan w:val="2"/>
            <w:tcBorders>
              <w:top w:color="4d3a00" w:space="0" w:sz="12" w:val="single"/>
              <w:left w:color="4d3a00" w:space="0" w:sz="18" w:val="single"/>
              <w:bottom w:color="4d3a00" w:space="0" w:sz="12" w:val="single"/>
              <w:right w:color="741b47" w:space="0" w:sz="1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2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Examples</w:t>
            </w:r>
          </w:p>
        </w:tc>
      </w:tr>
      <w:tr>
        <w:trPr>
          <w:cantSplit w:val="0"/>
          <w:trHeight w:val="440" w:hRule="atLeast"/>
          <w:tblHeader w:val="0"/>
        </w:trPr>
        <w:tc>
          <w:tcPr>
            <w:tcBorders>
              <w:top w:color="4d3a00" w:space="0" w:sz="12" w:val="single"/>
              <w:left w:color="4d3a00" w:space="0" w:sz="18" w:val="single"/>
              <w:bottom w:color="4d3a00" w:space="0" w:sz="18" w:val="single"/>
              <w:right w:color="4d3a00" w:space="0" w:sz="18" w:val="single"/>
            </w:tcBorders>
            <w:shd w:fill="fff7e1" w:val="clear"/>
            <w:tcMar>
              <w:top w:w="100.0" w:type="dxa"/>
              <w:left w:w="100.0" w:type="dxa"/>
              <w:bottom w:w="100.0" w:type="dxa"/>
              <w:right w:w="100.0" w:type="dxa"/>
            </w:tcMar>
            <w:vAlign w:val="top"/>
          </w:tcPr>
          <w:p w:rsidR="00000000" w:rsidDel="00000000" w:rsidP="00000000" w:rsidRDefault="00000000" w:rsidRPr="00000000" w14:paraId="000002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Simple use of the property</w:t>
            </w:r>
          </w:p>
        </w:tc>
        <w:tc>
          <w:tcPr>
            <w:tcBorders>
              <w:top w:color="4d3a00" w:space="0" w:sz="12" w:val="single"/>
              <w:left w:color="4d3a00" w:space="0" w:sz="18" w:val="single"/>
              <w:bottom w:color="4d3a00" w:space="0" w:sz="18" w:val="single"/>
              <w:right w:color="4d3a00" w:space="0" w:sz="18" w:val="single"/>
            </w:tcBorders>
            <w:shd w:fill="1e1e1e" w:val="clear"/>
            <w:tcMar>
              <w:top w:w="100.0" w:type="dxa"/>
              <w:left w:w="100.0" w:type="dxa"/>
              <w:bottom w:w="100.0" w:type="dxa"/>
              <w:right w:w="100.0" w:type="dxa"/>
            </w:tcMar>
            <w:vAlign w:val="top"/>
          </w:tcPr>
          <w:p w:rsidR="00000000" w:rsidDel="00000000" w:rsidP="00000000" w:rsidRDefault="00000000" w:rsidRPr="00000000" w14:paraId="0000028F">
            <w:pPr>
              <w:widowControl w:val="0"/>
              <w:shd w:fill="1e1e1e" w:val="clear"/>
              <w:spacing w:line="325.71428571428567" w:lineRule="auto"/>
              <w:jc w:val="left"/>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90">
            <w:pPr>
              <w:widowControl w:val="0"/>
              <w:shd w:fill="1e1e1e" w:val="clear"/>
              <w:spacing w:line="325.71428571428567" w:lineRule="auto"/>
              <w:jc w:val="left"/>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"myid"</w:t>
            </w:r>
          </w:p>
          <w:p w:rsidR="00000000" w:rsidDel="00000000" w:rsidP="00000000" w:rsidRDefault="00000000" w:rsidRPr="00000000" w14:paraId="00000291">
            <w:pPr>
              <w:widowControl w:val="0"/>
              <w:shd w:fill="1e1e1e" w:val="clear"/>
              <w:spacing w:line="325.71428571428567" w:lineRule="auto"/>
              <w:jc w:val="left"/>
              <w:rPr/>
            </w:pP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tl w:val="0"/>
              </w:rPr>
            </w:r>
          </w:p>
        </w:tc>
      </w:tr>
    </w:tbl>
    <w:p w:rsidR="00000000" w:rsidDel="00000000" w:rsidP="00000000" w:rsidRDefault="00000000" w:rsidRPr="00000000" w14:paraId="00000292">
      <w:pPr>
        <w:rPr/>
      </w:pPr>
      <w:r w:rsidDel="00000000" w:rsidR="00000000" w:rsidRPr="00000000">
        <w:br w:type="page"/>
      </w:r>
      <w:r w:rsidDel="00000000" w:rsidR="00000000" w:rsidRPr="00000000">
        <w:rPr>
          <w:rtl w:val="0"/>
        </w:rPr>
      </w:r>
    </w:p>
    <w:p w:rsidR="00000000" w:rsidDel="00000000" w:rsidP="00000000" w:rsidRDefault="00000000" w:rsidRPr="00000000" w14:paraId="00000293">
      <w:pPr>
        <w:pStyle w:val="Heading4"/>
        <w:rPr/>
      </w:pPr>
      <w:bookmarkStart w:colFirst="0" w:colLast="0" w:name="_rtjp95v5jflk" w:id="52"/>
      <w:bookmarkEnd w:id="52"/>
      <w:r w:rsidDel="00000000" w:rsidR="00000000" w:rsidRPr="00000000">
        <w:rPr>
          <w:rtl w:val="0"/>
        </w:rPr>
        <w:t xml:space="preserve">Label</w:t>
      </w:r>
    </w:p>
    <w:tbl>
      <w:tblPr>
        <w:tblStyle w:val="Table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20"/>
        <w:gridCol w:w="7740"/>
        <w:tblGridChange w:id="0">
          <w:tblGrid>
            <w:gridCol w:w="1620"/>
            <w:gridCol w:w="7740"/>
          </w:tblGrid>
        </w:tblGridChange>
      </w:tblGrid>
      <w:tr>
        <w:trPr>
          <w:cantSplit w:val="0"/>
          <w:trHeight w:val="255" w:hRule="atLeast"/>
          <w:tblHeader w:val="0"/>
        </w:trPr>
        <w:tc>
          <w:tcPr>
            <w:tcBorders>
              <w:top w:color="4d3a00" w:space="0" w:sz="18" w:val="single"/>
              <w:left w:color="4d3a00" w:space="0" w:sz="18" w:val="single"/>
              <w:bottom w:color="4d3a00" w:space="0" w:sz="12" w:val="single"/>
              <w:right w:color="4d3a00" w:space="0" w:sz="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294">
            <w:pPr>
              <w:jc w:val="left"/>
              <w:rPr>
                <w:sz w:val="22"/>
                <w:szCs w:val="22"/>
              </w:rPr>
            </w:pPr>
            <w:r w:rsidDel="00000000" w:rsidR="00000000" w:rsidRPr="00000000">
              <w:rPr>
                <w:sz w:val="22"/>
                <w:szCs w:val="22"/>
                <w:rtl w:val="0"/>
              </w:rPr>
              <w:t xml:space="preserve">Property name</w:t>
            </w:r>
          </w:p>
        </w:tc>
        <w:tc>
          <w:tcPr>
            <w:tcBorders>
              <w:top w:color="4d3a00" w:space="0" w:sz="18" w:val="single"/>
              <w:left w:color="4d3a00" w:space="0" w:sz="8" w:val="single"/>
              <w:bottom w:color="4d3a00" w:space="0" w:sz="12" w:val="single"/>
              <w:right w:color="4d3a00" w:space="0" w:sz="1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295">
            <w:pPr>
              <w:jc w:val="left"/>
              <w:rPr/>
            </w:pPr>
            <w:r w:rsidDel="00000000" w:rsidR="00000000" w:rsidRPr="00000000">
              <w:rPr>
                <w:rtl w:val="0"/>
              </w:rPr>
              <w:t xml:space="preserve">label</w:t>
            </w:r>
          </w:p>
        </w:tc>
      </w:tr>
      <w:tr>
        <w:trPr>
          <w:cantSplit w:val="0"/>
          <w:trHeight w:val="975" w:hRule="atLeast"/>
          <w:tblHeader w:val="0"/>
        </w:trPr>
        <w:tc>
          <w:tcPr>
            <w:tcBorders>
              <w:top w:color="4d3a00" w:space="0" w:sz="12" w:val="single"/>
              <w:left w:color="4d3a00" w:space="0" w:sz="18" w:val="single"/>
              <w:bottom w:color="4d3a00" w:space="0" w:sz="8" w:val="single"/>
              <w:right w:color="4d3a00" w:space="0" w:sz="8" w:val="single"/>
            </w:tcBorders>
            <w:shd w:fill="fff7e1" w:val="clear"/>
            <w:tcMar>
              <w:top w:w="100.0" w:type="dxa"/>
              <w:left w:w="100.0" w:type="dxa"/>
              <w:bottom w:w="100.0" w:type="dxa"/>
              <w:right w:w="100.0" w:type="dxa"/>
            </w:tcMar>
            <w:vAlign w:val="top"/>
          </w:tcPr>
          <w:p w:rsidR="00000000" w:rsidDel="00000000" w:rsidP="00000000" w:rsidRDefault="00000000" w:rsidRPr="00000000" w14:paraId="00000296">
            <w:pPr>
              <w:widowControl w:val="0"/>
              <w:spacing w:line="240" w:lineRule="auto"/>
              <w:rPr/>
            </w:pPr>
            <w:r w:rsidDel="00000000" w:rsidR="00000000" w:rsidRPr="00000000">
              <w:rPr>
                <w:rtl w:val="0"/>
              </w:rPr>
              <w:t xml:space="preserve">Explanation</w:t>
            </w:r>
          </w:p>
        </w:tc>
        <w:tc>
          <w:tcPr>
            <w:tcBorders>
              <w:top w:color="4d3a00" w:space="0" w:sz="12" w:val="single"/>
              <w:left w:color="4d3a00" w:space="0" w:sz="8" w:val="single"/>
              <w:bottom w:color="4d3a00" w:space="0" w:sz="8" w:val="single"/>
              <w:right w:color="4d3a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297">
            <w:pPr>
              <w:rPr/>
            </w:pPr>
            <w:r w:rsidDel="00000000" w:rsidR="00000000" w:rsidRPr="00000000">
              <w:rPr>
                <w:rtl w:val="0"/>
              </w:rPr>
              <w:t xml:space="preserve">The name displayed on the card. For aspects, the label is displayed</w:t>
            </w:r>
            <w:ins w:author="purple zart" w:id="3" w:date="2023-10-19T20:34:35Z">
              <w:r w:rsidDel="00000000" w:rsidR="00000000" w:rsidRPr="00000000">
                <w:rPr>
                  <w:rtl w:val="0"/>
                </w:rPr>
                <w:t xml:space="preserve"> as the title of the description</w:t>
              </w:r>
            </w:ins>
            <w:r w:rsidDel="00000000" w:rsidR="00000000" w:rsidRPr="00000000">
              <w:rPr>
                <w:rtl w:val="0"/>
              </w:rPr>
              <w:t xml:space="preserve"> when its icon is clicked on, and it is prefixed with “Aspect: ”.</w:t>
            </w:r>
          </w:p>
          <w:p w:rsidR="00000000" w:rsidDel="00000000" w:rsidP="00000000" w:rsidRDefault="00000000" w:rsidRPr="00000000" w14:paraId="00000298">
            <w:pPr>
              <w:rPr/>
            </w:pPr>
            <w:r w:rsidDel="00000000" w:rsidR="00000000" w:rsidRPr="00000000">
              <w:rPr>
                <w:rtl w:val="0"/>
              </w:rPr>
            </w:r>
          </w:p>
          <w:p w:rsidR="00000000" w:rsidDel="00000000" w:rsidP="00000000" w:rsidRDefault="00000000" w:rsidRPr="00000000" w14:paraId="00000299">
            <w:pPr>
              <w:rPr/>
            </w:pPr>
            <w:r w:rsidDel="00000000" w:rsidR="00000000" w:rsidRPr="00000000">
              <w:rPr>
                <w:rtl w:val="0"/>
              </w:rPr>
            </w:r>
          </w:p>
          <w:tbl>
            <w:tblPr>
              <w:tblStyle w:val="Table8"/>
              <w:tblW w:w="75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95"/>
              <w:gridCol w:w="6435"/>
              <w:tblGridChange w:id="0">
                <w:tblGrid>
                  <w:gridCol w:w="1095"/>
                  <w:gridCol w:w="6435"/>
                </w:tblGrid>
              </w:tblGridChange>
            </w:tblGrid>
            <w:tr>
              <w:trPr>
                <w:cantSplit w:val="0"/>
                <w:tblHeader w:val="0"/>
              </w:trPr>
              <w:tc>
                <w:tcPr>
                  <w:shd w:fill="d0e0e3" w:val="clear"/>
                </w:tcPr>
                <w:p w:rsidR="00000000" w:rsidDel="00000000" w:rsidP="00000000" w:rsidRDefault="00000000" w:rsidRPr="00000000" w14:paraId="0000029A">
                  <w:pPr>
                    <w:rPr/>
                  </w:pPr>
                  <w:r w:rsidDel="00000000" w:rsidR="00000000" w:rsidRPr="00000000">
                    <w:rPr/>
                    <w:drawing>
                      <wp:inline distB="114300" distT="114300" distL="114300" distR="114300">
                        <wp:extent cx="519113" cy="519113"/>
                        <wp:effectExtent b="0" l="0" r="0" t="0"/>
                        <wp:docPr id="123" name="image32.png"/>
                        <a:graphic>
                          <a:graphicData uri="http://schemas.openxmlformats.org/drawingml/2006/picture">
                            <pic:pic>
                              <pic:nvPicPr>
                                <pic:cNvPr id="0" name="image32.png"/>
                                <pic:cNvPicPr preferRelativeResize="0"/>
                              </pic:nvPicPr>
                              <pic:blipFill>
                                <a:blip r:embed="rId59"/>
                                <a:srcRect b="0" l="0" r="0" t="0"/>
                                <a:stretch>
                                  <a:fillRect/>
                                </a:stretch>
                              </pic:blipFill>
                              <pic:spPr>
                                <a:xfrm>
                                  <a:off x="0" y="0"/>
                                  <a:ext cx="519113" cy="519113"/>
                                </a:xfrm>
                                <a:prstGeom prst="rect"/>
                                <a:ln/>
                              </pic:spPr>
                            </pic:pic>
                          </a:graphicData>
                        </a:graphic>
                      </wp:inline>
                    </w:drawing>
                  </w:r>
                  <w:r w:rsidDel="00000000" w:rsidR="00000000" w:rsidRPr="00000000">
                    <w:rPr>
                      <w:rtl w:val="0"/>
                    </w:rPr>
                  </w:r>
                </w:p>
              </w:tc>
              <w:tc>
                <w:tcPr>
                  <w:shd w:fill="d0e0e3" w:val="clear"/>
                </w:tcPr>
                <w:p w:rsidR="00000000" w:rsidDel="00000000" w:rsidP="00000000" w:rsidRDefault="00000000" w:rsidRPr="00000000" w14:paraId="0000029B">
                  <w:pPr>
                    <w:rPr/>
                  </w:pPr>
                  <w:r w:rsidDel="00000000" w:rsidR="00000000" w:rsidRPr="00000000">
                    <w:rPr>
                      <w:rtl w:val="0"/>
                    </w:rPr>
                    <w:t xml:space="preserve">Labels can contain refinement blocks. They cannot be nested, but you can use multiple in the same label.</w:t>
                  </w:r>
                </w:p>
                <w:p w:rsidR="00000000" w:rsidDel="00000000" w:rsidP="00000000" w:rsidRDefault="00000000" w:rsidRPr="00000000" w14:paraId="0000029C">
                  <w:pPr>
                    <w:spacing w:before="200" w:lineRule="auto"/>
                    <w:jc w:val="right"/>
                    <w:rPr>
                      <w:i w:val="1"/>
                      <w:sz w:val="20"/>
                      <w:szCs w:val="20"/>
                    </w:rPr>
                  </w:pPr>
                  <w:hyperlink w:anchor="_or9rltqqkvt2">
                    <w:r w:rsidDel="00000000" w:rsidR="00000000" w:rsidRPr="00000000">
                      <w:rPr>
                        <w:i w:val="1"/>
                        <w:color w:val="1155cc"/>
                        <w:sz w:val="20"/>
                        <w:szCs w:val="20"/>
                        <w:u w:val="single"/>
                        <w:rtl w:val="0"/>
                      </w:rPr>
                      <w:t xml:space="preserve">What is this Bird?</w:t>
                    </w:r>
                  </w:hyperlink>
                  <w:r w:rsidDel="00000000" w:rsidR="00000000" w:rsidRPr="00000000">
                    <w:rPr>
                      <w:rtl w:val="0"/>
                    </w:rPr>
                  </w:r>
                </w:p>
              </w:tc>
            </w:tr>
          </w:tbl>
          <w:p w:rsidR="00000000" w:rsidDel="00000000" w:rsidP="00000000" w:rsidRDefault="00000000" w:rsidRPr="00000000" w14:paraId="0000029D">
            <w:pPr>
              <w:rPr/>
            </w:pPr>
            <w:r w:rsidDel="00000000" w:rsidR="00000000" w:rsidRPr="00000000">
              <w:rPr>
                <w:rtl w:val="0"/>
              </w:rPr>
            </w:r>
          </w:p>
        </w:tc>
      </w:tr>
      <w:tr>
        <w:trPr>
          <w:cantSplit w:val="0"/>
          <w:tblHeader w:val="0"/>
        </w:trPr>
        <w:tc>
          <w:tcPr>
            <w:tcBorders>
              <w:top w:color="4d3a00" w:space="0" w:sz="8" w:val="single"/>
              <w:left w:color="4d3a00" w:space="0" w:sz="18" w:val="single"/>
              <w:bottom w:color="4d3a00" w:space="0" w:sz="12" w:val="single"/>
              <w:right w:color="4d3a00" w:space="0" w:sz="8" w:val="single"/>
            </w:tcBorders>
            <w:shd w:fill="fff7e1" w:val="clear"/>
            <w:tcMar>
              <w:top w:w="100.0" w:type="dxa"/>
              <w:left w:w="100.0" w:type="dxa"/>
              <w:bottom w:w="100.0" w:type="dxa"/>
              <w:right w:w="100.0" w:type="dxa"/>
            </w:tcMar>
            <w:vAlign w:val="top"/>
          </w:tcPr>
          <w:p w:rsidR="00000000" w:rsidDel="00000000" w:rsidP="00000000" w:rsidRDefault="00000000" w:rsidRPr="00000000" w14:paraId="0000029E">
            <w:pPr>
              <w:widowControl w:val="0"/>
              <w:spacing w:line="240" w:lineRule="auto"/>
              <w:rPr/>
            </w:pPr>
            <w:r w:rsidDel="00000000" w:rsidR="00000000" w:rsidRPr="00000000">
              <w:rPr>
                <w:rtl w:val="0"/>
              </w:rPr>
              <w:t xml:space="preserve">Default value</w:t>
            </w:r>
          </w:p>
        </w:tc>
        <w:tc>
          <w:tcPr>
            <w:tcBorders>
              <w:top w:color="4d3a00" w:space="0" w:sz="8" w:val="single"/>
              <w:left w:color="4d3a00" w:space="0" w:sz="8" w:val="single"/>
              <w:bottom w:color="4d3a00" w:space="0" w:sz="12" w:val="single"/>
              <w:right w:color="4d3a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29F">
            <w:pPr>
              <w:widowControl w:val="0"/>
              <w:spacing w:line="240" w:lineRule="auto"/>
              <w:rPr/>
            </w:pPr>
            <w:r w:rsidDel="00000000" w:rsidR="00000000" w:rsidRPr="00000000">
              <w:rPr>
                <w:rtl w:val="0"/>
              </w:rPr>
              <w:t xml:space="preserve">"" (empty string).</w:t>
            </w:r>
          </w:p>
        </w:tc>
      </w:tr>
      <w:tr>
        <w:trPr>
          <w:cantSplit w:val="0"/>
          <w:trHeight w:val="440" w:hRule="atLeast"/>
          <w:tblHeader w:val="0"/>
        </w:trPr>
        <w:tc>
          <w:tcPr>
            <w:gridSpan w:val="2"/>
            <w:tcBorders>
              <w:top w:color="4d3a00" w:space="0" w:sz="12" w:val="single"/>
              <w:left w:color="4d3a00" w:space="0" w:sz="18" w:val="single"/>
              <w:bottom w:color="4d3a00" w:space="0" w:sz="12" w:val="single"/>
              <w:right w:color="741b47" w:space="0" w:sz="1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2A0">
            <w:pPr>
              <w:widowControl w:val="0"/>
              <w:spacing w:line="240" w:lineRule="auto"/>
              <w:jc w:val="left"/>
              <w:rPr>
                <w:b w:val="1"/>
              </w:rPr>
            </w:pPr>
            <w:commentRangeStart w:id="16"/>
            <w:commentRangeStart w:id="17"/>
            <w:r w:rsidDel="00000000" w:rsidR="00000000" w:rsidRPr="00000000">
              <w:rPr>
                <w:b w:val="1"/>
                <w:rtl w:val="0"/>
              </w:rPr>
              <w:t xml:space="preserve">Examples</w:t>
            </w:r>
            <w:commentRangeEnd w:id="16"/>
            <w:r w:rsidDel="00000000" w:rsidR="00000000" w:rsidRPr="00000000">
              <w:commentReference w:id="16"/>
            </w:r>
            <w:commentRangeEnd w:id="17"/>
            <w:r w:rsidDel="00000000" w:rsidR="00000000" w:rsidRPr="00000000">
              <w:commentReference w:id="17"/>
            </w:r>
            <w:r w:rsidDel="00000000" w:rsidR="00000000" w:rsidRPr="00000000">
              <w:rPr>
                <w:rtl w:val="0"/>
              </w:rPr>
            </w:r>
          </w:p>
        </w:tc>
      </w:tr>
      <w:tr>
        <w:trPr>
          <w:cantSplit w:val="0"/>
          <w:trHeight w:val="440" w:hRule="atLeast"/>
          <w:tblHeader w:val="0"/>
        </w:trPr>
        <w:tc>
          <w:tcPr>
            <w:tcBorders>
              <w:top w:color="4d3a00" w:space="0" w:sz="12" w:val="single"/>
              <w:left w:color="4d3a00" w:space="0" w:sz="18" w:val="single"/>
              <w:bottom w:color="4d3a00" w:space="0" w:sz="18" w:val="single"/>
              <w:right w:color="4d3a00" w:space="0" w:sz="18" w:val="single"/>
            </w:tcBorders>
            <w:shd w:fill="fff7e1" w:val="clear"/>
            <w:tcMar>
              <w:top w:w="100.0" w:type="dxa"/>
              <w:left w:w="100.0" w:type="dxa"/>
              <w:bottom w:w="100.0" w:type="dxa"/>
              <w:right w:w="100.0" w:type="dxa"/>
            </w:tcMar>
            <w:vAlign w:val="top"/>
          </w:tcPr>
          <w:p w:rsidR="00000000" w:rsidDel="00000000" w:rsidP="00000000" w:rsidRDefault="00000000" w:rsidRPr="00000000" w14:paraId="000002A2">
            <w:pPr>
              <w:widowControl w:val="0"/>
              <w:spacing w:line="240" w:lineRule="auto"/>
              <w:jc w:val="left"/>
              <w:rPr/>
            </w:pPr>
            <w:r w:rsidDel="00000000" w:rsidR="00000000" w:rsidRPr="00000000">
              <w:rPr>
                <w:rtl w:val="0"/>
              </w:rPr>
              <w:t xml:space="preserve">Simple use of the property</w:t>
            </w:r>
          </w:p>
        </w:tc>
        <w:tc>
          <w:tcPr>
            <w:tcBorders>
              <w:top w:color="4d3a00" w:space="0" w:sz="12" w:val="single"/>
              <w:left w:color="4d3a00" w:space="0" w:sz="18" w:val="single"/>
              <w:bottom w:color="4d3a00" w:space="0" w:sz="18" w:val="single"/>
              <w:right w:color="4d3a00" w:space="0" w:sz="18" w:val="single"/>
            </w:tcBorders>
            <w:shd w:fill="1e1e1e" w:val="clear"/>
            <w:tcMar>
              <w:top w:w="100.0" w:type="dxa"/>
              <w:left w:w="100.0" w:type="dxa"/>
              <w:bottom w:w="100.0" w:type="dxa"/>
              <w:right w:w="100.0" w:type="dxa"/>
            </w:tcMar>
            <w:vAlign w:val="top"/>
          </w:tcPr>
          <w:p w:rsidR="00000000" w:rsidDel="00000000" w:rsidP="00000000" w:rsidRDefault="00000000" w:rsidRPr="00000000" w14:paraId="000002A3">
            <w:pPr>
              <w:widowControl w:val="0"/>
              <w:shd w:fill="1e1e1e" w:val="clear"/>
              <w:spacing w:line="325.71428571428567" w:lineRule="auto"/>
              <w:jc w:val="left"/>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A4">
            <w:pPr>
              <w:widowControl w:val="0"/>
              <w:shd w:fill="1e1e1e" w:val="clear"/>
              <w:spacing w:line="325.71428571428567" w:lineRule="auto"/>
              <w:jc w:val="left"/>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"myid"</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A5">
            <w:pPr>
              <w:widowControl w:val="0"/>
              <w:shd w:fill="1e1e1e" w:val="clear"/>
              <w:spacing w:line="325.71428571428567" w:lineRule="auto"/>
              <w:jc w:val="left"/>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"label"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"Some label"</w:t>
            </w:r>
          </w:p>
          <w:p w:rsidR="00000000" w:rsidDel="00000000" w:rsidP="00000000" w:rsidRDefault="00000000" w:rsidRPr="00000000" w14:paraId="000002A6">
            <w:pPr>
              <w:widowControl w:val="0"/>
              <w:shd w:fill="1e1e1e" w:val="clear"/>
              <w:spacing w:line="325.71428571428567" w:lineRule="auto"/>
              <w:jc w:val="left"/>
              <w:rPr/>
            </w:pP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tl w:val="0"/>
              </w:rPr>
            </w:r>
          </w:p>
        </w:tc>
      </w:tr>
    </w:tbl>
    <w:p w:rsidR="00000000" w:rsidDel="00000000" w:rsidP="00000000" w:rsidRDefault="00000000" w:rsidRPr="00000000" w14:paraId="000002A7">
      <w:pPr>
        <w:keepNext w:val="0"/>
        <w:keepLines w:val="0"/>
        <w:pageBreakBefore w:val="0"/>
        <w:spacing w:after="0" w:before="0" w:lineRule="auto"/>
        <w:rPr/>
      </w:pPr>
      <w:r w:rsidDel="00000000" w:rsidR="00000000" w:rsidRPr="00000000">
        <w:rPr>
          <w:rtl w:val="0"/>
        </w:rPr>
      </w:r>
    </w:p>
    <w:p w:rsidR="00000000" w:rsidDel="00000000" w:rsidP="00000000" w:rsidRDefault="00000000" w:rsidRPr="00000000" w14:paraId="000002A8">
      <w:pPr>
        <w:pStyle w:val="Heading4"/>
        <w:rPr/>
      </w:pPr>
      <w:bookmarkStart w:colFirst="0" w:colLast="0" w:name="_6l2d0kehke0l" w:id="53"/>
      <w:bookmarkEnd w:id="53"/>
      <w:r w:rsidDel="00000000" w:rsidR="00000000" w:rsidRPr="00000000">
        <w:br w:type="page"/>
      </w:r>
      <w:r w:rsidDel="00000000" w:rsidR="00000000" w:rsidRPr="00000000">
        <w:rPr>
          <w:rtl w:val="0"/>
        </w:rPr>
      </w:r>
    </w:p>
    <w:p w:rsidR="00000000" w:rsidDel="00000000" w:rsidP="00000000" w:rsidRDefault="00000000" w:rsidRPr="00000000" w14:paraId="000002A9">
      <w:pPr>
        <w:pStyle w:val="Heading4"/>
        <w:rPr>
          <w:sz w:val="28"/>
          <w:szCs w:val="28"/>
        </w:rPr>
      </w:pPr>
      <w:bookmarkStart w:colFirst="0" w:colLast="0" w:name="_egbh14aixvwn" w:id="54"/>
      <w:bookmarkEnd w:id="54"/>
      <w:r w:rsidDel="00000000" w:rsidR="00000000" w:rsidRPr="00000000">
        <w:rPr>
          <w:rtl w:val="0"/>
        </w:rPr>
        <w:t xml:space="preserve">Description</w:t>
      </w:r>
      <w:r w:rsidDel="00000000" w:rsidR="00000000" w:rsidRPr="00000000">
        <w:rPr>
          <w:rtl w:val="0"/>
        </w:rPr>
      </w:r>
    </w:p>
    <w:tbl>
      <w:tblPr>
        <w:tblStyle w:val="Table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20"/>
        <w:gridCol w:w="7740"/>
        <w:tblGridChange w:id="0">
          <w:tblGrid>
            <w:gridCol w:w="1620"/>
            <w:gridCol w:w="7740"/>
          </w:tblGrid>
        </w:tblGridChange>
      </w:tblGrid>
      <w:tr>
        <w:trPr>
          <w:cantSplit w:val="0"/>
          <w:tblHeader w:val="0"/>
        </w:trPr>
        <w:tc>
          <w:tcPr>
            <w:tcBorders>
              <w:top w:color="4d3a00" w:space="0" w:sz="18" w:val="single"/>
              <w:left w:color="4d3a00" w:space="0" w:sz="18" w:val="single"/>
              <w:bottom w:color="4d3a00" w:space="0" w:sz="12" w:val="single"/>
              <w:right w:color="4d3a00" w:space="0" w:sz="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2AA">
            <w:pPr>
              <w:jc w:val="left"/>
              <w:rPr>
                <w:sz w:val="22"/>
                <w:szCs w:val="22"/>
              </w:rPr>
            </w:pPr>
            <w:r w:rsidDel="00000000" w:rsidR="00000000" w:rsidRPr="00000000">
              <w:rPr>
                <w:sz w:val="22"/>
                <w:szCs w:val="22"/>
                <w:rtl w:val="0"/>
              </w:rPr>
              <w:t xml:space="preserve">Property name</w:t>
            </w:r>
          </w:p>
        </w:tc>
        <w:tc>
          <w:tcPr>
            <w:tcBorders>
              <w:top w:color="4d3a00" w:space="0" w:sz="18" w:val="single"/>
              <w:left w:color="4d3a00" w:space="0" w:sz="8" w:val="single"/>
              <w:bottom w:color="4d3a00" w:space="0" w:sz="12" w:val="single"/>
              <w:right w:color="4d3a00" w:space="0" w:sz="1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2AB">
            <w:pPr>
              <w:rPr/>
            </w:pPr>
            <w:r w:rsidDel="00000000" w:rsidR="00000000" w:rsidRPr="00000000">
              <w:rPr>
                <w:rtl w:val="0"/>
              </w:rPr>
              <w:t xml:space="preserve">description</w:t>
            </w:r>
          </w:p>
        </w:tc>
      </w:tr>
      <w:tr>
        <w:trPr>
          <w:cantSplit w:val="0"/>
          <w:trHeight w:val="555" w:hRule="atLeast"/>
          <w:tblHeader w:val="0"/>
        </w:trPr>
        <w:tc>
          <w:tcPr>
            <w:tcBorders>
              <w:top w:color="4d3a00" w:space="0" w:sz="12" w:val="single"/>
              <w:left w:color="4d3a00" w:space="0" w:sz="18" w:val="single"/>
              <w:bottom w:color="4d3a00" w:space="0" w:sz="8" w:val="single"/>
              <w:right w:color="4d3a00" w:space="0" w:sz="8" w:val="single"/>
            </w:tcBorders>
            <w:shd w:fill="fff7e1" w:val="clear"/>
            <w:tcMar>
              <w:top w:w="100.0" w:type="dxa"/>
              <w:left w:w="100.0" w:type="dxa"/>
              <w:bottom w:w="100.0" w:type="dxa"/>
              <w:right w:w="100.0" w:type="dxa"/>
            </w:tcMar>
            <w:vAlign w:val="top"/>
          </w:tcPr>
          <w:p w:rsidR="00000000" w:rsidDel="00000000" w:rsidP="00000000" w:rsidRDefault="00000000" w:rsidRPr="00000000" w14:paraId="000002AC">
            <w:pPr>
              <w:widowControl w:val="0"/>
              <w:spacing w:line="240" w:lineRule="auto"/>
              <w:rPr/>
            </w:pPr>
            <w:r w:rsidDel="00000000" w:rsidR="00000000" w:rsidRPr="00000000">
              <w:rPr>
                <w:rtl w:val="0"/>
              </w:rPr>
              <w:t xml:space="preserve">Explanation</w:t>
            </w:r>
          </w:p>
        </w:tc>
        <w:tc>
          <w:tcPr>
            <w:tcBorders>
              <w:top w:color="4d3a00" w:space="0" w:sz="12" w:val="single"/>
              <w:left w:color="4d3a00" w:space="0" w:sz="8" w:val="single"/>
              <w:bottom w:color="4d3a00" w:space="0" w:sz="8" w:val="single"/>
              <w:right w:color="4d3a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2AD">
            <w:pPr>
              <w:rPr/>
            </w:pPr>
            <w:r w:rsidDel="00000000" w:rsidR="00000000" w:rsidRPr="00000000">
              <w:rPr>
                <w:rtl w:val="0"/>
              </w:rPr>
              <w:t xml:space="preserve">The text displayed in the top-right corner when the aspect/card is clicked on.</w:t>
            </w:r>
          </w:p>
          <w:p w:rsidR="00000000" w:rsidDel="00000000" w:rsidP="00000000" w:rsidRDefault="00000000" w:rsidRPr="00000000" w14:paraId="000002AE">
            <w:pPr>
              <w:rPr/>
            </w:pPr>
            <w:r w:rsidDel="00000000" w:rsidR="00000000" w:rsidRPr="00000000">
              <w:rPr>
                <w:rtl w:val="0"/>
              </w:rPr>
            </w:r>
          </w:p>
          <w:tbl>
            <w:tblPr>
              <w:tblStyle w:val="Table10"/>
              <w:tblW w:w="75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95"/>
              <w:gridCol w:w="6435"/>
              <w:tblGridChange w:id="0">
                <w:tblGrid>
                  <w:gridCol w:w="1095"/>
                  <w:gridCol w:w="6435"/>
                </w:tblGrid>
              </w:tblGridChange>
            </w:tblGrid>
            <w:tr>
              <w:trPr>
                <w:cantSplit w:val="0"/>
                <w:tblHeader w:val="0"/>
              </w:trPr>
              <w:tc>
                <w:tcPr>
                  <w:shd w:fill="d0e0e3" w:val="clear"/>
                </w:tcPr>
                <w:p w:rsidR="00000000" w:rsidDel="00000000" w:rsidP="00000000" w:rsidRDefault="00000000" w:rsidRPr="00000000" w14:paraId="000002AF">
                  <w:pPr>
                    <w:rPr/>
                  </w:pPr>
                  <w:r w:rsidDel="00000000" w:rsidR="00000000" w:rsidRPr="00000000">
                    <w:rPr/>
                    <w:drawing>
                      <wp:inline distB="114300" distT="114300" distL="114300" distR="114300">
                        <wp:extent cx="519113" cy="519113"/>
                        <wp:effectExtent b="0" l="0" r="0" t="0"/>
                        <wp:docPr id="70" name="image32.png"/>
                        <a:graphic>
                          <a:graphicData uri="http://schemas.openxmlformats.org/drawingml/2006/picture">
                            <pic:pic>
                              <pic:nvPicPr>
                                <pic:cNvPr id="0" name="image32.png"/>
                                <pic:cNvPicPr preferRelativeResize="0"/>
                              </pic:nvPicPr>
                              <pic:blipFill>
                                <a:blip r:embed="rId59"/>
                                <a:srcRect b="0" l="0" r="0" t="0"/>
                                <a:stretch>
                                  <a:fillRect/>
                                </a:stretch>
                              </pic:blipFill>
                              <pic:spPr>
                                <a:xfrm>
                                  <a:off x="0" y="0"/>
                                  <a:ext cx="519113" cy="519113"/>
                                </a:xfrm>
                                <a:prstGeom prst="rect"/>
                                <a:ln/>
                              </pic:spPr>
                            </pic:pic>
                          </a:graphicData>
                        </a:graphic>
                      </wp:inline>
                    </w:drawing>
                  </w:r>
                  <w:r w:rsidDel="00000000" w:rsidR="00000000" w:rsidRPr="00000000">
                    <w:rPr>
                      <w:rtl w:val="0"/>
                    </w:rPr>
                  </w:r>
                </w:p>
              </w:tc>
              <w:tc>
                <w:tcPr>
                  <w:shd w:fill="d0e0e3" w:val="clear"/>
                </w:tcPr>
                <w:p w:rsidR="00000000" w:rsidDel="00000000" w:rsidP="00000000" w:rsidRDefault="00000000" w:rsidRPr="00000000" w14:paraId="000002B0">
                  <w:pPr>
                    <w:rPr/>
                  </w:pPr>
                  <w:r w:rsidDel="00000000" w:rsidR="00000000" w:rsidRPr="00000000">
                    <w:rPr>
                      <w:rtl w:val="0"/>
                    </w:rPr>
                    <w:t xml:space="preserve">Descriptions can contain refinement blocks. They cannot be nested, but you can use multiple in the same description.</w:t>
                  </w:r>
                </w:p>
                <w:p w:rsidR="00000000" w:rsidDel="00000000" w:rsidP="00000000" w:rsidRDefault="00000000" w:rsidRPr="00000000" w14:paraId="000002B1">
                  <w:pPr>
                    <w:spacing w:before="200" w:lineRule="auto"/>
                    <w:jc w:val="right"/>
                    <w:rPr/>
                  </w:pPr>
                  <w:hyperlink w:anchor="_or9rltqqkvt2">
                    <w:r w:rsidDel="00000000" w:rsidR="00000000" w:rsidRPr="00000000">
                      <w:rPr>
                        <w:i w:val="1"/>
                        <w:color w:val="1155cc"/>
                        <w:sz w:val="20"/>
                        <w:szCs w:val="20"/>
                        <w:u w:val="single"/>
                        <w:rtl w:val="0"/>
                      </w:rPr>
                      <w:t xml:space="preserve">What is this Bird?</w:t>
                    </w:r>
                  </w:hyperlink>
                  <w:r w:rsidDel="00000000" w:rsidR="00000000" w:rsidRPr="00000000">
                    <w:rPr>
                      <w:rtl w:val="0"/>
                    </w:rPr>
                  </w:r>
                </w:p>
              </w:tc>
            </w:tr>
          </w:tbl>
          <w:p w:rsidR="00000000" w:rsidDel="00000000" w:rsidP="00000000" w:rsidRDefault="00000000" w:rsidRPr="00000000" w14:paraId="000002B2">
            <w:pPr>
              <w:rPr/>
            </w:pPr>
            <w:r w:rsidDel="00000000" w:rsidR="00000000" w:rsidRPr="00000000">
              <w:rPr>
                <w:rtl w:val="0"/>
              </w:rPr>
            </w:r>
          </w:p>
        </w:tc>
      </w:tr>
      <w:tr>
        <w:trPr>
          <w:cantSplit w:val="0"/>
          <w:tblHeader w:val="0"/>
        </w:trPr>
        <w:tc>
          <w:tcPr>
            <w:tcBorders>
              <w:top w:color="4d3a00" w:space="0" w:sz="8" w:val="single"/>
              <w:left w:color="4d3a00" w:space="0" w:sz="18" w:val="single"/>
              <w:bottom w:color="4d3a00" w:space="0" w:sz="12" w:val="single"/>
              <w:right w:color="4d3a00" w:space="0" w:sz="8" w:val="single"/>
            </w:tcBorders>
            <w:shd w:fill="fff7e1" w:val="clear"/>
            <w:tcMar>
              <w:top w:w="100.0" w:type="dxa"/>
              <w:left w:w="100.0" w:type="dxa"/>
              <w:bottom w:w="100.0" w:type="dxa"/>
              <w:right w:w="100.0" w:type="dxa"/>
            </w:tcMar>
            <w:vAlign w:val="top"/>
          </w:tcPr>
          <w:p w:rsidR="00000000" w:rsidDel="00000000" w:rsidP="00000000" w:rsidRDefault="00000000" w:rsidRPr="00000000" w14:paraId="000002B3">
            <w:pPr>
              <w:widowControl w:val="0"/>
              <w:spacing w:line="240" w:lineRule="auto"/>
              <w:rPr/>
            </w:pPr>
            <w:r w:rsidDel="00000000" w:rsidR="00000000" w:rsidRPr="00000000">
              <w:rPr>
                <w:rtl w:val="0"/>
              </w:rPr>
              <w:t xml:space="preserve">Default value</w:t>
            </w:r>
          </w:p>
        </w:tc>
        <w:tc>
          <w:tcPr>
            <w:tcBorders>
              <w:top w:color="4d3a00" w:space="0" w:sz="8" w:val="single"/>
              <w:left w:color="4d3a00" w:space="0" w:sz="8" w:val="single"/>
              <w:bottom w:color="4d3a00" w:space="0" w:sz="12" w:val="single"/>
              <w:right w:color="4d3a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2B4">
            <w:pPr>
              <w:widowControl w:val="0"/>
              <w:spacing w:line="240" w:lineRule="auto"/>
              <w:rPr/>
            </w:pPr>
            <w:r w:rsidDel="00000000" w:rsidR="00000000" w:rsidRPr="00000000">
              <w:rPr>
                <w:rtl w:val="0"/>
              </w:rPr>
              <w:t xml:space="preserve">"" (empty string).</w:t>
            </w:r>
          </w:p>
        </w:tc>
      </w:tr>
      <w:tr>
        <w:trPr>
          <w:cantSplit w:val="0"/>
          <w:trHeight w:val="440" w:hRule="atLeast"/>
          <w:tblHeader w:val="0"/>
        </w:trPr>
        <w:tc>
          <w:tcPr>
            <w:gridSpan w:val="2"/>
            <w:tcBorders>
              <w:top w:color="4d3a00" w:space="0" w:sz="12" w:val="single"/>
              <w:left w:color="4d3a00" w:space="0" w:sz="18" w:val="single"/>
              <w:bottom w:color="4d3a00" w:space="0" w:sz="12" w:val="single"/>
              <w:right w:color="741b47" w:space="0" w:sz="1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2B5">
            <w:pPr>
              <w:widowControl w:val="0"/>
              <w:spacing w:line="240" w:lineRule="auto"/>
              <w:jc w:val="left"/>
              <w:rPr>
                <w:b w:val="1"/>
              </w:rPr>
            </w:pPr>
            <w:r w:rsidDel="00000000" w:rsidR="00000000" w:rsidRPr="00000000">
              <w:rPr>
                <w:b w:val="1"/>
                <w:rtl w:val="0"/>
              </w:rPr>
              <w:t xml:space="preserve">Examples</w:t>
            </w:r>
          </w:p>
        </w:tc>
      </w:tr>
      <w:tr>
        <w:trPr>
          <w:cantSplit w:val="0"/>
          <w:trHeight w:val="440" w:hRule="atLeast"/>
          <w:tblHeader w:val="0"/>
        </w:trPr>
        <w:tc>
          <w:tcPr>
            <w:tcBorders>
              <w:top w:color="4d3a00" w:space="0" w:sz="12" w:val="single"/>
              <w:left w:color="4d3a00" w:space="0" w:sz="18" w:val="single"/>
              <w:bottom w:color="4d3a00" w:space="0" w:sz="18" w:val="single"/>
              <w:right w:color="4d3a00" w:space="0" w:sz="18" w:val="single"/>
            </w:tcBorders>
            <w:shd w:fill="fff7e1" w:val="clear"/>
            <w:tcMar>
              <w:top w:w="100.0" w:type="dxa"/>
              <w:left w:w="100.0" w:type="dxa"/>
              <w:bottom w:w="100.0" w:type="dxa"/>
              <w:right w:w="100.0" w:type="dxa"/>
            </w:tcMar>
            <w:vAlign w:val="top"/>
          </w:tcPr>
          <w:p w:rsidR="00000000" w:rsidDel="00000000" w:rsidP="00000000" w:rsidRDefault="00000000" w:rsidRPr="00000000" w14:paraId="000002B7">
            <w:pPr>
              <w:widowControl w:val="0"/>
              <w:spacing w:line="240" w:lineRule="auto"/>
              <w:jc w:val="left"/>
              <w:rPr/>
            </w:pPr>
            <w:r w:rsidDel="00000000" w:rsidR="00000000" w:rsidRPr="00000000">
              <w:rPr>
                <w:rtl w:val="0"/>
              </w:rPr>
              <w:t xml:space="preserve">Simple use of the property</w:t>
            </w:r>
          </w:p>
        </w:tc>
        <w:tc>
          <w:tcPr>
            <w:tcBorders>
              <w:top w:color="4d3a00" w:space="0" w:sz="12" w:val="single"/>
              <w:left w:color="4d3a00" w:space="0" w:sz="18" w:val="single"/>
              <w:bottom w:color="4d3a00" w:space="0" w:sz="18" w:val="single"/>
              <w:right w:color="4d3a00" w:space="0" w:sz="18" w:val="single"/>
            </w:tcBorders>
            <w:shd w:fill="1e1e1e" w:val="clear"/>
            <w:tcMar>
              <w:top w:w="100.0" w:type="dxa"/>
              <w:left w:w="100.0" w:type="dxa"/>
              <w:bottom w:w="100.0" w:type="dxa"/>
              <w:right w:w="100.0" w:type="dxa"/>
            </w:tcMar>
            <w:vAlign w:val="top"/>
          </w:tcPr>
          <w:p w:rsidR="00000000" w:rsidDel="00000000" w:rsidP="00000000" w:rsidRDefault="00000000" w:rsidRPr="00000000" w14:paraId="000002B8">
            <w:pPr>
              <w:widowControl w:val="0"/>
              <w:shd w:fill="1e1e1e" w:val="clear"/>
              <w:spacing w:line="325.71428571428567" w:lineRule="auto"/>
              <w:jc w:val="left"/>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B9">
            <w:pPr>
              <w:widowControl w:val="0"/>
              <w:shd w:fill="1e1e1e" w:val="clear"/>
              <w:spacing w:line="325.71428571428567" w:lineRule="auto"/>
              <w:jc w:val="left"/>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"myid"</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BA">
            <w:pPr>
              <w:widowControl w:val="0"/>
              <w:shd w:fill="1e1e1e" w:val="clear"/>
              <w:spacing w:line="325.71428571428567" w:lineRule="auto"/>
              <w:jc w:val="left"/>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"description"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"Some description"</w:t>
            </w:r>
          </w:p>
          <w:p w:rsidR="00000000" w:rsidDel="00000000" w:rsidP="00000000" w:rsidRDefault="00000000" w:rsidRPr="00000000" w14:paraId="000002BB">
            <w:pPr>
              <w:widowControl w:val="0"/>
              <w:shd w:fill="1e1e1e" w:val="clear"/>
              <w:spacing w:line="325.71428571428567" w:lineRule="auto"/>
              <w:jc w:val="left"/>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p>
        </w:tc>
      </w:tr>
    </w:tbl>
    <w:p w:rsidR="00000000" w:rsidDel="00000000" w:rsidP="00000000" w:rsidRDefault="00000000" w:rsidRPr="00000000" w14:paraId="000002BC">
      <w:pPr>
        <w:rPr/>
      </w:pPr>
      <w:r w:rsidDel="00000000" w:rsidR="00000000" w:rsidRPr="00000000">
        <w:rPr>
          <w:rtl w:val="0"/>
        </w:rPr>
      </w:r>
    </w:p>
    <w:p w:rsidR="00000000" w:rsidDel="00000000" w:rsidP="00000000" w:rsidRDefault="00000000" w:rsidRPr="00000000" w14:paraId="000002BD">
      <w:pPr>
        <w:pStyle w:val="Heading4"/>
        <w:pageBreakBefore w:val="0"/>
        <w:rPr/>
      </w:pPr>
      <w:bookmarkStart w:colFirst="0" w:colLast="0" w:name="_118ma468s9m7" w:id="55"/>
      <w:bookmarkEnd w:id="55"/>
      <w:r w:rsidDel="00000000" w:rsidR="00000000" w:rsidRPr="00000000">
        <w:br w:type="page"/>
      </w:r>
      <w:r w:rsidDel="00000000" w:rsidR="00000000" w:rsidRPr="00000000">
        <w:rPr>
          <w:rtl w:val="0"/>
        </w:rPr>
      </w:r>
    </w:p>
    <w:p w:rsidR="00000000" w:rsidDel="00000000" w:rsidP="00000000" w:rsidRDefault="00000000" w:rsidRPr="00000000" w14:paraId="000002BE">
      <w:pPr>
        <w:pStyle w:val="Heading4"/>
        <w:pageBreakBefore w:val="0"/>
        <w:rPr/>
      </w:pPr>
      <w:bookmarkStart w:colFirst="0" w:colLast="0" w:name="_j51uxpqze8kx" w:id="56"/>
      <w:bookmarkEnd w:id="56"/>
      <w:r w:rsidDel="00000000" w:rsidR="00000000" w:rsidRPr="00000000">
        <w:rPr>
          <w:rtl w:val="0"/>
        </w:rPr>
        <w:t xml:space="preserve">Is It an </w:t>
      </w:r>
      <w:r w:rsidDel="00000000" w:rsidR="00000000" w:rsidRPr="00000000">
        <w:rPr>
          <w:rtl w:val="0"/>
        </w:rPr>
        <w:t xml:space="preserve">Aspect?</w:t>
      </w:r>
      <w:r w:rsidDel="00000000" w:rsidR="00000000" w:rsidRPr="00000000">
        <w:rPr>
          <w:rtl w:val="0"/>
        </w:rPr>
      </w:r>
    </w:p>
    <w:tbl>
      <w:tblPr>
        <w:tblStyle w:val="Table1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20"/>
        <w:gridCol w:w="7740"/>
        <w:tblGridChange w:id="0">
          <w:tblGrid>
            <w:gridCol w:w="1620"/>
            <w:gridCol w:w="7740"/>
          </w:tblGrid>
        </w:tblGridChange>
      </w:tblGrid>
      <w:tr>
        <w:trPr>
          <w:cantSplit w:val="0"/>
          <w:trHeight w:val="30" w:hRule="atLeast"/>
          <w:tblHeader w:val="0"/>
        </w:trPr>
        <w:tc>
          <w:tcPr>
            <w:tcBorders>
              <w:top w:color="4d3a00" w:space="0" w:sz="18" w:val="single"/>
              <w:left w:color="4d3a00" w:space="0" w:sz="18" w:val="single"/>
              <w:bottom w:color="4d3a00" w:space="0" w:sz="12" w:val="single"/>
              <w:right w:color="4d3a00" w:space="0" w:sz="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2BF">
            <w:pPr>
              <w:jc w:val="left"/>
              <w:rPr>
                <w:sz w:val="22"/>
                <w:szCs w:val="22"/>
              </w:rPr>
            </w:pPr>
            <w:r w:rsidDel="00000000" w:rsidR="00000000" w:rsidRPr="00000000">
              <w:rPr>
                <w:sz w:val="22"/>
                <w:szCs w:val="22"/>
                <w:rtl w:val="0"/>
              </w:rPr>
              <w:t xml:space="preserve">Property name</w:t>
            </w:r>
          </w:p>
        </w:tc>
        <w:tc>
          <w:tcPr>
            <w:tcBorders>
              <w:top w:color="4d3a00" w:space="0" w:sz="18" w:val="single"/>
              <w:left w:color="4d3a00" w:space="0" w:sz="8" w:val="single"/>
              <w:bottom w:color="000000" w:space="0" w:sz="12" w:val="single"/>
              <w:right w:color="4d3a00" w:space="0" w:sz="1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2C0">
            <w:pPr>
              <w:rPr/>
            </w:pPr>
            <w:r w:rsidDel="00000000" w:rsidR="00000000" w:rsidRPr="00000000">
              <w:rPr>
                <w:rtl w:val="0"/>
              </w:rPr>
              <w:t xml:space="preserve">isAspect</w:t>
            </w:r>
          </w:p>
        </w:tc>
      </w:tr>
      <w:tr>
        <w:trPr>
          <w:cantSplit w:val="0"/>
          <w:trHeight w:val="555" w:hRule="atLeast"/>
          <w:tblHeader w:val="0"/>
        </w:trPr>
        <w:tc>
          <w:tcPr>
            <w:tcBorders>
              <w:top w:color="4d3a00" w:space="0" w:sz="12" w:val="single"/>
              <w:left w:color="4d3a00" w:space="0" w:sz="18" w:val="single"/>
              <w:bottom w:color="4d3a00" w:space="0" w:sz="8" w:val="single"/>
            </w:tcBorders>
            <w:shd w:fill="fff7e1" w:val="clear"/>
            <w:tcMar>
              <w:top w:w="100.0" w:type="dxa"/>
              <w:left w:w="100.0" w:type="dxa"/>
              <w:bottom w:w="100.0" w:type="dxa"/>
              <w:right w:w="100.0" w:type="dxa"/>
            </w:tcMar>
            <w:vAlign w:val="top"/>
          </w:tcPr>
          <w:p w:rsidR="00000000" w:rsidDel="00000000" w:rsidP="00000000" w:rsidRDefault="00000000" w:rsidRPr="00000000" w14:paraId="000002C1">
            <w:pPr>
              <w:widowControl w:val="0"/>
              <w:spacing w:line="240" w:lineRule="auto"/>
              <w:rPr/>
            </w:pPr>
            <w:commentRangeStart w:id="18"/>
            <w:r w:rsidDel="00000000" w:rsidR="00000000" w:rsidRPr="00000000">
              <w:rPr>
                <w:rtl w:val="0"/>
              </w:rPr>
              <w:t xml:space="preserve">Explanation</w:t>
            </w:r>
          </w:p>
        </w:tc>
        <w:tc>
          <w:tcPr>
            <w:tcBorders>
              <w:top w:color="000000" w:space="0" w:sz="12" w:val="single"/>
              <w:right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2C2">
            <w:pPr>
              <w:rPr/>
            </w:pPr>
            <w:commentRangeEnd w:id="18"/>
            <w:r w:rsidDel="00000000" w:rsidR="00000000" w:rsidRPr="00000000">
              <w:commentReference w:id="18"/>
            </w:r>
            <w:r w:rsidDel="00000000" w:rsidR="00000000" w:rsidRPr="00000000">
              <w:rPr>
                <w:rtl w:val="0"/>
              </w:rPr>
              <w:t xml:space="preserve">For cards (“full elements”, “non aspects”), this should always be false, or more simply, not defined at all.</w:t>
            </w:r>
          </w:p>
          <w:p w:rsidR="00000000" w:rsidDel="00000000" w:rsidP="00000000" w:rsidRDefault="00000000" w:rsidRPr="00000000" w14:paraId="000002C3">
            <w:pPr>
              <w:rPr/>
            </w:pPr>
            <w:r w:rsidDel="00000000" w:rsidR="00000000" w:rsidRPr="00000000">
              <w:rPr>
                <w:rtl w:val="0"/>
              </w:rPr>
              <w:t xml:space="preserve">For aspects, this should be true. This is used by many modding tools to differentiate aspects from other elements (as the two can have very different properties), but the game only considers this value when determining where to look for the element’s art. (If the element is on a card as an aspect, the game will check “images\aspects” only if this value is set to true. If the element is a card, or if it does not have this value as true, the game will check “images\elements” instead.)</w:t>
            </w:r>
          </w:p>
        </w:tc>
      </w:tr>
      <w:tr>
        <w:trPr>
          <w:cantSplit w:val="0"/>
          <w:tblHeader w:val="0"/>
        </w:trPr>
        <w:tc>
          <w:tcPr>
            <w:tcBorders>
              <w:top w:color="4d3a00" w:space="0" w:sz="8" w:val="single"/>
              <w:left w:color="4d3a00" w:space="0" w:sz="18" w:val="single"/>
              <w:bottom w:color="4d3a00" w:space="0" w:sz="12" w:val="single"/>
              <w:right w:color="4d3a00" w:space="0" w:sz="8" w:val="single"/>
            </w:tcBorders>
            <w:shd w:fill="fff7e1" w:val="clear"/>
            <w:tcMar>
              <w:top w:w="100.0" w:type="dxa"/>
              <w:left w:w="100.0" w:type="dxa"/>
              <w:bottom w:w="100.0" w:type="dxa"/>
              <w:right w:w="100.0" w:type="dxa"/>
            </w:tcMar>
            <w:vAlign w:val="top"/>
          </w:tcPr>
          <w:p w:rsidR="00000000" w:rsidDel="00000000" w:rsidP="00000000" w:rsidRDefault="00000000" w:rsidRPr="00000000" w14:paraId="000002C4">
            <w:pPr>
              <w:widowControl w:val="0"/>
              <w:spacing w:line="240" w:lineRule="auto"/>
              <w:rPr/>
            </w:pPr>
            <w:r w:rsidDel="00000000" w:rsidR="00000000" w:rsidRPr="00000000">
              <w:rPr>
                <w:rtl w:val="0"/>
              </w:rPr>
              <w:t xml:space="preserve">Default value</w:t>
            </w:r>
          </w:p>
        </w:tc>
        <w:tc>
          <w:tcPr>
            <w:tcBorders>
              <w:left w:color="4d3a00" w:space="0" w:sz="8" w:val="single"/>
              <w:bottom w:color="4d3a00" w:space="0" w:sz="12" w:val="single"/>
              <w:right w:color="4d3a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2C5">
            <w:pPr>
              <w:widowControl w:val="0"/>
              <w:spacing w:line="240" w:lineRule="auto"/>
              <w:rPr/>
            </w:pPr>
            <w:r w:rsidDel="00000000" w:rsidR="00000000" w:rsidRPr="00000000">
              <w:rPr>
                <w:rtl w:val="0"/>
              </w:rPr>
              <w:t xml:space="preserve">false</w:t>
            </w:r>
          </w:p>
        </w:tc>
      </w:tr>
      <w:tr>
        <w:trPr>
          <w:cantSplit w:val="0"/>
          <w:trHeight w:val="440" w:hRule="atLeast"/>
          <w:tblHeader w:val="0"/>
        </w:trPr>
        <w:tc>
          <w:tcPr>
            <w:gridSpan w:val="2"/>
            <w:tcBorders>
              <w:top w:color="4d3a00" w:space="0" w:sz="12" w:val="single"/>
              <w:left w:color="4d3a00" w:space="0" w:sz="18" w:val="single"/>
              <w:bottom w:color="4d3a00" w:space="0" w:sz="12" w:val="single"/>
              <w:right w:color="741b47" w:space="0" w:sz="1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2C6">
            <w:pPr>
              <w:widowControl w:val="0"/>
              <w:spacing w:line="240" w:lineRule="auto"/>
              <w:jc w:val="left"/>
              <w:rPr>
                <w:b w:val="1"/>
              </w:rPr>
            </w:pPr>
            <w:r w:rsidDel="00000000" w:rsidR="00000000" w:rsidRPr="00000000">
              <w:rPr>
                <w:b w:val="1"/>
                <w:rtl w:val="0"/>
              </w:rPr>
              <w:t xml:space="preserve">Examples</w:t>
            </w:r>
          </w:p>
        </w:tc>
      </w:tr>
      <w:tr>
        <w:trPr>
          <w:cantSplit w:val="0"/>
          <w:trHeight w:val="440" w:hRule="atLeast"/>
          <w:tblHeader w:val="0"/>
        </w:trPr>
        <w:tc>
          <w:tcPr>
            <w:tcBorders>
              <w:top w:color="4d3a00" w:space="0" w:sz="12" w:val="single"/>
              <w:left w:color="4d3a00" w:space="0" w:sz="18" w:val="single"/>
              <w:bottom w:color="4d3a00" w:space="0" w:sz="18" w:val="single"/>
              <w:right w:color="4d3a00" w:space="0" w:sz="18" w:val="single"/>
            </w:tcBorders>
            <w:shd w:fill="fff7e1" w:val="clear"/>
            <w:tcMar>
              <w:top w:w="100.0" w:type="dxa"/>
              <w:left w:w="100.0" w:type="dxa"/>
              <w:bottom w:w="100.0" w:type="dxa"/>
              <w:right w:w="100.0" w:type="dxa"/>
            </w:tcMar>
            <w:vAlign w:val="top"/>
          </w:tcPr>
          <w:p w:rsidR="00000000" w:rsidDel="00000000" w:rsidP="00000000" w:rsidRDefault="00000000" w:rsidRPr="00000000" w14:paraId="000002C8">
            <w:pPr>
              <w:widowControl w:val="0"/>
              <w:spacing w:line="240" w:lineRule="auto"/>
              <w:jc w:val="left"/>
              <w:rPr/>
            </w:pPr>
            <w:r w:rsidDel="00000000" w:rsidR="00000000" w:rsidRPr="00000000">
              <w:rPr>
                <w:rtl w:val="0"/>
              </w:rPr>
              <w:t xml:space="preserve">Simple use of the property</w:t>
            </w:r>
          </w:p>
        </w:tc>
        <w:tc>
          <w:tcPr>
            <w:tcBorders>
              <w:top w:color="4d3a00" w:space="0" w:sz="12" w:val="single"/>
              <w:left w:color="4d3a00" w:space="0" w:sz="18" w:val="single"/>
              <w:bottom w:color="4d3a00" w:space="0" w:sz="18" w:val="single"/>
              <w:right w:color="4d3a00" w:space="0" w:sz="18" w:val="single"/>
            </w:tcBorders>
            <w:shd w:fill="1e1e1e" w:val="clear"/>
            <w:tcMar>
              <w:top w:w="100.0" w:type="dxa"/>
              <w:left w:w="100.0" w:type="dxa"/>
              <w:bottom w:w="100.0" w:type="dxa"/>
              <w:right w:w="100.0" w:type="dxa"/>
            </w:tcMar>
            <w:vAlign w:val="top"/>
          </w:tcPr>
          <w:p w:rsidR="00000000" w:rsidDel="00000000" w:rsidP="00000000" w:rsidRDefault="00000000" w:rsidRPr="00000000" w14:paraId="000002C9">
            <w:pPr>
              <w:widowControl w:val="0"/>
              <w:spacing w:line="240" w:lineRule="auto"/>
              <w:jc w:val="left"/>
              <w:rPr/>
            </w:pPr>
            <w:r w:rsidDel="00000000" w:rsidR="00000000" w:rsidRPr="00000000">
              <w:rPr/>
              <w:drawing>
                <wp:inline distB="114300" distT="114300" distL="114300" distR="114300">
                  <wp:extent cx="3657600" cy="1295400"/>
                  <wp:effectExtent b="0" l="0" r="0" t="0"/>
                  <wp:docPr descr="  {&#10;   &quot;id&quot;: &quot;acquaintance&quot;,&#10;   &quot;label&quot;: &quot;Acquaintance&quot;,&#10;   &quot;description&quot;: &quot;Not yet a friend, nor yet an enemy.&quot;,&#10;   &quot;isAspect&quot;: true&#10;  }" id="71" name="image59.png"/>
                  <a:graphic>
                    <a:graphicData uri="http://schemas.openxmlformats.org/drawingml/2006/picture">
                      <pic:pic>
                        <pic:nvPicPr>
                          <pic:cNvPr descr="  {&#10;   &quot;id&quot;: &quot;acquaintance&quot;,&#10;   &quot;label&quot;: &quot;Acquaintance&quot;,&#10;   &quot;description&quot;: &quot;Not yet a friend, nor yet an enemy.&quot;,&#10;   &quot;isAspect&quot;: true&#10;  }" id="0" name="image59.png"/>
                          <pic:cNvPicPr preferRelativeResize="0"/>
                        </pic:nvPicPr>
                        <pic:blipFill>
                          <a:blip r:embed="rId62"/>
                          <a:srcRect b="0" l="0" r="0" t="0"/>
                          <a:stretch>
                            <a:fillRect/>
                          </a:stretch>
                        </pic:blipFill>
                        <pic:spPr>
                          <a:xfrm>
                            <a:off x="0" y="0"/>
                            <a:ext cx="3657600" cy="12954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CA">
      <w:pPr>
        <w:pStyle w:val="Heading4"/>
        <w:pageBreakBefore w:val="0"/>
        <w:rPr/>
      </w:pPr>
      <w:bookmarkStart w:colFirst="0" w:colLast="0" w:name="_zg9cwyunoekn" w:id="57"/>
      <w:bookmarkEnd w:id="57"/>
      <w:r w:rsidDel="00000000" w:rsidR="00000000" w:rsidRPr="00000000">
        <w:rPr>
          <w:rtl w:val="0"/>
        </w:rPr>
      </w:r>
    </w:p>
    <w:p w:rsidR="00000000" w:rsidDel="00000000" w:rsidP="00000000" w:rsidRDefault="00000000" w:rsidRPr="00000000" w14:paraId="000002CB">
      <w:pPr>
        <w:pStyle w:val="Heading4"/>
        <w:pageBreakBefore w:val="0"/>
        <w:rPr/>
      </w:pPr>
      <w:bookmarkStart w:colFirst="0" w:colLast="0" w:name="_ao8gceb1nbcu" w:id="58"/>
      <w:bookmarkEnd w:id="58"/>
      <w:r w:rsidDel="00000000" w:rsidR="00000000" w:rsidRPr="00000000">
        <w:br w:type="page"/>
      </w:r>
      <w:r w:rsidDel="00000000" w:rsidR="00000000" w:rsidRPr="00000000">
        <w:rPr>
          <w:rtl w:val="0"/>
        </w:rPr>
      </w:r>
    </w:p>
    <w:p w:rsidR="00000000" w:rsidDel="00000000" w:rsidP="00000000" w:rsidRDefault="00000000" w:rsidRPr="00000000" w14:paraId="000002CC">
      <w:pPr>
        <w:pStyle w:val="Heading4"/>
        <w:pageBreakBefore w:val="0"/>
        <w:rPr/>
      </w:pPr>
      <w:bookmarkStart w:colFirst="0" w:colLast="0" w:name="_tzb33s89hdue" w:id="59"/>
      <w:bookmarkEnd w:id="59"/>
      <w:r w:rsidDel="00000000" w:rsidR="00000000" w:rsidRPr="00000000">
        <w:rPr>
          <w:rtl w:val="0"/>
        </w:rPr>
        <w:t xml:space="preserve">Icon ("icon")</w:t>
      </w:r>
    </w:p>
    <w:p w:rsidR="00000000" w:rsidDel="00000000" w:rsidP="00000000" w:rsidRDefault="00000000" w:rsidRPr="00000000" w14:paraId="000002CD">
      <w:pPr>
        <w:keepNext w:val="0"/>
        <w:keepLines w:val="0"/>
        <w:pageBreakBefore w:val="0"/>
        <w:spacing w:after="0" w:before="0" w:lineRule="auto"/>
        <w:rPr/>
      </w:pPr>
      <w:r w:rsidDel="00000000" w:rsidR="00000000" w:rsidRPr="00000000">
        <w:rPr>
          <w:rtl w:val="0"/>
        </w:rPr>
        <w:t xml:space="preserve">The name of the file for the icon of this element. Cards get their art from images/elements. Aspects get their art from images/aspects (see the isAspect property for their distinction). This value defaults to the ID of the element, and can be removed if the desired image has a filename matching the ID of the element, and is in the appropriate folder.</w:t>
      </w:r>
    </w:p>
    <w:p w:rsidR="00000000" w:rsidDel="00000000" w:rsidP="00000000" w:rsidRDefault="00000000" w:rsidRPr="00000000" w14:paraId="000002CE">
      <w:pPr>
        <w:pStyle w:val="Heading3"/>
        <w:keepNext w:val="0"/>
        <w:keepLines w:val="0"/>
        <w:pageBreakBefore w:val="0"/>
        <w:spacing w:after="0" w:before="0" w:lineRule="auto"/>
        <w:rPr>
          <w:color w:val="000000"/>
          <w:sz w:val="24"/>
          <w:szCs w:val="24"/>
        </w:rPr>
      </w:pPr>
      <w:bookmarkStart w:colFirst="0" w:colLast="0" w:name="_z41dah9o9pnp" w:id="49"/>
      <w:bookmarkEnd w:id="49"/>
      <w:r w:rsidDel="00000000" w:rsidR="00000000" w:rsidRPr="00000000">
        <w:rPr>
          <w:rtl w:val="0"/>
        </w:rPr>
      </w:r>
    </w:p>
    <w:tbl>
      <w:tblPr>
        <w:tblStyle w:val="Table1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40"/>
        <w:gridCol w:w="8220"/>
        <w:tblGridChange w:id="0">
          <w:tblGrid>
            <w:gridCol w:w="1140"/>
            <w:gridCol w:w="8220"/>
          </w:tblGrid>
        </w:tblGridChange>
      </w:tblGrid>
      <w:tr>
        <w:trPr>
          <w:cantSplit w:val="0"/>
          <w:trHeight w:val="750" w:hRule="atLeast"/>
          <w:tblHeader w:val="0"/>
        </w:trPr>
        <w:tc>
          <w:tcPr>
            <w:shd w:fill="ffe599" w:val="clear"/>
          </w:tcPr>
          <w:p w:rsidR="00000000" w:rsidDel="00000000" w:rsidP="00000000" w:rsidRDefault="00000000" w:rsidRPr="00000000" w14:paraId="000002CF">
            <w:pPr>
              <w:pStyle w:val="Heading3"/>
              <w:keepNext w:val="0"/>
              <w:keepLines w:val="0"/>
              <w:pageBreakBefore w:val="0"/>
              <w:spacing w:after="0" w:before="0" w:line="240" w:lineRule="auto"/>
              <w:rPr>
                <w:color w:val="000000"/>
                <w:sz w:val="24"/>
                <w:szCs w:val="24"/>
              </w:rPr>
            </w:pPr>
            <w:bookmarkStart w:colFirst="0" w:colLast="0" w:name="_z41dah9o9pnp" w:id="49"/>
            <w:bookmarkEnd w:id="49"/>
            <w:r w:rsidDel="00000000" w:rsidR="00000000" w:rsidRPr="00000000">
              <w:rPr>
                <w:color w:val="000000"/>
                <w:sz w:val="24"/>
                <w:szCs w:val="24"/>
              </w:rPr>
              <w:drawing>
                <wp:inline distB="114300" distT="114300" distL="114300" distR="114300">
                  <wp:extent cx="585863" cy="595313"/>
                  <wp:effectExtent b="0" l="0" r="0" t="0"/>
                  <wp:docPr id="18" name="image10.png"/>
                  <a:graphic>
                    <a:graphicData uri="http://schemas.openxmlformats.org/drawingml/2006/picture">
                      <pic:pic>
                        <pic:nvPicPr>
                          <pic:cNvPr id="0" name="image10.png"/>
                          <pic:cNvPicPr preferRelativeResize="0"/>
                        </pic:nvPicPr>
                        <pic:blipFill>
                          <a:blip r:embed="rId43"/>
                          <a:srcRect b="0" l="0" r="0" t="0"/>
                          <a:stretch>
                            <a:fillRect/>
                          </a:stretch>
                        </pic:blipFill>
                        <pic:spPr>
                          <a:xfrm>
                            <a:off x="0" y="0"/>
                            <a:ext cx="585863" cy="595313"/>
                          </a:xfrm>
                          <a:prstGeom prst="rect"/>
                          <a:ln/>
                        </pic:spPr>
                      </pic:pic>
                    </a:graphicData>
                  </a:graphic>
                </wp:inline>
              </w:drawing>
            </w:r>
            <w:r w:rsidDel="00000000" w:rsidR="00000000" w:rsidRPr="00000000">
              <w:rPr>
                <w:rtl w:val="0"/>
              </w:rPr>
            </w:r>
          </w:p>
        </w:tc>
        <w:tc>
          <w:tcPr>
            <w:shd w:fill="ffe599" w:val="clear"/>
          </w:tcPr>
          <w:p w:rsidR="00000000" w:rsidDel="00000000" w:rsidP="00000000" w:rsidRDefault="00000000" w:rsidRPr="00000000" w14:paraId="000002D0">
            <w:pPr>
              <w:keepNext w:val="0"/>
              <w:keepLines w:val="0"/>
              <w:pageBreakBefore w:val="0"/>
              <w:spacing w:after="0" w:before="0" w:lineRule="auto"/>
              <w:rPr>
                <w:b w:val="1"/>
              </w:rPr>
            </w:pPr>
            <w:r w:rsidDel="00000000" w:rsidR="00000000" w:rsidRPr="00000000">
              <w:rPr>
                <w:b w:val="1"/>
                <w:rtl w:val="0"/>
              </w:rPr>
              <w:t xml:space="preserve">When Not to use Special Characters</w:t>
            </w:r>
            <w:r w:rsidDel="00000000" w:rsidR="00000000" w:rsidRPr="00000000">
              <w:rPr>
                <w:rtl w:val="0"/>
              </w:rPr>
            </w:r>
          </w:p>
          <w:p w:rsidR="00000000" w:rsidDel="00000000" w:rsidP="00000000" w:rsidRDefault="00000000" w:rsidRPr="00000000" w14:paraId="000002D1">
            <w:pPr>
              <w:keepNext w:val="0"/>
              <w:keepLines w:val="0"/>
              <w:pageBreakBefore w:val="0"/>
              <w:spacing w:after="0" w:before="0" w:lineRule="auto"/>
              <w:rPr/>
            </w:pPr>
            <w:r w:rsidDel="00000000" w:rsidR="00000000" w:rsidRPr="00000000">
              <w:rPr>
                <w:rtl w:val="0"/>
              </w:rPr>
              <w:t xml:space="preserve">If the element id uses non-letter characters (“something.otherthing.anotherthing” or "something_otherthing"), and the icon has the same name, then it cannot be used as a status bar element. The status bar icons cannot have special characters in them, and because the name of the icon has to have the same name as the value of the “icon” field, you cannot use special characters in the value of this field if you plan on displaying this element into the status bar.</w:t>
            </w:r>
          </w:p>
        </w:tc>
      </w:tr>
    </w:tbl>
    <w:p w:rsidR="00000000" w:rsidDel="00000000" w:rsidP="00000000" w:rsidRDefault="00000000" w:rsidRPr="00000000" w14:paraId="000002D2">
      <w:pPr>
        <w:pStyle w:val="Heading3"/>
        <w:keepNext w:val="0"/>
        <w:keepLines w:val="0"/>
        <w:pageBreakBefore w:val="0"/>
        <w:spacing w:after="0" w:before="0" w:lineRule="auto"/>
        <w:rPr>
          <w:color w:val="000000"/>
          <w:sz w:val="24"/>
          <w:szCs w:val="24"/>
        </w:rPr>
      </w:pPr>
      <w:bookmarkStart w:colFirst="0" w:colLast="0" w:name="_z41dah9o9pnp" w:id="49"/>
      <w:bookmarkEnd w:id="49"/>
      <w:r w:rsidDel="00000000" w:rsidR="00000000" w:rsidRPr="00000000">
        <w:rPr>
          <w:rtl w:val="0"/>
        </w:rPr>
      </w:r>
    </w:p>
    <w:p w:rsidR="00000000" w:rsidDel="00000000" w:rsidP="00000000" w:rsidRDefault="00000000" w:rsidRPr="00000000" w14:paraId="000002D3">
      <w:pPr>
        <w:pStyle w:val="Heading4"/>
        <w:pageBreakBefore w:val="0"/>
        <w:rPr/>
      </w:pPr>
      <w:bookmarkStart w:colFirst="0" w:colLast="0" w:name="_i1lz5mgl4c59" w:id="60"/>
      <w:bookmarkEnd w:id="60"/>
      <w:r w:rsidDel="00000000" w:rsidR="00000000" w:rsidRPr="00000000">
        <w:rPr>
          <w:rtl w:val="0"/>
        </w:rPr>
        <w:t xml:space="preserve">Induces ("induces")</w:t>
      </w:r>
    </w:p>
    <w:p w:rsidR="00000000" w:rsidDel="00000000" w:rsidP="00000000" w:rsidRDefault="00000000" w:rsidRPr="00000000" w14:paraId="000002D4">
      <w:pPr>
        <w:keepNext w:val="0"/>
        <w:keepLines w:val="0"/>
        <w:pageBreakBefore w:val="0"/>
        <w:spacing w:after="0" w:before="0" w:lineRule="auto"/>
        <w:rPr/>
      </w:pPr>
      <w:r w:rsidDel="00000000" w:rsidR="00000000" w:rsidRPr="00000000">
        <w:rPr>
          <w:rtl w:val="0"/>
        </w:rPr>
        <w:t xml:space="preserve">Whenever this element is present and face-up (ie: not from effects or deckeffects) at the conclusion of a recipe chain, the induced recipe may be created as a new verb depending on the designated chance. This will not occur if an active verb with the same actionIdis already on the table, </w:t>
      </w:r>
      <w:r w:rsidDel="00000000" w:rsidR="00000000" w:rsidRPr="00000000">
        <w:rPr>
          <w:rtl w:val="0"/>
        </w:rPr>
        <w:t xml:space="preserve">but it </w:t>
      </w:r>
      <w:r w:rsidDel="00000000" w:rsidR="00000000" w:rsidRPr="00000000">
        <w:rPr>
          <w:i w:val="1"/>
          <w:rtl w:val="0"/>
        </w:rPr>
        <w:t xml:space="preserve">will</w:t>
      </w:r>
      <w:r w:rsidDel="00000000" w:rsidR="00000000" w:rsidRPr="00000000">
        <w:rPr>
          <w:rtl w:val="0"/>
        </w:rPr>
        <w:t xml:space="preserve"> ignore any requirements, </w:t>
      </w:r>
      <w:r w:rsidDel="00000000" w:rsidR="00000000" w:rsidRPr="00000000">
        <w:rPr>
          <w:rtl w:val="0"/>
        </w:rPr>
        <w:t xml:space="preserve">extantreqs</w:t>
      </w:r>
      <w:r w:rsidDel="00000000" w:rsidR="00000000" w:rsidRPr="00000000">
        <w:rPr>
          <w:rtl w:val="0"/>
        </w:rPr>
        <w:t xml:space="preserve">, or tablereqs associated with the induced recipe.</w:t>
      </w:r>
      <w:r w:rsidDel="00000000" w:rsidR="00000000" w:rsidRPr="00000000">
        <w:rPr>
          <w:rtl w:val="0"/>
        </w:rPr>
      </w:r>
    </w:p>
    <w:p w:rsidR="00000000" w:rsidDel="00000000" w:rsidP="00000000" w:rsidRDefault="00000000" w:rsidRPr="00000000" w14:paraId="000002D5">
      <w:pPr>
        <w:keepNext w:val="0"/>
        <w:keepLines w:val="0"/>
        <w:pageBreakBefore w:val="0"/>
        <w:spacing w:after="0" w:before="0" w:lineRule="auto"/>
        <w:rPr/>
      </w:pPr>
      <w:r w:rsidDel="00000000" w:rsidR="00000000" w:rsidRPr="00000000">
        <w:rPr>
          <w:rtl w:val="0"/>
        </w:rPr>
        <w:t xml:space="preserve">Examples of inductions include the Heart aspect starting 'Course of the Heart', or the Ingredient aspect starting 'needs'.</w:t>
      </w:r>
    </w:p>
    <w:p w:rsidR="00000000" w:rsidDel="00000000" w:rsidP="00000000" w:rsidRDefault="00000000" w:rsidRPr="00000000" w14:paraId="000002D6">
      <w:pPr>
        <w:pStyle w:val="Heading4"/>
        <w:pageBreakBefore w:val="0"/>
        <w:rPr/>
      </w:pPr>
      <w:bookmarkStart w:colFirst="0" w:colLast="0" w:name="_y311r144ghjp" w:id="61"/>
      <w:bookmarkEnd w:id="61"/>
      <w:r w:rsidDel="00000000" w:rsidR="00000000" w:rsidRPr="00000000">
        <w:rPr>
          <w:rtl w:val="0"/>
        </w:rPr>
        <w:t xml:space="preserve">Decay Element ("decayTo")</w:t>
      </w:r>
    </w:p>
    <w:p w:rsidR="00000000" w:rsidDel="00000000" w:rsidP="00000000" w:rsidRDefault="00000000" w:rsidRPr="00000000" w14:paraId="000002D7">
      <w:pPr>
        <w:keepNext w:val="0"/>
        <w:keepLines w:val="0"/>
        <w:pageBreakBefore w:val="0"/>
        <w:spacing w:after="0" w:before="0" w:lineRule="auto"/>
        <w:rPr/>
      </w:pPr>
      <w:r w:rsidDel="00000000" w:rsidR="00000000" w:rsidRPr="00000000">
        <w:rPr>
          <w:b w:val="1"/>
          <w:rtl w:val="0"/>
        </w:rPr>
        <w:t xml:space="preserve">Specific to non-aspect elements (sort of). </w:t>
      </w:r>
      <w:r w:rsidDel="00000000" w:rsidR="00000000" w:rsidRPr="00000000">
        <w:rPr>
          <w:rtl w:val="0"/>
        </w:rPr>
        <w:t xml:space="preserve">The element that this element will turn into when its lifetime reaches 0. Mutated aspects are </w:t>
      </w:r>
      <w:ins w:author="purple zart" w:id="4" w:date="2023-10-19T20:41:29Z">
        <w:r w:rsidDel="00000000" w:rsidR="00000000" w:rsidRPr="00000000">
          <w:rPr>
            <w:rtl w:val="0"/>
          </w:rPr>
          <w:t xml:space="preserve">unchanged by</w:t>
        </w:r>
      </w:ins>
      <w:del w:author="purple zart" w:id="4" w:date="2023-10-19T20:41:29Z">
        <w:r w:rsidDel="00000000" w:rsidR="00000000" w:rsidRPr="00000000">
          <w:rPr>
            <w:rtl w:val="0"/>
          </w:rPr>
          <w:delText xml:space="preserve">kept through</w:delText>
        </w:r>
      </w:del>
      <w:r w:rsidDel="00000000" w:rsidR="00000000" w:rsidRPr="00000000">
        <w:rPr>
          <w:rtl w:val="0"/>
        </w:rPr>
        <w:t xml:space="preserve"> decay.</w:t>
      </w:r>
      <w:r w:rsidDel="00000000" w:rsidR="00000000" w:rsidRPr="00000000">
        <w:rPr>
          <w:rtl w:val="0"/>
        </w:rPr>
        <w:t xml:space="preserve"> </w:t>
      </w:r>
      <w:commentRangeStart w:id="19"/>
      <w:r w:rsidDel="00000000" w:rsidR="00000000" w:rsidRPr="00000000">
        <w:rPr>
          <w:rtl w:val="0"/>
        </w:rPr>
        <w:t xml:space="preserve">(As an advanced feature, this can be applied to aspects to achieve a specific behaviour when used with Purge, but has no effect on its own because aspects cannot decay.)</w:t>
      </w:r>
      <w:commentRangeEnd w:id="19"/>
      <w:r w:rsidDel="00000000" w:rsidR="00000000" w:rsidRPr="00000000">
        <w:commentReference w:id="19"/>
      </w:r>
      <w:r w:rsidDel="00000000" w:rsidR="00000000" w:rsidRPr="00000000">
        <w:rPr>
          <w:rtl w:val="0"/>
        </w:rPr>
      </w:r>
    </w:p>
    <w:p w:rsidR="00000000" w:rsidDel="00000000" w:rsidP="00000000" w:rsidRDefault="00000000" w:rsidRPr="00000000" w14:paraId="000002D8">
      <w:pPr>
        <w:keepNext w:val="0"/>
        <w:keepLines w:val="0"/>
        <w:pageBreakBefore w:val="0"/>
        <w:spacing w:after="0" w:before="0" w:lineRule="auto"/>
        <w:rPr/>
      </w:pPr>
      <w:r w:rsidDel="00000000" w:rsidR="00000000" w:rsidRPr="00000000">
        <w:rPr>
          <w:rtl w:val="0"/>
        </w:rPr>
        <w:t xml:space="preserve">Examples of decay elements being used include Restlessness decaying to Dread, or Health [Fatigued] decaying into Health.</w:t>
      </w:r>
    </w:p>
    <w:p w:rsidR="00000000" w:rsidDel="00000000" w:rsidP="00000000" w:rsidRDefault="00000000" w:rsidRPr="00000000" w14:paraId="000002D9">
      <w:pPr>
        <w:pStyle w:val="Heading4"/>
        <w:pageBreakBefore w:val="0"/>
        <w:rPr/>
      </w:pPr>
      <w:bookmarkStart w:colFirst="0" w:colLast="0" w:name="_b1h6vt4hknur" w:id="62"/>
      <w:bookmarkEnd w:id="62"/>
      <w:r w:rsidDel="00000000" w:rsidR="00000000" w:rsidRPr="00000000">
        <w:rPr>
          <w:rtl w:val="0"/>
        </w:rPr>
        <w:t xml:space="preserve">Verb Icon (</w:t>
      </w:r>
      <w:r w:rsidDel="00000000" w:rsidR="00000000" w:rsidRPr="00000000">
        <w:rPr>
          <w:color w:val="666666"/>
          <w:rtl w:val="0"/>
        </w:rPr>
        <w:t xml:space="preserve">"</w:t>
      </w:r>
      <w:r w:rsidDel="00000000" w:rsidR="00000000" w:rsidRPr="00000000">
        <w:rPr>
          <w:rtl w:val="0"/>
        </w:rPr>
        <w:t xml:space="preserve">verbicon</w:t>
      </w:r>
      <w:r w:rsidDel="00000000" w:rsidR="00000000" w:rsidRPr="00000000">
        <w:rPr>
          <w:color w:val="666666"/>
          <w:rtl w:val="0"/>
        </w:rPr>
        <w:t xml:space="preserve">"</w:t>
      </w:r>
      <w:r w:rsidDel="00000000" w:rsidR="00000000" w:rsidRPr="00000000">
        <w:rPr>
          <w:rtl w:val="0"/>
        </w:rPr>
        <w:t xml:space="preserve">)</w:t>
      </w:r>
    </w:p>
    <w:p w:rsidR="00000000" w:rsidDel="00000000" w:rsidP="00000000" w:rsidRDefault="00000000" w:rsidRPr="00000000" w14:paraId="000002DA">
      <w:pPr>
        <w:keepNext w:val="0"/>
        <w:keepLines w:val="0"/>
        <w:pageBreakBefore w:val="0"/>
        <w:spacing w:after="0" w:before="0" w:lineRule="auto"/>
        <w:rPr/>
      </w:pPr>
      <w:r w:rsidDel="00000000" w:rsidR="00000000" w:rsidRPr="00000000">
        <w:rPr>
          <w:rtl w:val="0"/>
        </w:rPr>
        <w:t xml:space="preserve">When this element is present in a Verb, that Verb’s icon will become the icon indicated. Note that the icon must exist in “images\verbs”. </w:t>
      </w:r>
      <w:commentRangeStart w:id="20"/>
      <w:r w:rsidDel="00000000" w:rsidR="00000000" w:rsidRPr="00000000">
        <w:rPr>
          <w:rtl w:val="0"/>
        </w:rPr>
        <w:t xml:space="preserve">It is currently unknown what happens when the image does not exist or more than one Verb Icon is defined.</w:t>
      </w:r>
      <w:commentRangeEnd w:id="20"/>
      <w:r w:rsidDel="00000000" w:rsidR="00000000" w:rsidRPr="00000000">
        <w:commentReference w:id="20"/>
      </w:r>
      <w:r w:rsidDel="00000000" w:rsidR="00000000" w:rsidRPr="00000000">
        <w:rPr>
          <w:rtl w:val="0"/>
        </w:rPr>
      </w:r>
    </w:p>
    <w:p w:rsidR="00000000" w:rsidDel="00000000" w:rsidP="00000000" w:rsidRDefault="00000000" w:rsidRPr="00000000" w14:paraId="000002DB">
      <w:pPr>
        <w:pStyle w:val="Heading4"/>
        <w:rPr/>
      </w:pPr>
      <w:bookmarkStart w:colFirst="0" w:colLast="0" w:name="_2pqfpuy6dbkv" w:id="63"/>
      <w:bookmarkEnd w:id="63"/>
      <w:r w:rsidDel="00000000" w:rsidR="00000000" w:rsidRPr="00000000">
        <w:rPr>
          <w:rtl w:val="0"/>
        </w:rPr>
        <w:t xml:space="preserve">XTriggers</w:t>
      </w:r>
    </w:p>
    <w:tbl>
      <w:tblPr>
        <w:tblStyle w:val="Table1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20"/>
        <w:gridCol w:w="7740"/>
        <w:tblGridChange w:id="0">
          <w:tblGrid>
            <w:gridCol w:w="1620"/>
            <w:gridCol w:w="7740"/>
          </w:tblGrid>
        </w:tblGridChange>
      </w:tblGrid>
      <w:tr>
        <w:trPr>
          <w:cantSplit w:val="0"/>
          <w:trHeight w:val="555" w:hRule="atLeast"/>
          <w:tblHeader w:val="0"/>
        </w:trPr>
        <w:tc>
          <w:tcPr>
            <w:tcBorders>
              <w:top w:color="4d3a00" w:space="0" w:sz="18" w:val="single"/>
              <w:left w:color="4d3a00" w:space="0" w:sz="18" w:val="single"/>
              <w:bottom w:color="4d3a00" w:space="0" w:sz="12" w:val="single"/>
              <w:right w:color="4d3a00" w:space="0" w:sz="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2DC">
            <w:pPr>
              <w:jc w:val="left"/>
              <w:rPr>
                <w:sz w:val="22"/>
                <w:szCs w:val="22"/>
              </w:rPr>
            </w:pPr>
            <w:r w:rsidDel="00000000" w:rsidR="00000000" w:rsidRPr="00000000">
              <w:rPr>
                <w:sz w:val="22"/>
                <w:szCs w:val="22"/>
                <w:rtl w:val="0"/>
              </w:rPr>
              <w:t xml:space="preserve">Property name</w:t>
            </w:r>
          </w:p>
        </w:tc>
        <w:tc>
          <w:tcPr>
            <w:tcBorders>
              <w:top w:color="4d3a00" w:space="0" w:sz="18" w:val="single"/>
              <w:left w:color="4d3a00" w:space="0" w:sz="8" w:val="single"/>
              <w:bottom w:color="4d3a00" w:space="0" w:sz="12" w:val="single"/>
              <w:right w:color="4d3a00" w:space="0" w:sz="1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2DD">
            <w:pPr>
              <w:jc w:val="left"/>
              <w:rPr/>
            </w:pPr>
            <w:r w:rsidDel="00000000" w:rsidR="00000000" w:rsidRPr="00000000">
              <w:rPr>
                <w:rtl w:val="0"/>
              </w:rPr>
              <w:t xml:space="preserve">xtriggers</w:t>
            </w:r>
            <w:r w:rsidDel="00000000" w:rsidR="00000000" w:rsidRPr="00000000">
              <w:rPr>
                <w:rtl w:val="0"/>
              </w:rPr>
            </w:r>
          </w:p>
        </w:tc>
      </w:tr>
      <w:tr>
        <w:trPr>
          <w:cantSplit w:val="0"/>
          <w:trHeight w:val="510" w:hRule="atLeast"/>
          <w:tblHeader w:val="0"/>
        </w:trPr>
        <w:tc>
          <w:tcPr>
            <w:gridSpan w:val="2"/>
            <w:tcBorders>
              <w:top w:color="4d3a00" w:space="0" w:sz="12" w:val="single"/>
              <w:left w:color="4d3a00" w:space="0" w:sz="18" w:val="single"/>
              <w:bottom w:color="4d3a00" w:space="0" w:sz="12" w:val="single"/>
              <w:right w:color="741b47" w:space="0" w:sz="1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2DE">
            <w:pPr>
              <w:widowControl w:val="0"/>
              <w:spacing w:line="240" w:lineRule="auto"/>
              <w:jc w:val="left"/>
              <w:rPr>
                <w:b w:val="1"/>
              </w:rPr>
            </w:pPr>
            <w:r w:rsidDel="00000000" w:rsidR="00000000" w:rsidRPr="00000000">
              <w:rPr>
                <w:b w:val="1"/>
                <w:rtl w:val="0"/>
              </w:rPr>
              <w:t xml:space="preserve">Explanation</w:t>
            </w:r>
          </w:p>
        </w:tc>
      </w:tr>
      <w:tr>
        <w:trPr>
          <w:cantSplit w:val="0"/>
          <w:trHeight w:val="975" w:hRule="atLeast"/>
          <w:tblHeader w:val="0"/>
        </w:trPr>
        <w:tc>
          <w:tcPr>
            <w:gridSpan w:val="2"/>
            <w:tcBorders>
              <w:top w:color="4d3a00" w:space="0" w:sz="12" w:val="single"/>
              <w:left w:color="4d3a00" w:space="0" w:sz="18" w:val="single"/>
              <w:bottom w:color="4d3a00" w:space="0" w:sz="8" w:val="single"/>
              <w:right w:color="4d3a00" w:space="0" w:sz="8" w:val="single"/>
            </w:tcBorders>
            <w:shd w:fill="fff7e1" w:val="clear"/>
            <w:tcMar>
              <w:top w:w="100.0" w:type="dxa"/>
              <w:left w:w="100.0" w:type="dxa"/>
              <w:bottom w:w="100.0" w:type="dxa"/>
              <w:right w:w="100.0" w:type="dxa"/>
            </w:tcMar>
            <w:vAlign w:val="top"/>
          </w:tcPr>
          <w:p w:rsidR="00000000" w:rsidDel="00000000" w:rsidP="00000000" w:rsidRDefault="00000000" w:rsidRPr="00000000" w14:paraId="000002E0">
            <w:pPr>
              <w:pStyle w:val="Heading5"/>
              <w:rPr/>
            </w:pPr>
            <w:bookmarkStart w:colFirst="0" w:colLast="0" w:name="_td0hhd4vixxj" w:id="64"/>
            <w:bookmarkEnd w:id="64"/>
            <w:r w:rsidDel="00000000" w:rsidR="00000000" w:rsidRPr="00000000">
              <w:rPr>
                <w:rtl w:val="0"/>
              </w:rPr>
              <w:t xml:space="preserve">What xtriggers are</w:t>
            </w:r>
          </w:p>
          <w:p w:rsidR="00000000" w:rsidDel="00000000" w:rsidP="00000000" w:rsidRDefault="00000000" w:rsidRPr="00000000" w14:paraId="000002E1">
            <w:pPr>
              <w:rPr/>
            </w:pPr>
            <w:r w:rsidDel="00000000" w:rsidR="00000000" w:rsidRPr="00000000">
              <w:rPr>
                <w:rtl w:val="0"/>
              </w:rPr>
              <w:t xml:space="preserve">Xtriggers</w:t>
            </w:r>
            <w:r w:rsidDel="00000000" w:rsidR="00000000" w:rsidRPr="00000000">
              <w:rPr>
                <w:rtl w:val="0"/>
              </w:rPr>
              <w:t xml:space="preserve"> (or "cross triggers") are effects defined on elements, executed when a recipe they're in completes, and a specific aspect (sometimes called the catalyst) is present in the same scope (usually, the same verb).</w:t>
            </w:r>
          </w:p>
          <w:p w:rsidR="00000000" w:rsidDel="00000000" w:rsidP="00000000" w:rsidRDefault="00000000" w:rsidRPr="00000000" w14:paraId="000002E2">
            <w:pPr>
              <w:rPr/>
            </w:pPr>
            <w:r w:rsidDel="00000000" w:rsidR="00000000" w:rsidRPr="00000000">
              <w:rPr>
                <w:rtl w:val="0"/>
              </w:rPr>
            </w:r>
          </w:p>
          <w:p w:rsidR="00000000" w:rsidDel="00000000" w:rsidP="00000000" w:rsidRDefault="00000000" w:rsidRPr="00000000" w14:paraId="000002E3">
            <w:pPr>
              <w:rPr>
                <w:b w:val="1"/>
              </w:rPr>
            </w:pPr>
            <w:r w:rsidDel="00000000" w:rsidR="00000000" w:rsidRPr="00000000">
              <w:rPr>
                <w:rtl w:val="0"/>
              </w:rPr>
              <w:t xml:space="preserve">For instance, this is how the health card turns into the "Health [fatigued]" card when used in the Work verb: it reacts to the presence of the "job" aspect on any card present with it. This is done via a xtrigger transforming itself into the fatigued version of itself. That way, we don't have to replace the card by another in every single action that might use a job card. If it finds one, the Health card will transform by itself in the presence of any job card.</w:t>
            </w:r>
            <w:r w:rsidDel="00000000" w:rsidR="00000000" w:rsidRPr="00000000">
              <w:rPr>
                <w:b w:val="1"/>
                <w:rtl w:val="0"/>
              </w:rPr>
              <w:t xml:space="preserve"> </w:t>
            </w:r>
            <w:r w:rsidDel="00000000" w:rsidR="00000000" w:rsidRPr="00000000">
              <w:rPr>
                <w:b w:val="1"/>
                <w:rtl w:val="0"/>
              </w:rPr>
              <w:t xml:space="preserve">Xtriggers</w:t>
            </w:r>
            <w:r w:rsidDel="00000000" w:rsidR="00000000" w:rsidRPr="00000000">
              <w:rPr>
                <w:b w:val="1"/>
                <w:rtl w:val="0"/>
              </w:rPr>
              <w:t xml:space="preserve"> are powerful, but use them with caution: they can lead to unintended side effects.</w:t>
            </w:r>
          </w:p>
          <w:p w:rsidR="00000000" w:rsidDel="00000000" w:rsidP="00000000" w:rsidRDefault="00000000" w:rsidRPr="00000000" w14:paraId="000002E4">
            <w:pPr>
              <w:rPr/>
            </w:pPr>
            <w:r w:rsidDel="00000000" w:rsidR="00000000" w:rsidRPr="00000000">
              <w:rPr>
                <w:rtl w:val="0"/>
              </w:rPr>
            </w:r>
          </w:p>
          <w:p w:rsidR="00000000" w:rsidDel="00000000" w:rsidP="00000000" w:rsidRDefault="00000000" w:rsidRPr="00000000" w14:paraId="000002E5">
            <w:pPr>
              <w:rPr/>
            </w:pPr>
            <w:r w:rsidDel="00000000" w:rsidR="00000000" w:rsidRPr="00000000">
              <w:rPr>
                <w:rtl w:val="0"/>
              </w:rPr>
              <w:t xml:space="preserve">A common pattern is also to define </w:t>
            </w:r>
            <w:r w:rsidDel="00000000" w:rsidR="00000000" w:rsidRPr="00000000">
              <w:rPr>
                <w:rtl w:val="0"/>
              </w:rPr>
              <w:t xml:space="preserve">xtriggers</w:t>
            </w:r>
            <w:r w:rsidDel="00000000" w:rsidR="00000000" w:rsidRPr="00000000">
              <w:rPr>
                <w:rtl w:val="0"/>
              </w:rPr>
              <w:t xml:space="preserve"> on elements, and then execute them via the aspects property of recipes: this makes elements think these aspects are present inside the verb when the recipe completes, without actually having an element possessing them. You can see these as a way to "signal" to an element that it needs to do something. It is a form of controlled reaction.</w:t>
            </w:r>
          </w:p>
          <w:p w:rsidR="00000000" w:rsidDel="00000000" w:rsidP="00000000" w:rsidRDefault="00000000" w:rsidRPr="00000000" w14:paraId="000002E6">
            <w:pPr>
              <w:pStyle w:val="Heading5"/>
              <w:rPr/>
            </w:pPr>
            <w:bookmarkStart w:colFirst="0" w:colLast="0" w:name="_dbmx4rql0pjk" w:id="65"/>
            <w:bookmarkEnd w:id="65"/>
            <w:r w:rsidDel="00000000" w:rsidR="00000000" w:rsidRPr="00000000">
              <w:rPr>
                <w:rtl w:val="0"/>
              </w:rPr>
              <w:t xml:space="preserve">Syntax</w:t>
            </w:r>
          </w:p>
          <w:p w:rsidR="00000000" w:rsidDel="00000000" w:rsidP="00000000" w:rsidRDefault="00000000" w:rsidRPr="00000000" w14:paraId="000002E7">
            <w:pPr>
              <w:rPr/>
            </w:pPr>
            <w:r w:rsidDel="00000000" w:rsidR="00000000" w:rsidRPr="00000000">
              <w:rPr>
                <w:rtl w:val="0"/>
              </w:rPr>
              <w:t xml:space="preserve">The syntax of this property is as follows:</w:t>
            </w:r>
          </w:p>
          <w:tbl>
            <w:tblPr>
              <w:tblStyle w:val="Table14"/>
              <w:tblW w:w="14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20"/>
              <w:tblGridChange w:id="0">
                <w:tblGrid>
                  <w:gridCol w:w="1420"/>
                </w:tblGrid>
              </w:tblGridChange>
            </w:tblGrid>
            <w:tr>
              <w:trPr>
                <w:cantSplit w:val="0"/>
                <w:tblHeader w:val="0"/>
              </w:trPr>
              <w:tc>
                <w:tcPr>
                  <w:tcBorders>
                    <w:top w:color="4d3a00" w:space="0" w:sz="12" w:val="single"/>
                    <w:left w:color="4d3a00" w:space="0" w:sz="18" w:val="single"/>
                    <w:bottom w:color="4d3a00" w:space="0" w:sz="18" w:val="single"/>
                    <w:right w:color="4d3a00" w:space="0" w:sz="18" w:val="single"/>
                  </w:tcBorders>
                  <w:shd w:fill="1e1e1e" w:val="clear"/>
                </w:tcPr>
                <w:p w:rsidR="00000000" w:rsidDel="00000000" w:rsidP="00000000" w:rsidRDefault="00000000" w:rsidRPr="00000000" w14:paraId="000002E8">
                  <w:pPr>
                    <w:widowControl w:val="0"/>
                    <w:shd w:fill="1f1f1f" w:val="clear"/>
                    <w:spacing w:line="325.71428571428567"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E9">
                  <w:pPr>
                    <w:widowControl w:val="0"/>
                    <w:shd w:fill="1f1f1f" w:val="clear"/>
                    <w:spacing w:line="325.71428571428567"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"xtriggers"</w:t>
                  </w: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2EA">
                  <w:pPr>
                    <w:widowControl w:val="0"/>
                    <w:shd w:fill="1f1f1f" w:val="clear"/>
                    <w:spacing w:line="325.71428571428567"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catalystaspect</w:t>
                  </w:r>
                  <w:r w:rsidDel="00000000" w:rsidR="00000000" w:rsidRPr="00000000">
                    <w:rPr>
                      <w:rFonts w:ascii="Courier New" w:cs="Courier New" w:eastAsia="Courier New" w:hAnsi="Courier New"/>
                      <w:color w:val="9cdcfe"/>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2EB">
                  <w:pPr>
                    <w:widowControl w:val="0"/>
                    <w:shd w:fill="1f1f1f" w:val="clear"/>
                    <w:spacing w:line="325.71428571428567" w:lineRule="auto"/>
                    <w:jc w:val="left"/>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first xtrigger effect</w:t>
                  </w:r>
                </w:p>
                <w:p w:rsidR="00000000" w:rsidDel="00000000" w:rsidP="00000000" w:rsidRDefault="00000000" w:rsidRPr="00000000" w14:paraId="000002EC">
                  <w:pPr>
                    <w:widowControl w:val="0"/>
                    <w:shd w:fill="1f1f1f" w:val="clear"/>
                    <w:spacing w:line="325.71428571428567"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morpheffect</w:t>
                  </w:r>
                  <w:r w:rsidDel="00000000" w:rsidR="00000000" w:rsidRPr="00000000">
                    <w:rPr>
                      <w:rFonts w:ascii="Courier New" w:cs="Courier New" w:eastAsia="Courier New" w:hAnsi="Courier New"/>
                      <w:color w:val="9cdcfe"/>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"transform"</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newcard</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ED">
                  <w:pPr>
                    <w:widowControl w:val="0"/>
                    <w:shd w:fill="1f1f1f" w:val="clear"/>
                    <w:spacing w:line="325.71428571428567" w:lineRule="auto"/>
                    <w:jc w:val="left"/>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(other xtrigger effects for this catalyst)</w:t>
                  </w:r>
                </w:p>
                <w:p w:rsidR="00000000" w:rsidDel="00000000" w:rsidP="00000000" w:rsidRDefault="00000000" w:rsidRPr="00000000" w14:paraId="000002EE">
                  <w:pPr>
                    <w:widowControl w:val="0"/>
                    <w:shd w:fill="1f1f1f" w:val="clear"/>
                    <w:spacing w:line="325.71428571428567"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2EF">
                  <w:pPr>
                    <w:widowControl w:val="0"/>
                    <w:shd w:fill="1f1f1f" w:val="clear"/>
                    <w:spacing w:line="325.71428571428567" w:lineRule="auto"/>
                    <w:jc w:val="left"/>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(other catalyst-trigger definitions)</w:t>
                  </w:r>
                </w:p>
                <w:p w:rsidR="00000000" w:rsidDel="00000000" w:rsidP="00000000" w:rsidRDefault="00000000" w:rsidRPr="00000000" w14:paraId="000002F0">
                  <w:pPr>
                    <w:widowControl w:val="0"/>
                    <w:shd w:fill="1f1f1f" w:val="clear"/>
                    <w:spacing w:line="325.71428571428567"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2F1">
                  <w:pPr>
                    <w:widowControl w:val="0"/>
                    <w:shd w:fill="1f1f1f" w:val="clear"/>
                    <w:spacing w:line="325.71428571428567"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tc>
            </w:tr>
          </w:tbl>
          <w:p w:rsidR="00000000" w:rsidDel="00000000" w:rsidP="00000000" w:rsidRDefault="00000000" w:rsidRPr="00000000" w14:paraId="000002F2">
            <w:pPr>
              <w:rPr/>
            </w:pPr>
            <w:r w:rsidDel="00000000" w:rsidR="00000000" w:rsidRPr="00000000">
              <w:rPr>
                <w:rtl w:val="0"/>
              </w:rPr>
            </w:r>
          </w:p>
          <w:p w:rsidR="00000000" w:rsidDel="00000000" w:rsidP="00000000" w:rsidRDefault="00000000" w:rsidRPr="00000000" w14:paraId="000002F3">
            <w:pPr>
              <w:rPr/>
            </w:pPr>
            <w:r w:rsidDel="00000000" w:rsidR="00000000" w:rsidRPr="00000000">
              <w:rPr>
                <w:rtl w:val="0"/>
              </w:rPr>
              <w:t xml:space="preserve">Xtrigger effects have a few properties. Some are ignored, based on the morph effect:</w:t>
            </w:r>
          </w:p>
          <w:p w:rsidR="00000000" w:rsidDel="00000000" w:rsidP="00000000" w:rsidRDefault="00000000" w:rsidRPr="00000000" w14:paraId="000002F4">
            <w:pPr>
              <w:numPr>
                <w:ilvl w:val="0"/>
                <w:numId w:val="39"/>
              </w:numPr>
              <w:ind w:left="720" w:hanging="360"/>
            </w:pPr>
            <w:r w:rsidDel="00000000" w:rsidR="00000000" w:rsidRPr="00000000">
              <w:rPr>
                <w:rtl w:val="0"/>
              </w:rPr>
              <w:t xml:space="preserve">morpheffect</w:t>
            </w:r>
            <w:r w:rsidDel="00000000" w:rsidR="00000000" w:rsidRPr="00000000">
              <w:rPr>
                <w:rtl w:val="0"/>
              </w:rPr>
              <w:t xml:space="preserve">: the type of the effect. See full list below. Mandatory.</w:t>
            </w:r>
          </w:p>
          <w:p w:rsidR="00000000" w:rsidDel="00000000" w:rsidP="00000000" w:rsidRDefault="00000000" w:rsidRPr="00000000" w14:paraId="000002F5">
            <w:pPr>
              <w:numPr>
                <w:ilvl w:val="0"/>
                <w:numId w:val="39"/>
              </w:numPr>
              <w:ind w:left="720" w:hanging="360"/>
            </w:pPr>
            <w:r w:rsidDel="00000000" w:rsidR="00000000" w:rsidRPr="00000000">
              <w:rPr>
                <w:rtl w:val="0"/>
              </w:rPr>
              <w:t xml:space="preserve">id: the id of the thing to spawn/transform into/mutate onto the element.</w:t>
            </w:r>
          </w:p>
          <w:p w:rsidR="00000000" w:rsidDel="00000000" w:rsidP="00000000" w:rsidRDefault="00000000" w:rsidRPr="00000000" w14:paraId="000002F6">
            <w:pPr>
              <w:numPr>
                <w:ilvl w:val="0"/>
                <w:numId w:val="39"/>
              </w:numPr>
              <w:ind w:left="720" w:hanging="360"/>
            </w:pPr>
            <w:r w:rsidDel="00000000" w:rsidR="00000000" w:rsidRPr="00000000">
              <w:rPr>
                <w:rtl w:val="0"/>
              </w:rPr>
              <w:t xml:space="preserve">level: the amount to spawn/mutate onto the element. Default value is 1. </w:t>
            </w:r>
            <w:r w:rsidDel="00000000" w:rsidR="00000000" w:rsidRPr="00000000">
              <w:rPr>
                <w:b w:val="1"/>
                <w:rtl w:val="0"/>
              </w:rPr>
              <w:t xml:space="preserve">When using the Roost, can be defined as an expression.</w:t>
            </w:r>
          </w:p>
          <w:p w:rsidR="00000000" w:rsidDel="00000000" w:rsidP="00000000" w:rsidRDefault="00000000" w:rsidRPr="00000000" w14:paraId="000002F7">
            <w:pPr>
              <w:numPr>
                <w:ilvl w:val="0"/>
                <w:numId w:val="39"/>
              </w:numPr>
              <w:ind w:left="720" w:hanging="360"/>
            </w:pPr>
            <w:r w:rsidDel="00000000" w:rsidR="00000000" w:rsidRPr="00000000">
              <w:rPr>
                <w:rtl w:val="0"/>
              </w:rPr>
              <w:t xml:space="preserve">chance: the probability (0-100 integer) that the xtrigger effect actually fires. Default value is 100. </w:t>
            </w:r>
            <w:r w:rsidDel="00000000" w:rsidR="00000000" w:rsidRPr="00000000">
              <w:rPr>
                <w:b w:val="1"/>
                <w:rtl w:val="0"/>
              </w:rPr>
              <w:t xml:space="preserve">When using the Roost, can be defined as an expression.</w:t>
            </w:r>
            <w:r w:rsidDel="00000000" w:rsidR="00000000" w:rsidRPr="00000000">
              <w:rPr>
                <w:rtl w:val="0"/>
              </w:rPr>
            </w:r>
          </w:p>
          <w:p w:rsidR="00000000" w:rsidDel="00000000" w:rsidP="00000000" w:rsidRDefault="00000000" w:rsidRPr="00000000" w14:paraId="000002F8">
            <w:pPr>
              <w:rPr/>
            </w:pPr>
            <w:r w:rsidDel="00000000" w:rsidR="00000000" w:rsidRPr="00000000">
              <w:rPr>
                <w:rtl w:val="0"/>
              </w:rPr>
            </w:r>
          </w:p>
          <w:p w:rsidR="00000000" w:rsidDel="00000000" w:rsidP="00000000" w:rsidRDefault="00000000" w:rsidRPr="00000000" w14:paraId="000002F9">
            <w:pPr>
              <w:rPr/>
            </w:pPr>
            <w:r w:rsidDel="00000000" w:rsidR="00000000" w:rsidRPr="00000000">
              <w:rPr>
                <w:rtl w:val="0"/>
              </w:rPr>
              <w:t xml:space="preserve">When you only wish to define:</w:t>
            </w:r>
          </w:p>
          <w:p w:rsidR="00000000" w:rsidDel="00000000" w:rsidP="00000000" w:rsidRDefault="00000000" w:rsidRPr="00000000" w14:paraId="000002FA">
            <w:pPr>
              <w:numPr>
                <w:ilvl w:val="0"/>
                <w:numId w:val="6"/>
              </w:numPr>
              <w:ind w:left="720" w:hanging="360"/>
            </w:pPr>
            <w:r w:rsidDel="00000000" w:rsidR="00000000" w:rsidRPr="00000000">
              <w:rPr>
                <w:rtl w:val="0"/>
              </w:rPr>
              <w:t xml:space="preserve">one effect in reaction to a catalyst (as it is almost always the case),</w:t>
            </w:r>
          </w:p>
          <w:p w:rsidR="00000000" w:rsidDel="00000000" w:rsidP="00000000" w:rsidRDefault="00000000" w:rsidRPr="00000000" w14:paraId="000002FB">
            <w:pPr>
              <w:numPr>
                <w:ilvl w:val="0"/>
                <w:numId w:val="6"/>
              </w:numPr>
              <w:ind w:left="720" w:hanging="360"/>
            </w:pPr>
            <w:r w:rsidDel="00000000" w:rsidR="00000000" w:rsidRPr="00000000">
              <w:rPr>
                <w:rtl w:val="0"/>
              </w:rPr>
              <w:t xml:space="preserve">and this effect is to just transform the element into another (which is the most frequent effect used), </w:t>
            </w:r>
          </w:p>
          <w:p w:rsidR="00000000" w:rsidDel="00000000" w:rsidP="00000000" w:rsidRDefault="00000000" w:rsidRPr="00000000" w14:paraId="000002FC">
            <w:pPr>
              <w:rPr/>
            </w:pPr>
            <w:r w:rsidDel="00000000" w:rsidR="00000000" w:rsidRPr="00000000">
              <w:rPr>
                <w:rtl w:val="0"/>
              </w:rPr>
              <w:t xml:space="preserve">then you can use this simplified syntax:</w:t>
            </w:r>
          </w:p>
          <w:tbl>
            <w:tblPr>
              <w:tblStyle w:val="Table15"/>
              <w:tblW w:w="14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20"/>
              <w:tblGridChange w:id="0">
                <w:tblGrid>
                  <w:gridCol w:w="1420"/>
                </w:tblGrid>
              </w:tblGridChange>
            </w:tblGrid>
            <w:tr>
              <w:trPr>
                <w:cantSplit w:val="0"/>
                <w:tblHeader w:val="0"/>
              </w:trPr>
              <w:tc>
                <w:tcPr>
                  <w:tcBorders>
                    <w:top w:color="4d3a00" w:space="0" w:sz="12" w:val="single"/>
                    <w:left w:color="4d3a00" w:space="0" w:sz="18" w:val="single"/>
                    <w:bottom w:color="4d3a00" w:space="0" w:sz="18" w:val="single"/>
                    <w:right w:color="4d3a00" w:space="0" w:sz="18" w:val="single"/>
                  </w:tcBorders>
                  <w:shd w:fill="1e1e1e" w:val="clear"/>
                </w:tcPr>
                <w:p w:rsidR="00000000" w:rsidDel="00000000" w:rsidP="00000000" w:rsidRDefault="00000000" w:rsidRPr="00000000" w14:paraId="000002FD">
                  <w:pPr>
                    <w:widowControl w:val="0"/>
                    <w:shd w:fill="1f1f1f" w:val="clear"/>
                    <w:spacing w:line="325.71428571428567"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FE">
                  <w:pPr>
                    <w:widowControl w:val="0"/>
                    <w:shd w:fill="1f1f1f" w:val="clear"/>
                    <w:spacing w:line="325.71428571428567"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"xtriggers"</w:t>
                  </w: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2FF">
                  <w:pPr>
                    <w:widowControl w:val="0"/>
                    <w:shd w:fill="1f1f1f" w:val="clear"/>
                    <w:spacing w:line="325.71428571428567"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catalystaspect</w:t>
                  </w:r>
                  <w:r w:rsidDel="00000000" w:rsidR="00000000" w:rsidRPr="00000000">
                    <w:rPr>
                      <w:rFonts w:ascii="Courier New" w:cs="Courier New" w:eastAsia="Courier New" w:hAnsi="Courier New"/>
                      <w:color w:val="9cdcfe"/>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newcard</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00">
                  <w:pPr>
                    <w:widowControl w:val="0"/>
                    <w:shd w:fill="1f1f1f" w:val="clear"/>
                    <w:spacing w:line="325.71428571428567" w:lineRule="auto"/>
                    <w:jc w:val="left"/>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(other catalyst-trigger definitions)</w:t>
                  </w:r>
                </w:p>
                <w:p w:rsidR="00000000" w:rsidDel="00000000" w:rsidP="00000000" w:rsidRDefault="00000000" w:rsidRPr="00000000" w14:paraId="00000301">
                  <w:pPr>
                    <w:widowControl w:val="0"/>
                    <w:shd w:fill="1f1f1f" w:val="clear"/>
                    <w:spacing w:line="325.71428571428567"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302">
                  <w:pPr>
                    <w:widowControl w:val="0"/>
                    <w:shd w:fill="1f1f1f" w:val="clear"/>
                    <w:spacing w:line="325.71428571428567" w:lineRule="auto"/>
                    <w:jc w:val="left"/>
                    <w:rPr/>
                  </w:pP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tl w:val="0"/>
                    </w:rPr>
                  </w:r>
                </w:p>
              </w:tc>
            </w:tr>
          </w:tbl>
          <w:p w:rsidR="00000000" w:rsidDel="00000000" w:rsidP="00000000" w:rsidRDefault="00000000" w:rsidRPr="00000000" w14:paraId="00000303">
            <w:pPr>
              <w:pStyle w:val="Heading5"/>
              <w:rPr/>
            </w:pPr>
            <w:bookmarkStart w:colFirst="0" w:colLast="0" w:name="_als5xwekz9yg" w:id="66"/>
            <w:bookmarkEnd w:id="66"/>
            <w:r w:rsidDel="00000000" w:rsidR="00000000" w:rsidRPr="00000000">
              <w:rPr>
                <w:rtl w:val="0"/>
              </w:rPr>
              <w:br w:type="textWrapping"/>
              <w:t xml:space="preserve">Xtrigger effect types</w:t>
            </w:r>
          </w:p>
          <w:p w:rsidR="00000000" w:rsidDel="00000000" w:rsidP="00000000" w:rsidRDefault="00000000" w:rsidRPr="00000000" w14:paraId="00000304">
            <w:pPr>
              <w:rPr>
                <w:b w:val="1"/>
              </w:rPr>
            </w:pPr>
            <w:r w:rsidDel="00000000" w:rsidR="00000000" w:rsidRPr="00000000">
              <w:rPr>
                <w:rtl w:val="0"/>
              </w:rPr>
              <w:t xml:space="preserve">Below is the list of xtrigger effects (called "morph effects") supported. </w:t>
            </w:r>
            <w:r w:rsidDel="00000000" w:rsidR="00000000" w:rsidRPr="00000000">
              <w:rPr>
                <w:b w:val="1"/>
                <w:rtl w:val="0"/>
              </w:rPr>
              <w:t xml:space="preserve">The ones in blue are Roost-only.</w:t>
            </w:r>
          </w:p>
          <w:tbl>
            <w:tblPr>
              <w:tblStyle w:val="Table16"/>
              <w:tblW w:w="909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60"/>
              <w:gridCol w:w="7530"/>
              <w:tblGridChange w:id="0">
                <w:tblGrid>
                  <w:gridCol w:w="1560"/>
                  <w:gridCol w:w="7530"/>
                </w:tblGrid>
              </w:tblGridChange>
            </w:tblGrid>
            <w:tr>
              <w:trPr>
                <w:cantSplit w:val="0"/>
                <w:tblHeader w:val="0"/>
              </w:trPr>
              <w:tc>
                <w:tcPr/>
                <w:p w:rsidR="00000000" w:rsidDel="00000000" w:rsidP="00000000" w:rsidRDefault="00000000" w:rsidRPr="00000000" w14:paraId="00000305">
                  <w:pPr>
                    <w:widowControl w:val="0"/>
                    <w:spacing w:line="240" w:lineRule="auto"/>
                    <w:jc w:val="left"/>
                    <w:rPr/>
                  </w:pPr>
                  <w:r w:rsidDel="00000000" w:rsidR="00000000" w:rsidRPr="00000000">
                    <w:rPr>
                      <w:rtl w:val="0"/>
                    </w:rPr>
                    <w:t xml:space="preserve">transform</w:t>
                  </w:r>
                </w:p>
              </w:tc>
              <w:tc>
                <w:tcPr/>
                <w:p w:rsidR="00000000" w:rsidDel="00000000" w:rsidP="00000000" w:rsidRDefault="00000000" w:rsidRPr="00000000" w14:paraId="00000306">
                  <w:pPr>
                    <w:widowControl w:val="0"/>
                    <w:spacing w:line="240" w:lineRule="auto"/>
                    <w:jc w:val="left"/>
                    <w:rPr/>
                  </w:pPr>
                  <w:r w:rsidDel="00000000" w:rsidR="00000000" w:rsidRPr="00000000">
                    <w:rPr>
                      <w:rtl w:val="0"/>
                    </w:rPr>
                    <w:t xml:space="preserve">Transforms the current element into another. </w:t>
                  </w:r>
                  <w:r w:rsidDel="00000000" w:rsidR="00000000" w:rsidRPr="00000000">
                    <w:rPr>
                      <w:b w:val="1"/>
                      <w:rtl w:val="0"/>
                    </w:rPr>
                    <w:t xml:space="preserve">All the mutations previously applied to the element are kept though.</w:t>
                  </w:r>
                  <w:r w:rsidDel="00000000" w:rsidR="00000000" w:rsidRPr="00000000">
                    <w:rPr>
                      <w:rtl w:val="0"/>
                    </w:rPr>
                    <w:t xml:space="preserve"> If the level property is defined to something more than 1, it will duplicate the current element and its mutations into several instances of the new element.</w:t>
                  </w:r>
                </w:p>
                <w:p w:rsidR="00000000" w:rsidDel="00000000" w:rsidP="00000000" w:rsidRDefault="00000000" w:rsidRPr="00000000" w14:paraId="00000307">
                  <w:pPr>
                    <w:widowControl w:val="0"/>
                    <w:spacing w:line="240" w:lineRule="auto"/>
                    <w:jc w:val="left"/>
                    <w:rPr/>
                  </w:pPr>
                  <w:r w:rsidDel="00000000" w:rsidR="00000000" w:rsidRPr="00000000">
                    <w:rPr>
                      <w:rtl w:val="0"/>
                    </w:rPr>
                    <w:t xml:space="preserve">If level is set to 0, the element is destroyed.</w:t>
                  </w:r>
                </w:p>
                <w:p w:rsidR="00000000" w:rsidDel="00000000" w:rsidP="00000000" w:rsidRDefault="00000000" w:rsidRPr="00000000" w14:paraId="00000308">
                  <w:pPr>
                    <w:widowControl w:val="0"/>
                    <w:spacing w:line="240" w:lineRule="auto"/>
                    <w:jc w:val="left"/>
                    <w:rPr/>
                  </w:pPr>
                  <w:r w:rsidDel="00000000" w:rsidR="00000000" w:rsidRPr="00000000">
                    <w:rPr>
                      <w:rtl w:val="0"/>
                    </w:rPr>
                  </w:r>
                </w:p>
                <w:tbl>
                  <w:tblPr>
                    <w:tblStyle w:val="Table17"/>
                    <w:tblW w:w="7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330"/>
                    <w:tblGridChange w:id="0">
                      <w:tblGrid>
                        <w:gridCol w:w="7330"/>
                      </w:tblGrid>
                    </w:tblGridChange>
                  </w:tblGrid>
                  <w:tr>
                    <w:trPr>
                      <w:cantSplit w:val="0"/>
                      <w:tblHeader w:val="0"/>
                    </w:trPr>
                    <w:tc>
                      <w:tcPr>
                        <w:tcBorders>
                          <w:top w:color="4d3a00" w:space="0" w:sz="12" w:val="single"/>
                          <w:left w:color="4d3a00" w:space="0" w:sz="18" w:val="single"/>
                          <w:bottom w:color="4d3a00" w:space="0" w:sz="12" w:val="single"/>
                          <w:right w:color="4d3a00" w:space="0" w:sz="1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309">
                        <w:pPr>
                          <w:widowControl w:val="0"/>
                          <w:spacing w:line="240" w:lineRule="auto"/>
                          <w:jc w:val="left"/>
                          <w:rPr>
                            <w:b w:val="1"/>
                          </w:rPr>
                        </w:pPr>
                        <w:r w:rsidDel="00000000" w:rsidR="00000000" w:rsidRPr="00000000">
                          <w:rPr>
                            <w:b w:val="1"/>
                            <w:rtl w:val="0"/>
                          </w:rPr>
                          <w:t xml:space="preserve">Examples</w:t>
                        </w:r>
                      </w:p>
                    </w:tc>
                  </w:tr>
                  <w:tr>
                    <w:trPr>
                      <w:cantSplit w:val="0"/>
                      <w:tblHeader w:val="0"/>
                    </w:trPr>
                    <w:tc>
                      <w:tcPr>
                        <w:tcBorders>
                          <w:top w:color="4d3a00" w:space="0" w:sz="12" w:val="single"/>
                          <w:left w:color="4d3a00" w:space="0" w:sz="18" w:val="single"/>
                          <w:bottom w:color="4d3a00" w:space="0" w:sz="18" w:val="single"/>
                          <w:right w:color="4d3a00" w:space="0" w:sz="18" w:val="single"/>
                        </w:tcBorders>
                        <w:shd w:fill="1e1e1e" w:val="clear"/>
                        <w:tcMar>
                          <w:top w:w="100.0" w:type="dxa"/>
                          <w:left w:w="100.0" w:type="dxa"/>
                          <w:bottom w:w="100.0" w:type="dxa"/>
                          <w:right w:w="100.0" w:type="dxa"/>
                        </w:tcMar>
                        <w:vAlign w:val="top"/>
                      </w:tcPr>
                      <w:p w:rsidR="00000000" w:rsidDel="00000000" w:rsidP="00000000" w:rsidRDefault="00000000" w:rsidRPr="00000000" w14:paraId="0000030A">
                        <w:pPr>
                          <w:widowControl w:val="0"/>
                          <w:shd w:fill="1f1f1f" w:val="clear"/>
                          <w:spacing w:line="325.71428571428567"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0B">
                        <w:pPr>
                          <w:widowControl w:val="0"/>
                          <w:shd w:fill="1f1f1f" w:val="clear"/>
                          <w:spacing w:line="325.71428571428567"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"mycard"</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0C">
                        <w:pPr>
                          <w:widowControl w:val="0"/>
                          <w:shd w:fill="1f1f1f" w:val="clear"/>
                          <w:spacing w:line="325.71428571428567"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"xtriggers"</w:t>
                        </w: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30D">
                        <w:pPr>
                          <w:widowControl w:val="0"/>
                          <w:shd w:fill="1f1f1f" w:val="clear"/>
                          <w:spacing w:line="325.71428571428567" w:lineRule="auto"/>
                          <w:jc w:val="left"/>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turn </w:t>
                        </w:r>
                        <w:r w:rsidDel="00000000" w:rsidR="00000000" w:rsidRPr="00000000">
                          <w:rPr>
                            <w:rFonts w:ascii="Courier New" w:cs="Courier New" w:eastAsia="Courier New" w:hAnsi="Courier New"/>
                            <w:color w:val="6a9955"/>
                            <w:sz w:val="21"/>
                            <w:szCs w:val="21"/>
                            <w:rtl w:val="0"/>
                          </w:rPr>
                          <w:t xml:space="preserve">mycard</w:t>
                        </w:r>
                        <w:r w:rsidDel="00000000" w:rsidR="00000000" w:rsidRPr="00000000">
                          <w:rPr>
                            <w:rFonts w:ascii="Courier New" w:cs="Courier New" w:eastAsia="Courier New" w:hAnsi="Courier New"/>
                            <w:color w:val="6a9955"/>
                            <w:sz w:val="21"/>
                            <w:szCs w:val="21"/>
                            <w:rtl w:val="0"/>
                          </w:rPr>
                          <w:t xml:space="preserve"> into a </w:t>
                        </w:r>
                        <w:r w:rsidDel="00000000" w:rsidR="00000000" w:rsidRPr="00000000">
                          <w:rPr>
                            <w:rFonts w:ascii="Courier New" w:cs="Courier New" w:eastAsia="Courier New" w:hAnsi="Courier New"/>
                            <w:color w:val="6a9955"/>
                            <w:sz w:val="21"/>
                            <w:szCs w:val="21"/>
                            <w:rtl w:val="0"/>
                          </w:rPr>
                          <w:t xml:space="preserve">newcard</w:t>
                        </w:r>
                        <w:r w:rsidDel="00000000" w:rsidR="00000000" w:rsidRPr="00000000">
                          <w:rPr>
                            <w:rFonts w:ascii="Courier New" w:cs="Courier New" w:eastAsia="Courier New" w:hAnsi="Courier New"/>
                            <w:color w:val="6a9955"/>
                            <w:sz w:val="21"/>
                            <w:szCs w:val="21"/>
                            <w:rtl w:val="0"/>
                          </w:rPr>
                          <w:t xml:space="preserve"> when the </w:t>
                        </w:r>
                        <w:r w:rsidDel="00000000" w:rsidR="00000000" w:rsidRPr="00000000">
                          <w:rPr>
                            <w:rFonts w:ascii="Courier New" w:cs="Courier New" w:eastAsia="Courier New" w:hAnsi="Courier New"/>
                            <w:color w:val="6a9955"/>
                            <w:sz w:val="21"/>
                            <w:szCs w:val="21"/>
                            <w:rtl w:val="0"/>
                          </w:rPr>
                          <w:t xml:space="preserve">catalystaspect</w:t>
                        </w:r>
                        <w:r w:rsidDel="00000000" w:rsidR="00000000" w:rsidRPr="00000000">
                          <w:rPr>
                            <w:rFonts w:ascii="Courier New" w:cs="Courier New" w:eastAsia="Courier New" w:hAnsi="Courier New"/>
                            <w:color w:val="6a9955"/>
                            <w:sz w:val="21"/>
                            <w:szCs w:val="21"/>
                            <w:rtl w:val="0"/>
                          </w:rPr>
                          <w:t xml:space="preserve"> aspect is present</w:t>
                        </w:r>
                      </w:p>
                      <w:p w:rsidR="00000000" w:rsidDel="00000000" w:rsidP="00000000" w:rsidRDefault="00000000" w:rsidRPr="00000000" w14:paraId="0000030E">
                        <w:pPr>
                          <w:widowControl w:val="0"/>
                          <w:shd w:fill="1f1f1f" w:val="clear"/>
                          <w:spacing w:line="325.71428571428567" w:lineRule="auto"/>
                          <w:jc w:val="left"/>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catalystaspect</w:t>
                        </w:r>
                        <w:r w:rsidDel="00000000" w:rsidR="00000000" w:rsidRPr="00000000">
                          <w:rPr>
                            <w:rFonts w:ascii="Courier New" w:cs="Courier New" w:eastAsia="Courier New" w:hAnsi="Courier New"/>
                            <w:color w:val="9cdcfe"/>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newcard</w:t>
                        </w:r>
                        <w:r w:rsidDel="00000000" w:rsidR="00000000" w:rsidRPr="00000000">
                          <w:rPr>
                            <w:rFonts w:ascii="Courier New" w:cs="Courier New" w:eastAsia="Courier New" w:hAnsi="Courier New"/>
                            <w:color w:val="ce9178"/>
                            <w:sz w:val="21"/>
                            <w:szCs w:val="21"/>
                            <w:rtl w:val="0"/>
                          </w:rPr>
                          <w:t xml:space="preserve">"</w:t>
                        </w:r>
                      </w:p>
                      <w:p w:rsidR="00000000" w:rsidDel="00000000" w:rsidP="00000000" w:rsidRDefault="00000000" w:rsidRPr="00000000" w14:paraId="0000030F">
                        <w:pPr>
                          <w:widowControl w:val="0"/>
                          <w:shd w:fill="1f1f1f" w:val="clear"/>
                          <w:spacing w:line="325.71428571428567"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310">
                        <w:pPr>
                          <w:widowControl w:val="0"/>
                          <w:shd w:fill="1f1f1f" w:val="clear"/>
                          <w:spacing w:line="325.71428571428567"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tc>
                  </w:tr>
                  <w:tr>
                    <w:trPr>
                      <w:cantSplit w:val="0"/>
                      <w:tblHeader w:val="0"/>
                    </w:trPr>
                    <w:tc>
                      <w:tcPr>
                        <w:tcBorders>
                          <w:top w:color="4d3a00" w:space="0" w:sz="12" w:val="single"/>
                          <w:left w:color="4d3a00" w:space="0" w:sz="18" w:val="single"/>
                          <w:bottom w:color="4d3a00" w:space="0" w:sz="18" w:val="single"/>
                          <w:right w:color="4d3a00" w:space="0" w:sz="18" w:val="single"/>
                        </w:tcBorders>
                        <w:shd w:fill="1e1e1e" w:val="clear"/>
                        <w:tcMar>
                          <w:top w:w="100.0" w:type="dxa"/>
                          <w:left w:w="100.0" w:type="dxa"/>
                          <w:bottom w:w="100.0" w:type="dxa"/>
                          <w:right w:w="100.0" w:type="dxa"/>
                        </w:tcMar>
                        <w:vAlign w:val="top"/>
                      </w:tcPr>
                      <w:p w:rsidR="00000000" w:rsidDel="00000000" w:rsidP="00000000" w:rsidRDefault="00000000" w:rsidRPr="00000000" w14:paraId="00000311">
                        <w:pPr>
                          <w:widowControl w:val="0"/>
                          <w:shd w:fill="1f1f1f" w:val="clear"/>
                          <w:spacing w:line="325.71428571428567"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12">
                        <w:pPr>
                          <w:widowControl w:val="0"/>
                          <w:shd w:fill="1f1f1f" w:val="clear"/>
                          <w:spacing w:line="325.71428571428567"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"mycard"</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13">
                        <w:pPr>
                          <w:widowControl w:val="0"/>
                          <w:shd w:fill="1f1f1f" w:val="clear"/>
                          <w:spacing w:line="325.71428571428567"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"xtriggers"</w:t>
                        </w: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314">
                        <w:pPr>
                          <w:widowControl w:val="0"/>
                          <w:shd w:fill="1f1f1f" w:val="clear"/>
                          <w:spacing w:line="325.71428571428567" w:lineRule="auto"/>
                          <w:jc w:val="left"/>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turn </w:t>
                        </w:r>
                        <w:r w:rsidDel="00000000" w:rsidR="00000000" w:rsidRPr="00000000">
                          <w:rPr>
                            <w:rFonts w:ascii="Courier New" w:cs="Courier New" w:eastAsia="Courier New" w:hAnsi="Courier New"/>
                            <w:color w:val="6a9955"/>
                            <w:sz w:val="21"/>
                            <w:szCs w:val="21"/>
                            <w:rtl w:val="0"/>
                          </w:rPr>
                          <w:t xml:space="preserve">mycard</w:t>
                        </w:r>
                        <w:r w:rsidDel="00000000" w:rsidR="00000000" w:rsidRPr="00000000">
                          <w:rPr>
                            <w:rFonts w:ascii="Courier New" w:cs="Courier New" w:eastAsia="Courier New" w:hAnsi="Courier New"/>
                            <w:color w:val="6a9955"/>
                            <w:sz w:val="21"/>
                            <w:szCs w:val="21"/>
                            <w:rtl w:val="0"/>
                          </w:rPr>
                          <w:t xml:space="preserve"> into a </w:t>
                        </w:r>
                        <w:r w:rsidDel="00000000" w:rsidR="00000000" w:rsidRPr="00000000">
                          <w:rPr>
                            <w:rFonts w:ascii="Courier New" w:cs="Courier New" w:eastAsia="Courier New" w:hAnsi="Courier New"/>
                            <w:color w:val="6a9955"/>
                            <w:sz w:val="21"/>
                            <w:szCs w:val="21"/>
                            <w:rtl w:val="0"/>
                          </w:rPr>
                          <w:t xml:space="preserve">newcard</w:t>
                        </w:r>
                        <w:r w:rsidDel="00000000" w:rsidR="00000000" w:rsidRPr="00000000">
                          <w:rPr>
                            <w:rFonts w:ascii="Courier New" w:cs="Courier New" w:eastAsia="Courier New" w:hAnsi="Courier New"/>
                            <w:color w:val="6a9955"/>
                            <w:sz w:val="21"/>
                            <w:szCs w:val="21"/>
                            <w:rtl w:val="0"/>
                          </w:rPr>
                          <w:t xml:space="preserve"> when the </w:t>
                        </w:r>
                        <w:r w:rsidDel="00000000" w:rsidR="00000000" w:rsidRPr="00000000">
                          <w:rPr>
                            <w:rFonts w:ascii="Courier New" w:cs="Courier New" w:eastAsia="Courier New" w:hAnsi="Courier New"/>
                            <w:color w:val="6a9955"/>
                            <w:sz w:val="21"/>
                            <w:szCs w:val="21"/>
                            <w:rtl w:val="0"/>
                          </w:rPr>
                          <w:t xml:space="preserve">catalystaspect</w:t>
                        </w:r>
                        <w:r w:rsidDel="00000000" w:rsidR="00000000" w:rsidRPr="00000000">
                          <w:rPr>
                            <w:rFonts w:ascii="Courier New" w:cs="Courier New" w:eastAsia="Courier New" w:hAnsi="Courier New"/>
                            <w:color w:val="6a9955"/>
                            <w:sz w:val="21"/>
                            <w:szCs w:val="21"/>
                            <w:rtl w:val="0"/>
                          </w:rPr>
                          <w:t xml:space="preserve"> aspect is present</w:t>
                        </w:r>
                      </w:p>
                      <w:p w:rsidR="00000000" w:rsidDel="00000000" w:rsidP="00000000" w:rsidRDefault="00000000" w:rsidRPr="00000000" w14:paraId="00000315">
                        <w:pPr>
                          <w:widowControl w:val="0"/>
                          <w:shd w:fill="1f1f1f" w:val="clear"/>
                          <w:spacing w:line="325.71428571428567"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catalystaspect</w:t>
                        </w:r>
                        <w:r w:rsidDel="00000000" w:rsidR="00000000" w:rsidRPr="00000000">
                          <w:rPr>
                            <w:rFonts w:ascii="Courier New" w:cs="Courier New" w:eastAsia="Courier New" w:hAnsi="Courier New"/>
                            <w:color w:val="9cdcfe"/>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morpheffect</w:t>
                        </w:r>
                        <w:r w:rsidDel="00000000" w:rsidR="00000000" w:rsidRPr="00000000">
                          <w:rPr>
                            <w:rFonts w:ascii="Courier New" w:cs="Courier New" w:eastAsia="Courier New" w:hAnsi="Courier New"/>
                            <w:color w:val="9cdcfe"/>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"transform"</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newcard</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16">
                        <w:pPr>
                          <w:widowControl w:val="0"/>
                          <w:shd w:fill="1f1f1f" w:val="clear"/>
                          <w:spacing w:line="325.71428571428567"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317">
                        <w:pPr>
                          <w:widowControl w:val="0"/>
                          <w:shd w:fill="1f1f1f" w:val="clear"/>
                          <w:spacing w:line="325.71428571428567" w:lineRule="auto"/>
                          <w:jc w:val="left"/>
                          <w:rPr/>
                        </w:pP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tl w:val="0"/>
                          </w:rPr>
                        </w:r>
                      </w:p>
                    </w:tc>
                  </w:tr>
                  <w:tr>
                    <w:trPr>
                      <w:cantSplit w:val="0"/>
                      <w:tblHeader w:val="0"/>
                    </w:trPr>
                    <w:tc>
                      <w:tcPr>
                        <w:tcBorders>
                          <w:top w:color="4d3a00" w:space="0" w:sz="12" w:val="single"/>
                          <w:left w:color="4d3a00" w:space="0" w:sz="18" w:val="single"/>
                          <w:bottom w:color="4d3a00" w:space="0" w:sz="18" w:val="single"/>
                          <w:right w:color="4d3a00" w:space="0" w:sz="18" w:val="single"/>
                        </w:tcBorders>
                        <w:shd w:fill="1e1e1e" w:val="clear"/>
                        <w:tcMar>
                          <w:top w:w="100.0" w:type="dxa"/>
                          <w:left w:w="100.0" w:type="dxa"/>
                          <w:bottom w:w="100.0" w:type="dxa"/>
                          <w:right w:w="100.0" w:type="dxa"/>
                        </w:tcMar>
                        <w:vAlign w:val="top"/>
                      </w:tcPr>
                      <w:p w:rsidR="00000000" w:rsidDel="00000000" w:rsidP="00000000" w:rsidRDefault="00000000" w:rsidRPr="00000000" w14:paraId="00000318">
                        <w:pPr>
                          <w:widowControl w:val="0"/>
                          <w:shd w:fill="1f1f1f" w:val="clear"/>
                          <w:spacing w:line="325.71428571428567"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19">
                        <w:pPr>
                          <w:widowControl w:val="0"/>
                          <w:shd w:fill="1f1f1f" w:val="clear"/>
                          <w:spacing w:line="325.71428571428567"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"mycard"</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1A">
                        <w:pPr>
                          <w:widowControl w:val="0"/>
                          <w:shd w:fill="1f1f1f" w:val="clear"/>
                          <w:spacing w:line="325.71428571428567"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"xtriggers"</w:t>
                        </w: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31B">
                        <w:pPr>
                          <w:widowControl w:val="0"/>
                          <w:shd w:fill="1f1f1f" w:val="clear"/>
                          <w:spacing w:line="325.71428571428567" w:lineRule="auto"/>
                          <w:jc w:val="left"/>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turn </w:t>
                        </w:r>
                        <w:r w:rsidDel="00000000" w:rsidR="00000000" w:rsidRPr="00000000">
                          <w:rPr>
                            <w:rFonts w:ascii="Courier New" w:cs="Courier New" w:eastAsia="Courier New" w:hAnsi="Courier New"/>
                            <w:color w:val="6a9955"/>
                            <w:sz w:val="21"/>
                            <w:szCs w:val="21"/>
                            <w:rtl w:val="0"/>
                          </w:rPr>
                          <w:t xml:space="preserve">mycard</w:t>
                        </w:r>
                        <w:r w:rsidDel="00000000" w:rsidR="00000000" w:rsidRPr="00000000">
                          <w:rPr>
                            <w:rFonts w:ascii="Courier New" w:cs="Courier New" w:eastAsia="Courier New" w:hAnsi="Courier New"/>
                            <w:color w:val="6a9955"/>
                            <w:sz w:val="21"/>
                            <w:szCs w:val="21"/>
                            <w:rtl w:val="0"/>
                          </w:rPr>
                          <w:t xml:space="preserve"> into three instances of </w:t>
                        </w:r>
                        <w:r w:rsidDel="00000000" w:rsidR="00000000" w:rsidRPr="00000000">
                          <w:rPr>
                            <w:rFonts w:ascii="Courier New" w:cs="Courier New" w:eastAsia="Courier New" w:hAnsi="Courier New"/>
                            <w:color w:val="6a9955"/>
                            <w:sz w:val="21"/>
                            <w:szCs w:val="21"/>
                            <w:rtl w:val="0"/>
                          </w:rPr>
                          <w:t xml:space="preserve">newcard</w:t>
                        </w:r>
                        <w:r w:rsidDel="00000000" w:rsidR="00000000" w:rsidRPr="00000000">
                          <w:rPr>
                            <w:rFonts w:ascii="Courier New" w:cs="Courier New" w:eastAsia="Courier New" w:hAnsi="Courier New"/>
                            <w:color w:val="6a9955"/>
                            <w:sz w:val="21"/>
                            <w:szCs w:val="21"/>
                            <w:rtl w:val="0"/>
                          </w:rPr>
                          <w:t xml:space="preserve"> when the </w:t>
                        </w:r>
                        <w:r w:rsidDel="00000000" w:rsidR="00000000" w:rsidRPr="00000000">
                          <w:rPr>
                            <w:rFonts w:ascii="Courier New" w:cs="Courier New" w:eastAsia="Courier New" w:hAnsi="Courier New"/>
                            <w:color w:val="6a9955"/>
                            <w:sz w:val="21"/>
                            <w:szCs w:val="21"/>
                            <w:rtl w:val="0"/>
                          </w:rPr>
                          <w:t xml:space="preserve">catalystaspect</w:t>
                        </w:r>
                        <w:r w:rsidDel="00000000" w:rsidR="00000000" w:rsidRPr="00000000">
                          <w:rPr>
                            <w:rFonts w:ascii="Courier New" w:cs="Courier New" w:eastAsia="Courier New" w:hAnsi="Courier New"/>
                            <w:color w:val="6a9955"/>
                            <w:sz w:val="21"/>
                            <w:szCs w:val="21"/>
                            <w:rtl w:val="0"/>
                          </w:rPr>
                          <w:t xml:space="preserve"> aspect is present</w:t>
                        </w:r>
                      </w:p>
                      <w:p w:rsidR="00000000" w:rsidDel="00000000" w:rsidP="00000000" w:rsidRDefault="00000000" w:rsidRPr="00000000" w14:paraId="0000031C">
                        <w:pPr>
                          <w:widowControl w:val="0"/>
                          <w:shd w:fill="1f1f1f" w:val="clear"/>
                          <w:spacing w:line="325.71428571428567"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catalystaspect</w:t>
                        </w:r>
                        <w:r w:rsidDel="00000000" w:rsidR="00000000" w:rsidRPr="00000000">
                          <w:rPr>
                            <w:rFonts w:ascii="Courier New" w:cs="Courier New" w:eastAsia="Courier New" w:hAnsi="Courier New"/>
                            <w:color w:val="9cdcfe"/>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31D">
                        <w:pPr>
                          <w:widowControl w:val="0"/>
                          <w:shd w:fill="1f1f1f" w:val="clear"/>
                          <w:spacing w:line="325.71428571428567"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morpheffect</w:t>
                        </w:r>
                        <w:r w:rsidDel="00000000" w:rsidR="00000000" w:rsidRPr="00000000">
                          <w:rPr>
                            <w:rFonts w:ascii="Courier New" w:cs="Courier New" w:eastAsia="Courier New" w:hAnsi="Courier New"/>
                            <w:color w:val="9cdcfe"/>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"transform"</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1E">
                        <w:pPr>
                          <w:widowControl w:val="0"/>
                          <w:shd w:fill="1f1f1f" w:val="clear"/>
                          <w:spacing w:line="325.71428571428567"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newcard</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1F">
                        <w:pPr>
                          <w:widowControl w:val="0"/>
                          <w:shd w:fill="1f1f1f" w:val="clear"/>
                          <w:spacing w:line="325.71428571428567" w:lineRule="auto"/>
                          <w:jc w:val="left"/>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"level"</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3</w:t>
                        </w:r>
                      </w:p>
                      <w:p w:rsidR="00000000" w:rsidDel="00000000" w:rsidP="00000000" w:rsidRDefault="00000000" w:rsidRPr="00000000" w14:paraId="00000320">
                        <w:pPr>
                          <w:widowControl w:val="0"/>
                          <w:shd w:fill="1f1f1f" w:val="clear"/>
                          <w:spacing w:line="325.71428571428567"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321">
                        <w:pPr>
                          <w:widowControl w:val="0"/>
                          <w:shd w:fill="1f1f1f" w:val="clear"/>
                          <w:spacing w:line="325.71428571428567"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322">
                        <w:pPr>
                          <w:widowControl w:val="0"/>
                          <w:shd w:fill="1f1f1f" w:val="clear"/>
                          <w:spacing w:line="325.71428571428567" w:lineRule="auto"/>
                          <w:jc w:val="left"/>
                          <w:rPr/>
                        </w:pP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tl w:val="0"/>
                          </w:rPr>
                        </w:r>
                      </w:p>
                    </w:tc>
                  </w:tr>
                </w:tbl>
                <w:p w:rsidR="00000000" w:rsidDel="00000000" w:rsidP="00000000" w:rsidRDefault="00000000" w:rsidRPr="00000000" w14:paraId="00000323">
                  <w:pPr>
                    <w:widowControl w:val="0"/>
                    <w:spacing w:line="240" w:lineRule="auto"/>
                    <w:jc w:val="left"/>
                    <w:rPr/>
                  </w:pPr>
                  <w:r w:rsidDel="00000000" w:rsidR="00000000" w:rsidRPr="00000000">
                    <w:rPr>
                      <w:rtl w:val="0"/>
                    </w:rPr>
                  </w:r>
                </w:p>
              </w:tc>
            </w:tr>
            <w:tr>
              <w:trPr>
                <w:cantSplit w:val="0"/>
                <w:tblHeader w:val="0"/>
              </w:trPr>
              <w:tc>
                <w:tcPr/>
                <w:p w:rsidR="00000000" w:rsidDel="00000000" w:rsidP="00000000" w:rsidRDefault="00000000" w:rsidRPr="00000000" w14:paraId="00000324">
                  <w:pPr>
                    <w:widowControl w:val="0"/>
                    <w:spacing w:line="240" w:lineRule="auto"/>
                    <w:jc w:val="left"/>
                    <w:rPr/>
                  </w:pPr>
                  <w:r w:rsidDel="00000000" w:rsidR="00000000" w:rsidRPr="00000000">
                    <w:rPr>
                      <w:rtl w:val="0"/>
                    </w:rPr>
                    <w:t xml:space="preserve">spawn</w:t>
                  </w:r>
                </w:p>
              </w:tc>
              <w:tc>
                <w:tcPr/>
                <w:p w:rsidR="00000000" w:rsidDel="00000000" w:rsidP="00000000" w:rsidRDefault="00000000" w:rsidRPr="00000000" w14:paraId="00000325">
                  <w:pPr>
                    <w:widowControl w:val="0"/>
                    <w:spacing w:line="240" w:lineRule="auto"/>
                    <w:jc w:val="left"/>
                    <w:rPr/>
                  </w:pPr>
                  <w:r w:rsidDel="00000000" w:rsidR="00000000" w:rsidRPr="00000000">
                    <w:rPr>
                      <w:rtl w:val="0"/>
                    </w:rPr>
                    <w:t xml:space="preserve">Creates a new element in the verb. The amount created is set by the level property.</w:t>
                  </w:r>
                </w:p>
                <w:p w:rsidR="00000000" w:rsidDel="00000000" w:rsidP="00000000" w:rsidRDefault="00000000" w:rsidRPr="00000000" w14:paraId="00000326">
                  <w:pPr>
                    <w:widowControl w:val="0"/>
                    <w:spacing w:line="240" w:lineRule="auto"/>
                    <w:jc w:val="left"/>
                    <w:rPr/>
                  </w:pPr>
                  <w:r w:rsidDel="00000000" w:rsidR="00000000" w:rsidRPr="00000000">
                    <w:rPr>
                      <w:rtl w:val="0"/>
                    </w:rPr>
                  </w:r>
                </w:p>
                <w:tbl>
                  <w:tblPr>
                    <w:tblStyle w:val="Table18"/>
                    <w:tblW w:w="7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330"/>
                    <w:tblGridChange w:id="0">
                      <w:tblGrid>
                        <w:gridCol w:w="7330"/>
                      </w:tblGrid>
                    </w:tblGridChange>
                  </w:tblGrid>
                  <w:tr>
                    <w:trPr>
                      <w:cantSplit w:val="0"/>
                      <w:tblHeader w:val="0"/>
                    </w:trPr>
                    <w:tc>
                      <w:tcPr>
                        <w:tcBorders>
                          <w:top w:color="4d3a00" w:space="0" w:sz="12" w:val="single"/>
                          <w:left w:color="4d3a00" w:space="0" w:sz="18" w:val="single"/>
                          <w:bottom w:color="4d3a00" w:space="0" w:sz="12" w:val="single"/>
                          <w:right w:color="4d3a00" w:space="0" w:sz="1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327">
                        <w:pPr>
                          <w:widowControl w:val="0"/>
                          <w:spacing w:line="240" w:lineRule="auto"/>
                          <w:jc w:val="left"/>
                          <w:rPr>
                            <w:b w:val="1"/>
                          </w:rPr>
                        </w:pPr>
                        <w:r w:rsidDel="00000000" w:rsidR="00000000" w:rsidRPr="00000000">
                          <w:rPr>
                            <w:b w:val="1"/>
                            <w:rtl w:val="0"/>
                          </w:rPr>
                          <w:t xml:space="preserve">Examples</w:t>
                        </w:r>
                      </w:p>
                    </w:tc>
                  </w:tr>
                  <w:tr>
                    <w:trPr>
                      <w:cantSplit w:val="0"/>
                      <w:tblHeader w:val="0"/>
                    </w:trPr>
                    <w:tc>
                      <w:tcPr>
                        <w:tcBorders>
                          <w:top w:color="4d3a00" w:space="0" w:sz="12" w:val="single"/>
                          <w:left w:color="4d3a00" w:space="0" w:sz="18" w:val="single"/>
                          <w:bottom w:color="4d3a00" w:space="0" w:sz="18" w:val="single"/>
                          <w:right w:color="4d3a00" w:space="0" w:sz="18" w:val="single"/>
                        </w:tcBorders>
                        <w:shd w:fill="1e1e1e" w:val="clear"/>
                        <w:tcMar>
                          <w:top w:w="100.0" w:type="dxa"/>
                          <w:left w:w="100.0" w:type="dxa"/>
                          <w:bottom w:w="100.0" w:type="dxa"/>
                          <w:right w:w="100.0" w:type="dxa"/>
                        </w:tcMar>
                        <w:vAlign w:val="top"/>
                      </w:tcPr>
                      <w:p w:rsidR="00000000" w:rsidDel="00000000" w:rsidP="00000000" w:rsidRDefault="00000000" w:rsidRPr="00000000" w14:paraId="00000328">
                        <w:pPr>
                          <w:widowControl w:val="0"/>
                          <w:shd w:fill="1f1f1f" w:val="clear"/>
                          <w:spacing w:line="325.71428571428567"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"mycard"</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29">
                        <w:pPr>
                          <w:widowControl w:val="0"/>
                          <w:shd w:fill="1f1f1f" w:val="clear"/>
                          <w:spacing w:line="325.71428571428567"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"xtriggers"</w:t>
                        </w: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32A">
                        <w:pPr>
                          <w:widowControl w:val="0"/>
                          <w:shd w:fill="1f1f1f" w:val="clear"/>
                          <w:spacing w:line="325.71428571428567"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catalystaspect</w:t>
                        </w:r>
                        <w:r w:rsidDel="00000000" w:rsidR="00000000" w:rsidRPr="00000000">
                          <w:rPr>
                            <w:rFonts w:ascii="Courier New" w:cs="Courier New" w:eastAsia="Courier New" w:hAnsi="Courier New"/>
                            <w:color w:val="9cdcfe"/>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32B">
                        <w:pPr>
                          <w:widowControl w:val="0"/>
                          <w:shd w:fill="1f1f1f" w:val="clear"/>
                          <w:spacing w:line="325.71428571428567"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morpheffect</w:t>
                        </w:r>
                        <w:r w:rsidDel="00000000" w:rsidR="00000000" w:rsidRPr="00000000">
                          <w:rPr>
                            <w:rFonts w:ascii="Courier New" w:cs="Courier New" w:eastAsia="Courier New" w:hAnsi="Courier New"/>
                            <w:color w:val="9cdcfe"/>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"spawn"</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2C">
                        <w:pPr>
                          <w:widowControl w:val="0"/>
                          <w:shd w:fill="1f1f1f" w:val="clear"/>
                          <w:spacing w:line="325.71428571428567"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newcard</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2D">
                        <w:pPr>
                          <w:widowControl w:val="0"/>
                          <w:shd w:fill="1f1f1f" w:val="clear"/>
                          <w:spacing w:line="325.71428571428567" w:lineRule="auto"/>
                          <w:jc w:val="left"/>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"level"</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w:t>
                        </w:r>
                      </w:p>
                      <w:p w:rsidR="00000000" w:rsidDel="00000000" w:rsidP="00000000" w:rsidRDefault="00000000" w:rsidRPr="00000000" w14:paraId="0000032E">
                        <w:pPr>
                          <w:widowControl w:val="0"/>
                          <w:shd w:fill="1f1f1f" w:val="clear"/>
                          <w:spacing w:line="325.71428571428567"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32F">
                        <w:pPr>
                          <w:widowControl w:val="0"/>
                          <w:shd w:fill="1f1f1f" w:val="clear"/>
                          <w:spacing w:line="325.71428571428567"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330">
                        <w:pPr>
                          <w:widowControl w:val="0"/>
                          <w:shd w:fill="1f1f1f" w:val="clear"/>
                          <w:spacing w:line="325.71428571428567"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tc>
                  </w:tr>
                </w:tbl>
                <w:p w:rsidR="00000000" w:rsidDel="00000000" w:rsidP="00000000" w:rsidRDefault="00000000" w:rsidRPr="00000000" w14:paraId="00000331">
                  <w:pPr>
                    <w:widowControl w:val="0"/>
                    <w:spacing w:line="240" w:lineRule="auto"/>
                    <w:jc w:val="left"/>
                    <w:rPr/>
                  </w:pPr>
                  <w:r w:rsidDel="00000000" w:rsidR="00000000" w:rsidRPr="00000000">
                    <w:rPr>
                      <w:rtl w:val="0"/>
                    </w:rPr>
                  </w:r>
                </w:p>
              </w:tc>
            </w:tr>
            <w:tr>
              <w:trPr>
                <w:cantSplit w:val="0"/>
                <w:tblHeader w:val="0"/>
              </w:trPr>
              <w:tc>
                <w:tcPr/>
                <w:p w:rsidR="00000000" w:rsidDel="00000000" w:rsidP="00000000" w:rsidRDefault="00000000" w:rsidRPr="00000000" w14:paraId="00000332">
                  <w:pPr>
                    <w:widowControl w:val="0"/>
                    <w:spacing w:line="240" w:lineRule="auto"/>
                    <w:jc w:val="left"/>
                    <w:rPr/>
                  </w:pPr>
                  <w:r w:rsidDel="00000000" w:rsidR="00000000" w:rsidRPr="00000000">
                    <w:rPr>
                      <w:rtl w:val="0"/>
                    </w:rPr>
                    <w:t xml:space="preserve">quantity</w:t>
                  </w:r>
                </w:p>
              </w:tc>
              <w:tc>
                <w:tcPr/>
                <w:p w:rsidR="00000000" w:rsidDel="00000000" w:rsidP="00000000" w:rsidRDefault="00000000" w:rsidRPr="00000000" w14:paraId="00000333">
                  <w:pPr>
                    <w:widowControl w:val="0"/>
                    <w:spacing w:line="240" w:lineRule="auto"/>
                    <w:jc w:val="left"/>
                    <w:rPr/>
                  </w:pPr>
                  <w:r w:rsidDel="00000000" w:rsidR="00000000" w:rsidRPr="00000000">
                    <w:rPr>
                      <w:rtl w:val="0"/>
                    </w:rPr>
                    <w:t xml:space="preserve">Adds or removes some amount of this element to/from the verb. The quantity is defined by the level property.</w:t>
                  </w:r>
                </w:p>
                <w:p w:rsidR="00000000" w:rsidDel="00000000" w:rsidP="00000000" w:rsidRDefault="00000000" w:rsidRPr="00000000" w14:paraId="00000334">
                  <w:pPr>
                    <w:widowControl w:val="0"/>
                    <w:spacing w:line="240" w:lineRule="auto"/>
                    <w:jc w:val="left"/>
                    <w:rPr/>
                  </w:pPr>
                  <w:r w:rsidDel="00000000" w:rsidR="00000000" w:rsidRPr="00000000">
                    <w:rPr>
                      <w:rtl w:val="0"/>
                    </w:rPr>
                  </w:r>
                </w:p>
                <w:tbl>
                  <w:tblPr>
                    <w:tblStyle w:val="Table19"/>
                    <w:tblW w:w="7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330"/>
                    <w:tblGridChange w:id="0">
                      <w:tblGrid>
                        <w:gridCol w:w="7330"/>
                      </w:tblGrid>
                    </w:tblGridChange>
                  </w:tblGrid>
                  <w:tr>
                    <w:trPr>
                      <w:cantSplit w:val="0"/>
                      <w:tblHeader w:val="0"/>
                    </w:trPr>
                    <w:tc>
                      <w:tcPr>
                        <w:tcBorders>
                          <w:top w:color="4d3a00" w:space="0" w:sz="12" w:val="single"/>
                          <w:left w:color="4d3a00" w:space="0" w:sz="18" w:val="single"/>
                          <w:bottom w:color="4d3a00" w:space="0" w:sz="12" w:val="single"/>
                          <w:right w:color="4d3a00" w:space="0" w:sz="1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335">
                        <w:pPr>
                          <w:widowControl w:val="0"/>
                          <w:spacing w:line="240" w:lineRule="auto"/>
                          <w:jc w:val="left"/>
                          <w:rPr>
                            <w:b w:val="1"/>
                          </w:rPr>
                        </w:pPr>
                        <w:r w:rsidDel="00000000" w:rsidR="00000000" w:rsidRPr="00000000">
                          <w:rPr>
                            <w:b w:val="1"/>
                            <w:rtl w:val="0"/>
                          </w:rPr>
                          <w:t xml:space="preserve">Examples</w:t>
                        </w:r>
                      </w:p>
                    </w:tc>
                  </w:tr>
                  <w:tr>
                    <w:trPr>
                      <w:cantSplit w:val="0"/>
                      <w:tblHeader w:val="0"/>
                    </w:trPr>
                    <w:tc>
                      <w:tcPr>
                        <w:tcBorders>
                          <w:top w:color="4d3a00" w:space="0" w:sz="12" w:val="single"/>
                          <w:left w:color="4d3a00" w:space="0" w:sz="18" w:val="single"/>
                          <w:bottom w:color="4d3a00" w:space="0" w:sz="18" w:val="single"/>
                          <w:right w:color="4d3a00" w:space="0" w:sz="18" w:val="single"/>
                        </w:tcBorders>
                        <w:shd w:fill="1e1e1e" w:val="clear"/>
                        <w:tcMar>
                          <w:top w:w="100.0" w:type="dxa"/>
                          <w:left w:w="100.0" w:type="dxa"/>
                          <w:bottom w:w="100.0" w:type="dxa"/>
                          <w:right w:w="100.0" w:type="dxa"/>
                        </w:tcMar>
                        <w:vAlign w:val="top"/>
                      </w:tcPr>
                      <w:p w:rsidR="00000000" w:rsidDel="00000000" w:rsidP="00000000" w:rsidRDefault="00000000" w:rsidRPr="00000000" w14:paraId="00000336">
                        <w:pPr>
                          <w:widowControl w:val="0"/>
                          <w:shd w:fill="1f1f1f" w:val="clear"/>
                          <w:spacing w:line="325.71428571428567"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37">
                        <w:pPr>
                          <w:widowControl w:val="0"/>
                          <w:shd w:fill="1f1f1f" w:val="clear"/>
                          <w:spacing w:line="325.71428571428567"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"mycard"</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38">
                        <w:pPr>
                          <w:widowControl w:val="0"/>
                          <w:shd w:fill="1f1f1f" w:val="clear"/>
                          <w:spacing w:line="325.71428571428567"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"xtriggers"</w:t>
                        </w: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339">
                        <w:pPr>
                          <w:widowControl w:val="0"/>
                          <w:shd w:fill="1f1f1f" w:val="clear"/>
                          <w:spacing w:line="325.71428571428567"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catalystaspect</w:t>
                        </w:r>
                        <w:r w:rsidDel="00000000" w:rsidR="00000000" w:rsidRPr="00000000">
                          <w:rPr>
                            <w:rFonts w:ascii="Courier New" w:cs="Courier New" w:eastAsia="Courier New" w:hAnsi="Courier New"/>
                            <w:color w:val="9cdcfe"/>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33A">
                        <w:pPr>
                          <w:widowControl w:val="0"/>
                          <w:shd w:fill="1f1f1f" w:val="clear"/>
                          <w:spacing w:line="325.71428571428567"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morpheffect</w:t>
                        </w:r>
                        <w:r w:rsidDel="00000000" w:rsidR="00000000" w:rsidRPr="00000000">
                          <w:rPr>
                            <w:rFonts w:ascii="Courier New" w:cs="Courier New" w:eastAsia="Courier New" w:hAnsi="Courier New"/>
                            <w:color w:val="9cdcfe"/>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"quantity"</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3B">
                        <w:pPr>
                          <w:widowControl w:val="0"/>
                          <w:shd w:fill="1f1f1f" w:val="clear"/>
                          <w:spacing w:line="325.71428571428567"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newcard</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3C">
                        <w:pPr>
                          <w:widowControl w:val="0"/>
                          <w:shd w:fill="1f1f1f" w:val="clear"/>
                          <w:spacing w:line="325.71428571428567" w:lineRule="auto"/>
                          <w:jc w:val="left"/>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"level"</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w:t>
                        </w:r>
                      </w:p>
                      <w:p w:rsidR="00000000" w:rsidDel="00000000" w:rsidP="00000000" w:rsidRDefault="00000000" w:rsidRPr="00000000" w14:paraId="0000033D">
                        <w:pPr>
                          <w:widowControl w:val="0"/>
                          <w:shd w:fill="1f1f1f" w:val="clear"/>
                          <w:spacing w:line="325.71428571428567"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33E">
                        <w:pPr>
                          <w:widowControl w:val="0"/>
                          <w:shd w:fill="1f1f1f" w:val="clear"/>
                          <w:spacing w:line="325.71428571428567"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33F">
                        <w:pPr>
                          <w:widowControl w:val="0"/>
                          <w:shd w:fill="1f1f1f" w:val="clear"/>
                          <w:spacing w:line="325.71428571428567"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tc>
                  </w:tr>
                </w:tbl>
                <w:p w:rsidR="00000000" w:rsidDel="00000000" w:rsidP="00000000" w:rsidRDefault="00000000" w:rsidRPr="00000000" w14:paraId="00000340">
                  <w:pPr>
                    <w:widowControl w:val="0"/>
                    <w:spacing w:line="240" w:lineRule="auto"/>
                    <w:jc w:val="left"/>
                    <w:rPr/>
                  </w:pPr>
                  <w:r w:rsidDel="00000000" w:rsidR="00000000" w:rsidRPr="00000000">
                    <w:rPr>
                      <w:rtl w:val="0"/>
                    </w:rPr>
                  </w:r>
                </w:p>
              </w:tc>
            </w:tr>
            <w:tr>
              <w:trPr>
                <w:cantSplit w:val="0"/>
                <w:tblHeader w:val="0"/>
              </w:trPr>
              <w:tc>
                <w:tcPr/>
                <w:p w:rsidR="00000000" w:rsidDel="00000000" w:rsidP="00000000" w:rsidRDefault="00000000" w:rsidRPr="00000000" w14:paraId="00000341">
                  <w:pPr>
                    <w:widowControl w:val="0"/>
                    <w:spacing w:line="240" w:lineRule="auto"/>
                    <w:jc w:val="left"/>
                    <w:rPr/>
                  </w:pPr>
                  <w:r w:rsidDel="00000000" w:rsidR="00000000" w:rsidRPr="00000000">
                    <w:rPr>
                      <w:rtl w:val="0"/>
                    </w:rPr>
                    <w:t xml:space="preserve">mutate</w:t>
                  </w:r>
                </w:p>
              </w:tc>
              <w:tc>
                <w:tcPr/>
                <w:p w:rsidR="00000000" w:rsidDel="00000000" w:rsidP="00000000" w:rsidRDefault="00000000" w:rsidRPr="00000000" w14:paraId="00000342">
                  <w:pPr>
                    <w:widowControl w:val="0"/>
                    <w:spacing w:line="240" w:lineRule="auto"/>
                    <w:jc w:val="left"/>
                    <w:rPr/>
                  </w:pPr>
                  <w:r w:rsidDel="00000000" w:rsidR="00000000" w:rsidRPr="00000000">
                    <w:rPr>
                      <w:rtl w:val="0"/>
                    </w:rPr>
                    <w:t xml:space="preserve">Mutates an aspect on the element additively. The quantity is defined by the level property.</w:t>
                  </w:r>
                </w:p>
                <w:p w:rsidR="00000000" w:rsidDel="00000000" w:rsidP="00000000" w:rsidRDefault="00000000" w:rsidRPr="00000000" w14:paraId="00000343">
                  <w:pPr>
                    <w:widowControl w:val="0"/>
                    <w:spacing w:line="240" w:lineRule="auto"/>
                    <w:jc w:val="left"/>
                    <w:rPr/>
                  </w:pPr>
                  <w:r w:rsidDel="00000000" w:rsidR="00000000" w:rsidRPr="00000000">
                    <w:rPr>
                      <w:rtl w:val="0"/>
                    </w:rPr>
                  </w:r>
                </w:p>
                <w:tbl>
                  <w:tblPr>
                    <w:tblStyle w:val="Table20"/>
                    <w:tblW w:w="7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330"/>
                    <w:tblGridChange w:id="0">
                      <w:tblGrid>
                        <w:gridCol w:w="7330"/>
                      </w:tblGrid>
                    </w:tblGridChange>
                  </w:tblGrid>
                  <w:tr>
                    <w:trPr>
                      <w:cantSplit w:val="0"/>
                      <w:tblHeader w:val="0"/>
                    </w:trPr>
                    <w:tc>
                      <w:tcPr>
                        <w:tcBorders>
                          <w:top w:color="4d3a00" w:space="0" w:sz="12" w:val="single"/>
                          <w:left w:color="4d3a00" w:space="0" w:sz="18" w:val="single"/>
                          <w:bottom w:color="4d3a00" w:space="0" w:sz="12" w:val="single"/>
                          <w:right w:color="4d3a00" w:space="0" w:sz="1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344">
                        <w:pPr>
                          <w:widowControl w:val="0"/>
                          <w:spacing w:line="240" w:lineRule="auto"/>
                          <w:jc w:val="left"/>
                          <w:rPr>
                            <w:b w:val="1"/>
                          </w:rPr>
                        </w:pPr>
                        <w:r w:rsidDel="00000000" w:rsidR="00000000" w:rsidRPr="00000000">
                          <w:rPr>
                            <w:b w:val="1"/>
                            <w:rtl w:val="0"/>
                          </w:rPr>
                          <w:t xml:space="preserve">Examples</w:t>
                        </w:r>
                      </w:p>
                    </w:tc>
                  </w:tr>
                  <w:tr>
                    <w:trPr>
                      <w:cantSplit w:val="0"/>
                      <w:tblHeader w:val="0"/>
                    </w:trPr>
                    <w:tc>
                      <w:tcPr>
                        <w:tcBorders>
                          <w:top w:color="4d3a00" w:space="0" w:sz="12" w:val="single"/>
                          <w:left w:color="4d3a00" w:space="0" w:sz="18" w:val="single"/>
                          <w:bottom w:color="4d3a00" w:space="0" w:sz="18" w:val="single"/>
                          <w:right w:color="4d3a00" w:space="0" w:sz="18" w:val="single"/>
                        </w:tcBorders>
                        <w:shd w:fill="1e1e1e" w:val="clear"/>
                        <w:tcMar>
                          <w:top w:w="100.0" w:type="dxa"/>
                          <w:left w:w="100.0" w:type="dxa"/>
                          <w:bottom w:w="100.0" w:type="dxa"/>
                          <w:right w:w="100.0" w:type="dxa"/>
                        </w:tcMar>
                        <w:vAlign w:val="top"/>
                      </w:tcPr>
                      <w:p w:rsidR="00000000" w:rsidDel="00000000" w:rsidP="00000000" w:rsidRDefault="00000000" w:rsidRPr="00000000" w14:paraId="00000345">
                        <w:pPr>
                          <w:widowControl w:val="0"/>
                          <w:shd w:fill="1f1f1f" w:val="clear"/>
                          <w:spacing w:line="325.71428571428567"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46">
                        <w:pPr>
                          <w:widowControl w:val="0"/>
                          <w:shd w:fill="1f1f1f" w:val="clear"/>
                          <w:spacing w:line="325.71428571428567"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"mycard"</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47">
                        <w:pPr>
                          <w:widowControl w:val="0"/>
                          <w:shd w:fill="1f1f1f" w:val="clear"/>
                          <w:spacing w:line="325.71428571428567"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"xtriggers"</w:t>
                        </w: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348">
                        <w:pPr>
                          <w:widowControl w:val="0"/>
                          <w:shd w:fill="1f1f1f" w:val="clear"/>
                          <w:spacing w:line="325.71428571428567"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catalystaspect</w:t>
                        </w:r>
                        <w:r w:rsidDel="00000000" w:rsidR="00000000" w:rsidRPr="00000000">
                          <w:rPr>
                            <w:rFonts w:ascii="Courier New" w:cs="Courier New" w:eastAsia="Courier New" w:hAnsi="Courier New"/>
                            <w:color w:val="9cdcfe"/>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349">
                        <w:pPr>
                          <w:widowControl w:val="0"/>
                          <w:shd w:fill="1f1f1f" w:val="clear"/>
                          <w:spacing w:line="325.71428571428567"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morpheffect</w:t>
                        </w:r>
                        <w:r w:rsidDel="00000000" w:rsidR="00000000" w:rsidRPr="00000000">
                          <w:rPr>
                            <w:rFonts w:ascii="Courier New" w:cs="Courier New" w:eastAsia="Courier New" w:hAnsi="Courier New"/>
                            <w:color w:val="9cdcfe"/>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"mutate"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4A">
                        <w:pPr>
                          <w:widowControl w:val="0"/>
                          <w:shd w:fill="1f1f1f" w:val="clear"/>
                          <w:spacing w:line="325.71428571428567"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"newaspect"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4B">
                        <w:pPr>
                          <w:widowControl w:val="0"/>
                          <w:shd w:fill="1f1f1f" w:val="clear"/>
                          <w:spacing w:line="325.71428571428567" w:lineRule="auto"/>
                          <w:jc w:val="left"/>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"level"</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w:t>
                        </w:r>
                      </w:p>
                      <w:p w:rsidR="00000000" w:rsidDel="00000000" w:rsidP="00000000" w:rsidRDefault="00000000" w:rsidRPr="00000000" w14:paraId="0000034C">
                        <w:pPr>
                          <w:widowControl w:val="0"/>
                          <w:shd w:fill="1f1f1f" w:val="clear"/>
                          <w:spacing w:line="325.71428571428567"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34D">
                        <w:pPr>
                          <w:widowControl w:val="0"/>
                          <w:shd w:fill="1f1f1f" w:val="clear"/>
                          <w:spacing w:line="325.71428571428567"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34E">
                        <w:pPr>
                          <w:widowControl w:val="0"/>
                          <w:shd w:fill="1f1f1f" w:val="clear"/>
                          <w:spacing w:line="325.71428571428567"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tc>
                  </w:tr>
                </w:tbl>
                <w:p w:rsidR="00000000" w:rsidDel="00000000" w:rsidP="00000000" w:rsidRDefault="00000000" w:rsidRPr="00000000" w14:paraId="0000034F">
                  <w:pPr>
                    <w:widowControl w:val="0"/>
                    <w:spacing w:line="240" w:lineRule="auto"/>
                    <w:jc w:val="left"/>
                    <w:rPr/>
                  </w:pPr>
                  <w:r w:rsidDel="00000000" w:rsidR="00000000" w:rsidRPr="00000000">
                    <w:rPr>
                      <w:rtl w:val="0"/>
                    </w:rPr>
                  </w:r>
                </w:p>
              </w:tc>
            </w:tr>
            <w:tr>
              <w:trPr>
                <w:cantSplit w:val="0"/>
                <w:tblHeader w:val="0"/>
              </w:trPr>
              <w:tc>
                <w:tcPr/>
                <w:p w:rsidR="00000000" w:rsidDel="00000000" w:rsidP="00000000" w:rsidRDefault="00000000" w:rsidRPr="00000000" w14:paraId="00000350">
                  <w:pPr>
                    <w:widowControl w:val="0"/>
                    <w:spacing w:line="240" w:lineRule="auto"/>
                    <w:jc w:val="left"/>
                    <w:rPr/>
                  </w:pPr>
                  <w:r w:rsidDel="00000000" w:rsidR="00000000" w:rsidRPr="00000000">
                    <w:rPr>
                      <w:rtl w:val="0"/>
                    </w:rPr>
                    <w:t xml:space="preserve">setmutation</w:t>
                  </w:r>
                  <w:r w:rsidDel="00000000" w:rsidR="00000000" w:rsidRPr="00000000">
                    <w:rPr>
                      <w:rtl w:val="0"/>
                    </w:rPr>
                  </w:r>
                </w:p>
              </w:tc>
              <w:tc>
                <w:tcPr/>
                <w:p w:rsidR="00000000" w:rsidDel="00000000" w:rsidP="00000000" w:rsidRDefault="00000000" w:rsidRPr="00000000" w14:paraId="00000351">
                  <w:pPr>
                    <w:widowControl w:val="0"/>
                    <w:spacing w:line="240" w:lineRule="auto"/>
                    <w:jc w:val="left"/>
                    <w:rPr/>
                  </w:pPr>
                  <w:r w:rsidDel="00000000" w:rsidR="00000000" w:rsidRPr="00000000">
                    <w:rPr>
                      <w:rtl w:val="0"/>
                    </w:rPr>
                    <w:t xml:space="preserve">Mutates an aspect on the element non-additively. The quantity is defined by the level property.</w:t>
                  </w:r>
                </w:p>
                <w:p w:rsidR="00000000" w:rsidDel="00000000" w:rsidP="00000000" w:rsidRDefault="00000000" w:rsidRPr="00000000" w14:paraId="00000352">
                  <w:pPr>
                    <w:widowControl w:val="0"/>
                    <w:spacing w:line="240" w:lineRule="auto"/>
                    <w:jc w:val="left"/>
                    <w:rPr/>
                  </w:pPr>
                  <w:r w:rsidDel="00000000" w:rsidR="00000000" w:rsidRPr="00000000">
                    <w:rPr>
                      <w:rtl w:val="0"/>
                    </w:rPr>
                  </w:r>
                </w:p>
                <w:tbl>
                  <w:tblPr>
                    <w:tblStyle w:val="Table21"/>
                    <w:tblW w:w="7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330"/>
                    <w:tblGridChange w:id="0">
                      <w:tblGrid>
                        <w:gridCol w:w="7330"/>
                      </w:tblGrid>
                    </w:tblGridChange>
                  </w:tblGrid>
                  <w:tr>
                    <w:trPr>
                      <w:cantSplit w:val="0"/>
                      <w:tblHeader w:val="0"/>
                    </w:trPr>
                    <w:tc>
                      <w:tcPr>
                        <w:tcBorders>
                          <w:top w:color="4d3a00" w:space="0" w:sz="12" w:val="single"/>
                          <w:left w:color="4d3a00" w:space="0" w:sz="18" w:val="single"/>
                          <w:bottom w:color="4d3a00" w:space="0" w:sz="12" w:val="single"/>
                          <w:right w:color="4d3a00" w:space="0" w:sz="1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353">
                        <w:pPr>
                          <w:widowControl w:val="0"/>
                          <w:spacing w:line="240" w:lineRule="auto"/>
                          <w:jc w:val="left"/>
                          <w:rPr>
                            <w:b w:val="1"/>
                          </w:rPr>
                        </w:pPr>
                        <w:r w:rsidDel="00000000" w:rsidR="00000000" w:rsidRPr="00000000">
                          <w:rPr>
                            <w:b w:val="1"/>
                            <w:rtl w:val="0"/>
                          </w:rPr>
                          <w:t xml:space="preserve">Examples</w:t>
                        </w:r>
                      </w:p>
                    </w:tc>
                  </w:tr>
                  <w:tr>
                    <w:trPr>
                      <w:cantSplit w:val="0"/>
                      <w:tblHeader w:val="0"/>
                    </w:trPr>
                    <w:tc>
                      <w:tcPr>
                        <w:tcBorders>
                          <w:top w:color="4d3a00" w:space="0" w:sz="12" w:val="single"/>
                          <w:left w:color="4d3a00" w:space="0" w:sz="18" w:val="single"/>
                          <w:bottom w:color="4d3a00" w:space="0" w:sz="18" w:val="single"/>
                          <w:right w:color="4d3a00" w:space="0" w:sz="18" w:val="single"/>
                        </w:tcBorders>
                        <w:shd w:fill="1e1e1e" w:val="clear"/>
                        <w:tcMar>
                          <w:top w:w="100.0" w:type="dxa"/>
                          <w:left w:w="100.0" w:type="dxa"/>
                          <w:bottom w:w="100.0" w:type="dxa"/>
                          <w:right w:w="100.0" w:type="dxa"/>
                        </w:tcMar>
                        <w:vAlign w:val="top"/>
                      </w:tcPr>
                      <w:p w:rsidR="00000000" w:rsidDel="00000000" w:rsidP="00000000" w:rsidRDefault="00000000" w:rsidRPr="00000000" w14:paraId="00000354">
                        <w:pPr>
                          <w:widowControl w:val="0"/>
                          <w:shd w:fill="1f1f1f" w:val="clear"/>
                          <w:spacing w:line="325.71428571428567"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55">
                        <w:pPr>
                          <w:widowControl w:val="0"/>
                          <w:shd w:fill="1f1f1f" w:val="clear"/>
                          <w:spacing w:line="325.71428571428567"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"mycard"</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56">
                        <w:pPr>
                          <w:widowControl w:val="0"/>
                          <w:shd w:fill="1f1f1f" w:val="clear"/>
                          <w:spacing w:line="325.71428571428567"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"xtriggers"</w:t>
                        </w: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357">
                        <w:pPr>
                          <w:widowControl w:val="0"/>
                          <w:shd w:fill="1f1f1f" w:val="clear"/>
                          <w:spacing w:line="325.71428571428567"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catalystaspect</w:t>
                        </w:r>
                        <w:r w:rsidDel="00000000" w:rsidR="00000000" w:rsidRPr="00000000">
                          <w:rPr>
                            <w:rFonts w:ascii="Courier New" w:cs="Courier New" w:eastAsia="Courier New" w:hAnsi="Courier New"/>
                            <w:color w:val="9cdcfe"/>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358">
                        <w:pPr>
                          <w:widowControl w:val="0"/>
                          <w:shd w:fill="1f1f1f" w:val="clear"/>
                          <w:spacing w:line="325.71428571428567"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morpheffect</w:t>
                        </w:r>
                        <w:r w:rsidDel="00000000" w:rsidR="00000000" w:rsidRPr="00000000">
                          <w:rPr>
                            <w:rFonts w:ascii="Courier New" w:cs="Courier New" w:eastAsia="Courier New" w:hAnsi="Courier New"/>
                            <w:color w:val="9cdcfe"/>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setmutation</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59">
                        <w:pPr>
                          <w:widowControl w:val="0"/>
                          <w:shd w:fill="1f1f1f" w:val="clear"/>
                          <w:spacing w:line="325.71428571428567"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"newaspect"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5A">
                        <w:pPr>
                          <w:widowControl w:val="0"/>
                          <w:shd w:fill="1f1f1f" w:val="clear"/>
                          <w:spacing w:line="325.71428571428567" w:lineRule="auto"/>
                          <w:jc w:val="left"/>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"level"</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w:t>
                        </w:r>
                      </w:p>
                      <w:p w:rsidR="00000000" w:rsidDel="00000000" w:rsidP="00000000" w:rsidRDefault="00000000" w:rsidRPr="00000000" w14:paraId="0000035B">
                        <w:pPr>
                          <w:widowControl w:val="0"/>
                          <w:shd w:fill="1f1f1f" w:val="clear"/>
                          <w:spacing w:line="325.71428571428567"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35C">
                        <w:pPr>
                          <w:widowControl w:val="0"/>
                          <w:shd w:fill="1f1f1f" w:val="clear"/>
                          <w:spacing w:line="325.71428571428567"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35D">
                        <w:pPr>
                          <w:widowControl w:val="0"/>
                          <w:shd w:fill="1f1f1f" w:val="clear"/>
                          <w:spacing w:line="325.71428571428567"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tc>
                  </w:tr>
                </w:tbl>
                <w:p w:rsidR="00000000" w:rsidDel="00000000" w:rsidP="00000000" w:rsidRDefault="00000000" w:rsidRPr="00000000" w14:paraId="0000035E">
                  <w:pPr>
                    <w:widowControl w:val="0"/>
                    <w:spacing w:line="240" w:lineRule="auto"/>
                    <w:jc w:val="left"/>
                    <w:rPr/>
                  </w:pPr>
                  <w:r w:rsidDel="00000000" w:rsidR="00000000" w:rsidRPr="00000000">
                    <w:rPr>
                      <w:rtl w:val="0"/>
                    </w:rPr>
                  </w:r>
                </w:p>
              </w:tc>
            </w:tr>
            <w:tr>
              <w:trPr>
                <w:cantSplit w:val="0"/>
                <w:tblHeader w:val="0"/>
              </w:trPr>
              <w:tc>
                <w:tcPr>
                  <w:shd w:fill="d0e0e3" w:val="clear"/>
                </w:tcPr>
                <w:p w:rsidR="00000000" w:rsidDel="00000000" w:rsidP="00000000" w:rsidRDefault="00000000" w:rsidRPr="00000000" w14:paraId="0000035F">
                  <w:pPr>
                    <w:widowControl w:val="0"/>
                    <w:spacing w:line="240" w:lineRule="auto"/>
                    <w:jc w:val="left"/>
                    <w:rPr/>
                  </w:pPr>
                  <w:r w:rsidDel="00000000" w:rsidR="00000000" w:rsidRPr="00000000">
                    <w:rPr>
                      <w:rtl w:val="0"/>
                    </w:rPr>
                    <w:t xml:space="preserve">deckdraw</w:t>
                  </w:r>
                </w:p>
              </w:tc>
              <w:tc>
                <w:tcPr>
                  <w:shd w:fill="d0e0e3" w:val="clear"/>
                </w:tcPr>
                <w:p w:rsidR="00000000" w:rsidDel="00000000" w:rsidP="00000000" w:rsidRDefault="00000000" w:rsidRPr="00000000" w14:paraId="00000360">
                  <w:pPr>
                    <w:widowControl w:val="0"/>
                    <w:spacing w:line="240" w:lineRule="auto"/>
                    <w:jc w:val="left"/>
                    <w:rPr/>
                  </w:pPr>
                  <w:r w:rsidDel="00000000" w:rsidR="00000000" w:rsidRPr="00000000">
                    <w:rPr>
                      <w:rtl w:val="0"/>
                    </w:rPr>
                    <w:t xml:space="preserve">Draws cards from the deck specified by the defined id. The amount of cards drawn is defined by the level property.</w:t>
                  </w:r>
                </w:p>
                <w:p w:rsidR="00000000" w:rsidDel="00000000" w:rsidP="00000000" w:rsidRDefault="00000000" w:rsidRPr="00000000" w14:paraId="00000361">
                  <w:pPr>
                    <w:widowControl w:val="0"/>
                    <w:spacing w:line="240" w:lineRule="auto"/>
                    <w:jc w:val="left"/>
                    <w:rPr/>
                  </w:pPr>
                  <w:r w:rsidDel="00000000" w:rsidR="00000000" w:rsidRPr="00000000">
                    <w:rPr>
                      <w:rtl w:val="0"/>
                    </w:rPr>
                  </w:r>
                </w:p>
                <w:tbl>
                  <w:tblPr>
                    <w:tblStyle w:val="Table22"/>
                    <w:tblW w:w="7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330"/>
                    <w:tblGridChange w:id="0">
                      <w:tblGrid>
                        <w:gridCol w:w="7330"/>
                      </w:tblGrid>
                    </w:tblGridChange>
                  </w:tblGrid>
                  <w:tr>
                    <w:trPr>
                      <w:cantSplit w:val="0"/>
                      <w:tblHeader w:val="0"/>
                    </w:trPr>
                    <w:tc>
                      <w:tcPr>
                        <w:tcBorders>
                          <w:top w:color="4d3a00" w:space="0" w:sz="12" w:val="single"/>
                          <w:left w:color="4d3a00" w:space="0" w:sz="18" w:val="single"/>
                          <w:bottom w:color="4d3a00" w:space="0" w:sz="12" w:val="single"/>
                          <w:right w:color="4d3a00" w:space="0" w:sz="1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362">
                        <w:pPr>
                          <w:widowControl w:val="0"/>
                          <w:spacing w:line="240" w:lineRule="auto"/>
                          <w:jc w:val="left"/>
                          <w:rPr>
                            <w:b w:val="1"/>
                          </w:rPr>
                        </w:pPr>
                        <w:r w:rsidDel="00000000" w:rsidR="00000000" w:rsidRPr="00000000">
                          <w:rPr>
                            <w:b w:val="1"/>
                            <w:rtl w:val="0"/>
                          </w:rPr>
                          <w:t xml:space="preserve">Examples</w:t>
                        </w:r>
                      </w:p>
                    </w:tc>
                  </w:tr>
                  <w:tr>
                    <w:trPr>
                      <w:cantSplit w:val="0"/>
                      <w:tblHeader w:val="0"/>
                    </w:trPr>
                    <w:tc>
                      <w:tcPr>
                        <w:tcBorders>
                          <w:top w:color="4d3a00" w:space="0" w:sz="12" w:val="single"/>
                          <w:left w:color="4d3a00" w:space="0" w:sz="18" w:val="single"/>
                          <w:bottom w:color="4d3a00" w:space="0" w:sz="18" w:val="single"/>
                          <w:right w:color="4d3a00" w:space="0" w:sz="18" w:val="single"/>
                        </w:tcBorders>
                        <w:shd w:fill="1e1e1e" w:val="clear"/>
                        <w:tcMar>
                          <w:top w:w="100.0" w:type="dxa"/>
                          <w:left w:w="100.0" w:type="dxa"/>
                          <w:bottom w:w="100.0" w:type="dxa"/>
                          <w:right w:w="100.0" w:type="dxa"/>
                        </w:tcMar>
                        <w:vAlign w:val="top"/>
                      </w:tcPr>
                      <w:p w:rsidR="00000000" w:rsidDel="00000000" w:rsidP="00000000" w:rsidRDefault="00000000" w:rsidRPr="00000000" w14:paraId="00000363">
                        <w:pPr>
                          <w:widowControl w:val="0"/>
                          <w:shd w:fill="1f1f1f" w:val="clear"/>
                          <w:spacing w:line="325.71428571428567"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64">
                        <w:pPr>
                          <w:widowControl w:val="0"/>
                          <w:shd w:fill="1f1f1f" w:val="clear"/>
                          <w:spacing w:line="325.71428571428567"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"mycard"</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65">
                        <w:pPr>
                          <w:widowControl w:val="0"/>
                          <w:shd w:fill="1f1f1f" w:val="clear"/>
                          <w:spacing w:line="325.71428571428567"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"xtriggers"</w:t>
                        </w: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366">
                        <w:pPr>
                          <w:widowControl w:val="0"/>
                          <w:shd w:fill="1f1f1f" w:val="clear"/>
                          <w:spacing w:line="325.71428571428567"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catalystaspect</w:t>
                        </w:r>
                        <w:r w:rsidDel="00000000" w:rsidR="00000000" w:rsidRPr="00000000">
                          <w:rPr>
                            <w:rFonts w:ascii="Courier New" w:cs="Courier New" w:eastAsia="Courier New" w:hAnsi="Courier New"/>
                            <w:color w:val="9cdcfe"/>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367">
                        <w:pPr>
                          <w:widowControl w:val="0"/>
                          <w:shd w:fill="1f1f1f" w:val="clear"/>
                          <w:spacing w:line="325.71428571428567"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morpheffect</w:t>
                        </w:r>
                        <w:r w:rsidDel="00000000" w:rsidR="00000000" w:rsidRPr="00000000">
                          <w:rPr>
                            <w:rFonts w:ascii="Courier New" w:cs="Courier New" w:eastAsia="Courier New" w:hAnsi="Courier New"/>
                            <w:color w:val="9cdcfe"/>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"deckdraw"</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68">
                        <w:pPr>
                          <w:widowControl w:val="0"/>
                          <w:shd w:fill="1f1f1f" w:val="clear"/>
                          <w:spacing w:line="325.71428571428567"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mydeck</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69">
                        <w:pPr>
                          <w:widowControl w:val="0"/>
                          <w:shd w:fill="1f1f1f" w:val="clear"/>
                          <w:spacing w:line="325.71428571428567" w:lineRule="auto"/>
                          <w:jc w:val="left"/>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"level"</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5</w:t>
                        </w:r>
                      </w:p>
                      <w:p w:rsidR="00000000" w:rsidDel="00000000" w:rsidP="00000000" w:rsidRDefault="00000000" w:rsidRPr="00000000" w14:paraId="0000036A">
                        <w:pPr>
                          <w:widowControl w:val="0"/>
                          <w:shd w:fill="1f1f1f" w:val="clear"/>
                          <w:spacing w:line="325.71428571428567"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36B">
                        <w:pPr>
                          <w:widowControl w:val="0"/>
                          <w:shd w:fill="1f1f1f" w:val="clear"/>
                          <w:spacing w:line="325.71428571428567"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36C">
                        <w:pPr>
                          <w:widowControl w:val="0"/>
                          <w:shd w:fill="1f1f1f" w:val="clear"/>
                          <w:spacing w:line="325.71428571428567"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tc>
                  </w:tr>
                </w:tbl>
                <w:p w:rsidR="00000000" w:rsidDel="00000000" w:rsidP="00000000" w:rsidRDefault="00000000" w:rsidRPr="00000000" w14:paraId="0000036D">
                  <w:pPr>
                    <w:widowControl w:val="0"/>
                    <w:spacing w:line="240" w:lineRule="auto"/>
                    <w:jc w:val="left"/>
                    <w:rPr/>
                  </w:pPr>
                  <w:r w:rsidDel="00000000" w:rsidR="00000000" w:rsidRPr="00000000">
                    <w:rPr>
                      <w:rtl w:val="0"/>
                    </w:rPr>
                  </w:r>
                </w:p>
              </w:tc>
            </w:tr>
            <w:tr>
              <w:trPr>
                <w:cantSplit w:val="0"/>
                <w:tblHeader w:val="0"/>
              </w:trPr>
              <w:tc>
                <w:tcPr>
                  <w:shd w:fill="d0e0e3" w:val="clear"/>
                </w:tcPr>
                <w:p w:rsidR="00000000" w:rsidDel="00000000" w:rsidP="00000000" w:rsidRDefault="00000000" w:rsidRPr="00000000" w14:paraId="0000036E">
                  <w:pPr>
                    <w:widowControl w:val="0"/>
                    <w:spacing w:line="240" w:lineRule="auto"/>
                    <w:jc w:val="left"/>
                    <w:rPr/>
                  </w:pPr>
                  <w:r w:rsidDel="00000000" w:rsidR="00000000" w:rsidRPr="00000000">
                    <w:rPr>
                      <w:rtl w:val="0"/>
                    </w:rPr>
                    <w:t xml:space="preserve">deckshuffle</w:t>
                  </w:r>
                  <w:r w:rsidDel="00000000" w:rsidR="00000000" w:rsidRPr="00000000">
                    <w:rPr>
                      <w:rtl w:val="0"/>
                    </w:rPr>
                  </w:r>
                </w:p>
              </w:tc>
              <w:tc>
                <w:tcPr>
                  <w:shd w:fill="d0e0e3" w:val="clear"/>
                </w:tcPr>
                <w:p w:rsidR="00000000" w:rsidDel="00000000" w:rsidP="00000000" w:rsidRDefault="00000000" w:rsidRPr="00000000" w14:paraId="0000036F">
                  <w:pPr>
                    <w:widowControl w:val="0"/>
                    <w:spacing w:line="240" w:lineRule="auto"/>
                    <w:jc w:val="left"/>
                    <w:rPr/>
                  </w:pPr>
                  <w:r w:rsidDel="00000000" w:rsidR="00000000" w:rsidRPr="00000000">
                    <w:rPr>
                      <w:rtl w:val="0"/>
                    </w:rPr>
                    <w:t xml:space="preserve">Shuffles the deck specified by the defined id.</w:t>
                  </w:r>
                </w:p>
                <w:p w:rsidR="00000000" w:rsidDel="00000000" w:rsidP="00000000" w:rsidRDefault="00000000" w:rsidRPr="00000000" w14:paraId="00000370">
                  <w:pPr>
                    <w:widowControl w:val="0"/>
                    <w:spacing w:line="240" w:lineRule="auto"/>
                    <w:jc w:val="left"/>
                    <w:rPr/>
                  </w:pPr>
                  <w:r w:rsidDel="00000000" w:rsidR="00000000" w:rsidRPr="00000000">
                    <w:rPr>
                      <w:rtl w:val="0"/>
                    </w:rPr>
                  </w:r>
                </w:p>
                <w:tbl>
                  <w:tblPr>
                    <w:tblStyle w:val="Table23"/>
                    <w:tblW w:w="7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330"/>
                    <w:tblGridChange w:id="0">
                      <w:tblGrid>
                        <w:gridCol w:w="7330"/>
                      </w:tblGrid>
                    </w:tblGridChange>
                  </w:tblGrid>
                  <w:tr>
                    <w:trPr>
                      <w:cantSplit w:val="0"/>
                      <w:tblHeader w:val="0"/>
                    </w:trPr>
                    <w:tc>
                      <w:tcPr>
                        <w:tcBorders>
                          <w:top w:color="4d3a00" w:space="0" w:sz="12" w:val="single"/>
                          <w:left w:color="4d3a00" w:space="0" w:sz="18" w:val="single"/>
                          <w:bottom w:color="4d3a00" w:space="0" w:sz="12" w:val="single"/>
                          <w:right w:color="4d3a00" w:space="0" w:sz="1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371">
                        <w:pPr>
                          <w:widowControl w:val="0"/>
                          <w:spacing w:line="240" w:lineRule="auto"/>
                          <w:jc w:val="left"/>
                          <w:rPr>
                            <w:b w:val="1"/>
                          </w:rPr>
                        </w:pPr>
                        <w:r w:rsidDel="00000000" w:rsidR="00000000" w:rsidRPr="00000000">
                          <w:rPr>
                            <w:b w:val="1"/>
                            <w:rtl w:val="0"/>
                          </w:rPr>
                          <w:t xml:space="preserve">Examples</w:t>
                        </w:r>
                      </w:p>
                    </w:tc>
                  </w:tr>
                  <w:tr>
                    <w:trPr>
                      <w:cantSplit w:val="0"/>
                      <w:tblHeader w:val="0"/>
                    </w:trPr>
                    <w:tc>
                      <w:tcPr>
                        <w:tcBorders>
                          <w:top w:color="4d3a00" w:space="0" w:sz="12" w:val="single"/>
                          <w:left w:color="4d3a00" w:space="0" w:sz="18" w:val="single"/>
                          <w:bottom w:color="4d3a00" w:space="0" w:sz="18" w:val="single"/>
                          <w:right w:color="4d3a00" w:space="0" w:sz="18" w:val="single"/>
                        </w:tcBorders>
                        <w:shd w:fill="1e1e1e" w:val="clear"/>
                        <w:tcMar>
                          <w:top w:w="100.0" w:type="dxa"/>
                          <w:left w:w="100.0" w:type="dxa"/>
                          <w:bottom w:w="100.0" w:type="dxa"/>
                          <w:right w:w="100.0" w:type="dxa"/>
                        </w:tcMar>
                        <w:vAlign w:val="top"/>
                      </w:tcPr>
                      <w:p w:rsidR="00000000" w:rsidDel="00000000" w:rsidP="00000000" w:rsidRDefault="00000000" w:rsidRPr="00000000" w14:paraId="00000372">
                        <w:pPr>
                          <w:widowControl w:val="0"/>
                          <w:shd w:fill="1f1f1f" w:val="clear"/>
                          <w:spacing w:line="325.71428571428567"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73">
                        <w:pPr>
                          <w:widowControl w:val="0"/>
                          <w:shd w:fill="1f1f1f" w:val="clear"/>
                          <w:spacing w:line="325.71428571428567"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"mycard"</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74">
                        <w:pPr>
                          <w:widowControl w:val="0"/>
                          <w:shd w:fill="1f1f1f" w:val="clear"/>
                          <w:spacing w:line="325.71428571428567"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"xtriggers"</w:t>
                        </w: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375">
                        <w:pPr>
                          <w:widowControl w:val="0"/>
                          <w:shd w:fill="1f1f1f" w:val="clear"/>
                          <w:spacing w:line="325.71428571428567"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catalystaspect</w:t>
                        </w:r>
                        <w:r w:rsidDel="00000000" w:rsidR="00000000" w:rsidRPr="00000000">
                          <w:rPr>
                            <w:rFonts w:ascii="Courier New" w:cs="Courier New" w:eastAsia="Courier New" w:hAnsi="Courier New"/>
                            <w:color w:val="9cdcfe"/>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376">
                        <w:pPr>
                          <w:widowControl w:val="0"/>
                          <w:shd w:fill="1f1f1f" w:val="clear"/>
                          <w:spacing w:line="325.71428571428567"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morpheffect</w:t>
                        </w:r>
                        <w:r w:rsidDel="00000000" w:rsidR="00000000" w:rsidRPr="00000000">
                          <w:rPr>
                            <w:rFonts w:ascii="Courier New" w:cs="Courier New" w:eastAsia="Courier New" w:hAnsi="Courier New"/>
                            <w:color w:val="9cdcfe"/>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deckshuffle</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77">
                        <w:pPr>
                          <w:widowControl w:val="0"/>
                          <w:shd w:fill="1f1f1f" w:val="clear"/>
                          <w:spacing w:line="325.71428571428567" w:lineRule="auto"/>
                          <w:jc w:val="left"/>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mydeck</w:t>
                        </w:r>
                        <w:r w:rsidDel="00000000" w:rsidR="00000000" w:rsidRPr="00000000">
                          <w:rPr>
                            <w:rFonts w:ascii="Courier New" w:cs="Courier New" w:eastAsia="Courier New" w:hAnsi="Courier New"/>
                            <w:color w:val="ce9178"/>
                            <w:sz w:val="21"/>
                            <w:szCs w:val="21"/>
                            <w:rtl w:val="0"/>
                          </w:rPr>
                          <w:t xml:space="preserve">"</w:t>
                        </w:r>
                      </w:p>
                      <w:p w:rsidR="00000000" w:rsidDel="00000000" w:rsidP="00000000" w:rsidRDefault="00000000" w:rsidRPr="00000000" w14:paraId="00000378">
                        <w:pPr>
                          <w:widowControl w:val="0"/>
                          <w:shd w:fill="1f1f1f" w:val="clear"/>
                          <w:spacing w:line="325.71428571428567"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379">
                        <w:pPr>
                          <w:widowControl w:val="0"/>
                          <w:shd w:fill="1f1f1f" w:val="clear"/>
                          <w:spacing w:line="325.71428571428567"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37A">
                        <w:pPr>
                          <w:widowControl w:val="0"/>
                          <w:shd w:fill="1f1f1f" w:val="clear"/>
                          <w:spacing w:line="325.71428571428567"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tc>
                  </w:tr>
                </w:tbl>
                <w:p w:rsidR="00000000" w:rsidDel="00000000" w:rsidP="00000000" w:rsidRDefault="00000000" w:rsidRPr="00000000" w14:paraId="0000037B">
                  <w:pPr>
                    <w:widowControl w:val="0"/>
                    <w:spacing w:line="240" w:lineRule="auto"/>
                    <w:jc w:val="left"/>
                    <w:rPr/>
                  </w:pPr>
                  <w:r w:rsidDel="00000000" w:rsidR="00000000" w:rsidRPr="00000000">
                    <w:rPr>
                      <w:rtl w:val="0"/>
                    </w:rPr>
                  </w:r>
                </w:p>
              </w:tc>
            </w:tr>
            <w:tr>
              <w:trPr>
                <w:cantSplit w:val="0"/>
                <w:tblHeader w:val="0"/>
              </w:trPr>
              <w:tc>
                <w:tcPr>
                  <w:shd w:fill="d0e0e3" w:val="clear"/>
                </w:tcPr>
                <w:p w:rsidR="00000000" w:rsidDel="00000000" w:rsidP="00000000" w:rsidRDefault="00000000" w:rsidRPr="00000000" w14:paraId="0000037C">
                  <w:pPr>
                    <w:widowControl w:val="0"/>
                    <w:spacing w:line="240" w:lineRule="auto"/>
                    <w:jc w:val="left"/>
                    <w:rPr/>
                  </w:pPr>
                  <w:r w:rsidDel="00000000" w:rsidR="00000000" w:rsidRPr="00000000">
                    <w:rPr>
                      <w:rtl w:val="0"/>
                    </w:rPr>
                    <w:t xml:space="preserve">destroy</w:t>
                  </w:r>
                </w:p>
              </w:tc>
              <w:tc>
                <w:tcPr>
                  <w:shd w:fill="d0e0e3" w:val="clear"/>
                </w:tcPr>
                <w:p w:rsidR="00000000" w:rsidDel="00000000" w:rsidP="00000000" w:rsidRDefault="00000000" w:rsidRPr="00000000" w14:paraId="0000037D">
                  <w:pPr>
                    <w:widowControl w:val="0"/>
                    <w:spacing w:line="240" w:lineRule="auto"/>
                    <w:jc w:val="left"/>
                    <w:rPr/>
                  </w:pPr>
                  <w:r w:rsidDel="00000000" w:rsidR="00000000" w:rsidRPr="00000000">
                    <w:rPr>
                      <w:rtl w:val="0"/>
                    </w:rPr>
                    <w:t xml:space="preserve">Destroy the reacting card. To destroy another card, use the grandEffects </w:t>
                  </w:r>
                  <w:r w:rsidDel="00000000" w:rsidR="00000000" w:rsidRPr="00000000">
                    <w:rPr>
                      <w:rtl w:val="0"/>
                    </w:rPr>
                    <w:t xml:space="preserve">morpheffect</w:t>
                  </w:r>
                  <w:r w:rsidDel="00000000" w:rsidR="00000000" w:rsidRPr="00000000">
                    <w:rPr>
                      <w:rtl w:val="0"/>
                    </w:rPr>
                    <w:t xml:space="preserve">.</w:t>
                  </w:r>
                </w:p>
                <w:p w:rsidR="00000000" w:rsidDel="00000000" w:rsidP="00000000" w:rsidRDefault="00000000" w:rsidRPr="00000000" w14:paraId="0000037E">
                  <w:pPr>
                    <w:widowControl w:val="0"/>
                    <w:spacing w:line="240" w:lineRule="auto"/>
                    <w:jc w:val="left"/>
                    <w:rPr/>
                  </w:pPr>
                  <w:r w:rsidDel="00000000" w:rsidR="00000000" w:rsidRPr="00000000">
                    <w:rPr>
                      <w:rtl w:val="0"/>
                    </w:rPr>
                  </w:r>
                </w:p>
                <w:tbl>
                  <w:tblPr>
                    <w:tblStyle w:val="Table24"/>
                    <w:tblW w:w="7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330"/>
                    <w:tblGridChange w:id="0">
                      <w:tblGrid>
                        <w:gridCol w:w="7330"/>
                      </w:tblGrid>
                    </w:tblGridChange>
                  </w:tblGrid>
                  <w:tr>
                    <w:trPr>
                      <w:cantSplit w:val="0"/>
                      <w:tblHeader w:val="0"/>
                    </w:trPr>
                    <w:tc>
                      <w:tcPr>
                        <w:tcBorders>
                          <w:top w:color="4d3a00" w:space="0" w:sz="12" w:val="single"/>
                          <w:left w:color="4d3a00" w:space="0" w:sz="18" w:val="single"/>
                          <w:bottom w:color="4d3a00" w:space="0" w:sz="12" w:val="single"/>
                          <w:right w:color="4d3a00" w:space="0" w:sz="1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37F">
                        <w:pPr>
                          <w:widowControl w:val="0"/>
                          <w:spacing w:line="240" w:lineRule="auto"/>
                          <w:jc w:val="left"/>
                          <w:rPr>
                            <w:b w:val="1"/>
                          </w:rPr>
                        </w:pPr>
                        <w:r w:rsidDel="00000000" w:rsidR="00000000" w:rsidRPr="00000000">
                          <w:rPr>
                            <w:b w:val="1"/>
                            <w:rtl w:val="0"/>
                          </w:rPr>
                          <w:t xml:space="preserve">Examples</w:t>
                        </w:r>
                      </w:p>
                    </w:tc>
                  </w:tr>
                  <w:tr>
                    <w:trPr>
                      <w:cantSplit w:val="0"/>
                      <w:tblHeader w:val="0"/>
                    </w:trPr>
                    <w:tc>
                      <w:tcPr>
                        <w:tcBorders>
                          <w:top w:color="4d3a00" w:space="0" w:sz="12" w:val="single"/>
                          <w:left w:color="4d3a00" w:space="0" w:sz="18" w:val="single"/>
                          <w:bottom w:color="4d3a00" w:space="0" w:sz="18" w:val="single"/>
                          <w:right w:color="4d3a00" w:space="0" w:sz="18" w:val="single"/>
                        </w:tcBorders>
                        <w:shd w:fill="1e1e1e" w:val="clear"/>
                        <w:tcMar>
                          <w:top w:w="100.0" w:type="dxa"/>
                          <w:left w:w="100.0" w:type="dxa"/>
                          <w:bottom w:w="100.0" w:type="dxa"/>
                          <w:right w:w="100.0" w:type="dxa"/>
                        </w:tcMar>
                        <w:vAlign w:val="top"/>
                      </w:tcPr>
                      <w:p w:rsidR="00000000" w:rsidDel="00000000" w:rsidP="00000000" w:rsidRDefault="00000000" w:rsidRPr="00000000" w14:paraId="00000380">
                        <w:pPr>
                          <w:widowControl w:val="0"/>
                          <w:shd w:fill="1f1f1f" w:val="clear"/>
                          <w:spacing w:line="325.71428571428567"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81">
                        <w:pPr>
                          <w:widowControl w:val="0"/>
                          <w:shd w:fill="1f1f1f" w:val="clear"/>
                          <w:spacing w:line="325.71428571428567"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"mycard"</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82">
                        <w:pPr>
                          <w:widowControl w:val="0"/>
                          <w:shd w:fill="1f1f1f" w:val="clear"/>
                          <w:spacing w:line="325.71428571428567"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"xtriggers"</w:t>
                        </w: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383">
                        <w:pPr>
                          <w:widowControl w:val="0"/>
                          <w:shd w:fill="1f1f1f" w:val="clear"/>
                          <w:spacing w:line="325.71428571428567"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catalystaspect</w:t>
                        </w:r>
                        <w:r w:rsidDel="00000000" w:rsidR="00000000" w:rsidRPr="00000000">
                          <w:rPr>
                            <w:rFonts w:ascii="Courier New" w:cs="Courier New" w:eastAsia="Courier New" w:hAnsi="Courier New"/>
                            <w:color w:val="9cdcfe"/>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384">
                        <w:pPr>
                          <w:widowControl w:val="0"/>
                          <w:shd w:fill="1f1f1f" w:val="clear"/>
                          <w:spacing w:line="325.71428571428567" w:lineRule="auto"/>
                          <w:jc w:val="left"/>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morpheffect</w:t>
                        </w:r>
                        <w:r w:rsidDel="00000000" w:rsidR="00000000" w:rsidRPr="00000000">
                          <w:rPr>
                            <w:rFonts w:ascii="Courier New" w:cs="Courier New" w:eastAsia="Courier New" w:hAnsi="Courier New"/>
                            <w:color w:val="9cdcfe"/>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"destroy"</w:t>
                        </w:r>
                      </w:p>
                      <w:p w:rsidR="00000000" w:rsidDel="00000000" w:rsidP="00000000" w:rsidRDefault="00000000" w:rsidRPr="00000000" w14:paraId="00000385">
                        <w:pPr>
                          <w:widowControl w:val="0"/>
                          <w:shd w:fill="1f1f1f" w:val="clear"/>
                          <w:spacing w:line="325.71428571428567"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386">
                        <w:pPr>
                          <w:widowControl w:val="0"/>
                          <w:shd w:fill="1f1f1f" w:val="clear"/>
                          <w:spacing w:line="325.71428571428567"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387">
                        <w:pPr>
                          <w:widowControl w:val="0"/>
                          <w:shd w:fill="1f1f1f" w:val="clear"/>
                          <w:spacing w:line="325.71428571428567"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tc>
                  </w:tr>
                </w:tbl>
                <w:p w:rsidR="00000000" w:rsidDel="00000000" w:rsidP="00000000" w:rsidRDefault="00000000" w:rsidRPr="00000000" w14:paraId="00000388">
                  <w:pPr>
                    <w:widowControl w:val="0"/>
                    <w:spacing w:line="240" w:lineRule="auto"/>
                    <w:jc w:val="left"/>
                    <w:rPr/>
                  </w:pPr>
                  <w:r w:rsidDel="00000000" w:rsidR="00000000" w:rsidRPr="00000000">
                    <w:rPr>
                      <w:rtl w:val="0"/>
                    </w:rPr>
                  </w:r>
                </w:p>
              </w:tc>
            </w:tr>
            <w:tr>
              <w:trPr>
                <w:cantSplit w:val="0"/>
                <w:tblHeader w:val="0"/>
              </w:trPr>
              <w:tc>
                <w:tcPr>
                  <w:shd w:fill="d0e0e3" w:val="clear"/>
                </w:tcPr>
                <w:p w:rsidR="00000000" w:rsidDel="00000000" w:rsidP="00000000" w:rsidRDefault="00000000" w:rsidRPr="00000000" w14:paraId="00000389">
                  <w:pPr>
                    <w:widowControl w:val="0"/>
                    <w:spacing w:line="240" w:lineRule="auto"/>
                    <w:jc w:val="left"/>
                    <w:rPr/>
                  </w:pPr>
                  <w:r w:rsidDel="00000000" w:rsidR="00000000" w:rsidRPr="00000000">
                    <w:rPr>
                      <w:rtl w:val="0"/>
                    </w:rPr>
                    <w:t xml:space="preserve">decay</w:t>
                  </w:r>
                </w:p>
              </w:tc>
              <w:tc>
                <w:tcPr>
                  <w:shd w:fill="d0e0e3" w:val="clear"/>
                </w:tcPr>
                <w:p w:rsidR="00000000" w:rsidDel="00000000" w:rsidP="00000000" w:rsidRDefault="00000000" w:rsidRPr="00000000" w14:paraId="0000038A">
                  <w:pPr>
                    <w:widowControl w:val="0"/>
                    <w:spacing w:line="240" w:lineRule="auto"/>
                    <w:jc w:val="left"/>
                    <w:rPr/>
                  </w:pPr>
                  <w:r w:rsidDel="00000000" w:rsidR="00000000" w:rsidRPr="00000000">
                    <w:rPr>
                      <w:rtl w:val="0"/>
                    </w:rPr>
                    <w:t xml:space="preserve">Decay the reacting card. To decay something else, use the grandEffects </w:t>
                  </w:r>
                  <w:r w:rsidDel="00000000" w:rsidR="00000000" w:rsidRPr="00000000">
                    <w:rPr>
                      <w:rtl w:val="0"/>
                    </w:rPr>
                    <w:t xml:space="preserve">morpheffect</w:t>
                  </w:r>
                  <w:r w:rsidDel="00000000" w:rsidR="00000000" w:rsidRPr="00000000">
                    <w:rPr>
                      <w:rtl w:val="0"/>
                    </w:rPr>
                    <w:t xml:space="preserve">.</w:t>
                  </w:r>
                </w:p>
                <w:p w:rsidR="00000000" w:rsidDel="00000000" w:rsidP="00000000" w:rsidRDefault="00000000" w:rsidRPr="00000000" w14:paraId="0000038B">
                  <w:pPr>
                    <w:widowControl w:val="0"/>
                    <w:spacing w:line="240" w:lineRule="auto"/>
                    <w:jc w:val="left"/>
                    <w:rPr/>
                  </w:pPr>
                  <w:r w:rsidDel="00000000" w:rsidR="00000000" w:rsidRPr="00000000">
                    <w:rPr>
                      <w:rtl w:val="0"/>
                    </w:rPr>
                  </w:r>
                </w:p>
                <w:tbl>
                  <w:tblPr>
                    <w:tblStyle w:val="Table25"/>
                    <w:tblW w:w="7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330"/>
                    <w:tblGridChange w:id="0">
                      <w:tblGrid>
                        <w:gridCol w:w="7330"/>
                      </w:tblGrid>
                    </w:tblGridChange>
                  </w:tblGrid>
                  <w:tr>
                    <w:trPr>
                      <w:cantSplit w:val="0"/>
                      <w:tblHeader w:val="0"/>
                    </w:trPr>
                    <w:tc>
                      <w:tcPr>
                        <w:tcBorders>
                          <w:top w:color="4d3a00" w:space="0" w:sz="12" w:val="single"/>
                          <w:left w:color="4d3a00" w:space="0" w:sz="18" w:val="single"/>
                          <w:bottom w:color="4d3a00" w:space="0" w:sz="12" w:val="single"/>
                          <w:right w:color="4d3a00" w:space="0" w:sz="1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38C">
                        <w:pPr>
                          <w:widowControl w:val="0"/>
                          <w:spacing w:line="240" w:lineRule="auto"/>
                          <w:jc w:val="left"/>
                          <w:rPr>
                            <w:b w:val="1"/>
                          </w:rPr>
                        </w:pPr>
                        <w:r w:rsidDel="00000000" w:rsidR="00000000" w:rsidRPr="00000000">
                          <w:rPr>
                            <w:b w:val="1"/>
                            <w:rtl w:val="0"/>
                          </w:rPr>
                          <w:t xml:space="preserve">Examples</w:t>
                        </w:r>
                      </w:p>
                    </w:tc>
                  </w:tr>
                  <w:tr>
                    <w:trPr>
                      <w:cantSplit w:val="0"/>
                      <w:tblHeader w:val="0"/>
                    </w:trPr>
                    <w:tc>
                      <w:tcPr>
                        <w:tcBorders>
                          <w:top w:color="4d3a00" w:space="0" w:sz="12" w:val="single"/>
                          <w:left w:color="4d3a00" w:space="0" w:sz="18" w:val="single"/>
                          <w:bottom w:color="4d3a00" w:space="0" w:sz="18" w:val="single"/>
                          <w:right w:color="4d3a00" w:space="0" w:sz="18" w:val="single"/>
                        </w:tcBorders>
                        <w:shd w:fill="1e1e1e" w:val="clear"/>
                        <w:tcMar>
                          <w:top w:w="100.0" w:type="dxa"/>
                          <w:left w:w="100.0" w:type="dxa"/>
                          <w:bottom w:w="100.0" w:type="dxa"/>
                          <w:right w:w="100.0" w:type="dxa"/>
                        </w:tcMar>
                        <w:vAlign w:val="top"/>
                      </w:tcPr>
                      <w:p w:rsidR="00000000" w:rsidDel="00000000" w:rsidP="00000000" w:rsidRDefault="00000000" w:rsidRPr="00000000" w14:paraId="0000038D">
                        <w:pPr>
                          <w:widowControl w:val="0"/>
                          <w:shd w:fill="1f1f1f" w:val="clear"/>
                          <w:spacing w:line="325.71428571428567"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8E">
                        <w:pPr>
                          <w:widowControl w:val="0"/>
                          <w:shd w:fill="1f1f1f" w:val="clear"/>
                          <w:spacing w:line="325.71428571428567"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"mycard"</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8F">
                        <w:pPr>
                          <w:widowControl w:val="0"/>
                          <w:shd w:fill="1f1f1f" w:val="clear"/>
                          <w:spacing w:line="325.71428571428567"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"xtriggers"</w:t>
                        </w: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390">
                        <w:pPr>
                          <w:widowControl w:val="0"/>
                          <w:shd w:fill="1f1f1f" w:val="clear"/>
                          <w:spacing w:line="325.71428571428567"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catalystaspect</w:t>
                        </w:r>
                        <w:r w:rsidDel="00000000" w:rsidR="00000000" w:rsidRPr="00000000">
                          <w:rPr>
                            <w:rFonts w:ascii="Courier New" w:cs="Courier New" w:eastAsia="Courier New" w:hAnsi="Courier New"/>
                            <w:color w:val="9cdcfe"/>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391">
                        <w:pPr>
                          <w:widowControl w:val="0"/>
                          <w:shd w:fill="1f1f1f" w:val="clear"/>
                          <w:spacing w:line="325.71428571428567" w:lineRule="auto"/>
                          <w:jc w:val="left"/>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morpheffect</w:t>
                        </w:r>
                        <w:r w:rsidDel="00000000" w:rsidR="00000000" w:rsidRPr="00000000">
                          <w:rPr>
                            <w:rFonts w:ascii="Courier New" w:cs="Courier New" w:eastAsia="Courier New" w:hAnsi="Courier New"/>
                            <w:color w:val="9cdcfe"/>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"decay"</w:t>
                        </w:r>
                      </w:p>
                      <w:p w:rsidR="00000000" w:rsidDel="00000000" w:rsidP="00000000" w:rsidRDefault="00000000" w:rsidRPr="00000000" w14:paraId="00000392">
                        <w:pPr>
                          <w:widowControl w:val="0"/>
                          <w:shd w:fill="1f1f1f" w:val="clear"/>
                          <w:spacing w:line="325.71428571428567"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393">
                        <w:pPr>
                          <w:widowControl w:val="0"/>
                          <w:shd w:fill="1f1f1f" w:val="clear"/>
                          <w:spacing w:line="325.71428571428567"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394">
                        <w:pPr>
                          <w:widowControl w:val="0"/>
                          <w:shd w:fill="1f1f1f" w:val="clear"/>
                          <w:spacing w:line="325.71428571428567"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tc>
                  </w:tr>
                </w:tbl>
                <w:p w:rsidR="00000000" w:rsidDel="00000000" w:rsidP="00000000" w:rsidRDefault="00000000" w:rsidRPr="00000000" w14:paraId="00000395">
                  <w:pPr>
                    <w:widowControl w:val="0"/>
                    <w:spacing w:line="240" w:lineRule="auto"/>
                    <w:jc w:val="left"/>
                    <w:rPr/>
                  </w:pPr>
                  <w:r w:rsidDel="00000000" w:rsidR="00000000" w:rsidRPr="00000000">
                    <w:rPr>
                      <w:rtl w:val="0"/>
                    </w:rPr>
                  </w:r>
                </w:p>
              </w:tc>
            </w:tr>
            <w:tr>
              <w:trPr>
                <w:cantSplit w:val="0"/>
                <w:tblHeader w:val="0"/>
              </w:trPr>
              <w:tc>
                <w:tcPr>
                  <w:shd w:fill="d0e0e3" w:val="clear"/>
                </w:tcPr>
                <w:p w:rsidR="00000000" w:rsidDel="00000000" w:rsidP="00000000" w:rsidRDefault="00000000" w:rsidRPr="00000000" w14:paraId="00000396">
                  <w:pPr>
                    <w:widowControl w:val="0"/>
                    <w:spacing w:line="240" w:lineRule="auto"/>
                    <w:jc w:val="left"/>
                    <w:rPr/>
                  </w:pPr>
                  <w:r w:rsidDel="00000000" w:rsidR="00000000" w:rsidRPr="00000000">
                    <w:rPr>
                      <w:rtl w:val="0"/>
                    </w:rPr>
                    <w:t xml:space="preserve">leverfuture</w:t>
                  </w:r>
                </w:p>
              </w:tc>
              <w:tc>
                <w:tcPr>
                  <w:shd w:fill="d0e0e3" w:val="clear"/>
                </w:tcPr>
                <w:p w:rsidR="00000000" w:rsidDel="00000000" w:rsidP="00000000" w:rsidRDefault="00000000" w:rsidRPr="00000000" w14:paraId="00000397">
                  <w:pPr>
                    <w:widowControl w:val="0"/>
                    <w:spacing w:line="240" w:lineRule="auto"/>
                    <w:jc w:val="left"/>
                    <w:rPr/>
                  </w:pPr>
                  <w:r w:rsidDel="00000000" w:rsidR="00000000" w:rsidRPr="00000000">
                    <w:rPr>
                      <w:rtl w:val="0"/>
                    </w:rPr>
                    <w:t xml:space="preserve">Sets the value of the future lever specified by the given id to be the id of this element.</w:t>
                  </w:r>
                </w:p>
                <w:tbl>
                  <w:tblPr>
                    <w:tblStyle w:val="Table26"/>
                    <w:tblW w:w="7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330"/>
                    <w:tblGridChange w:id="0">
                      <w:tblGrid>
                        <w:gridCol w:w="7330"/>
                      </w:tblGrid>
                    </w:tblGridChange>
                  </w:tblGrid>
                  <w:tr>
                    <w:trPr>
                      <w:cantSplit w:val="0"/>
                      <w:tblHeader w:val="0"/>
                    </w:trPr>
                    <w:tc>
                      <w:tcPr>
                        <w:tcBorders>
                          <w:top w:color="4d3a00" w:space="0" w:sz="12" w:val="single"/>
                          <w:left w:color="4d3a00" w:space="0" w:sz="18" w:val="single"/>
                          <w:bottom w:color="4d3a00" w:space="0" w:sz="12" w:val="single"/>
                          <w:right w:color="4d3a00" w:space="0" w:sz="1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398">
                        <w:pPr>
                          <w:widowControl w:val="0"/>
                          <w:spacing w:line="240" w:lineRule="auto"/>
                          <w:jc w:val="left"/>
                          <w:rPr>
                            <w:b w:val="1"/>
                          </w:rPr>
                        </w:pPr>
                        <w:r w:rsidDel="00000000" w:rsidR="00000000" w:rsidRPr="00000000">
                          <w:rPr>
                            <w:b w:val="1"/>
                            <w:rtl w:val="0"/>
                          </w:rPr>
                          <w:t xml:space="preserve">Examples</w:t>
                        </w:r>
                      </w:p>
                    </w:tc>
                  </w:tr>
                  <w:tr>
                    <w:trPr>
                      <w:cantSplit w:val="0"/>
                      <w:tblHeader w:val="0"/>
                    </w:trPr>
                    <w:tc>
                      <w:tcPr>
                        <w:tcBorders>
                          <w:top w:color="4d3a00" w:space="0" w:sz="12" w:val="single"/>
                          <w:left w:color="4d3a00" w:space="0" w:sz="18" w:val="single"/>
                          <w:bottom w:color="4d3a00" w:space="0" w:sz="18" w:val="single"/>
                          <w:right w:color="4d3a00" w:space="0" w:sz="18" w:val="single"/>
                        </w:tcBorders>
                        <w:shd w:fill="1e1e1e" w:val="clear"/>
                        <w:tcMar>
                          <w:top w:w="100.0" w:type="dxa"/>
                          <w:left w:w="100.0" w:type="dxa"/>
                          <w:bottom w:w="100.0" w:type="dxa"/>
                          <w:right w:w="100.0" w:type="dxa"/>
                        </w:tcMar>
                        <w:vAlign w:val="top"/>
                      </w:tcPr>
                      <w:p w:rsidR="00000000" w:rsidDel="00000000" w:rsidP="00000000" w:rsidRDefault="00000000" w:rsidRPr="00000000" w14:paraId="00000399">
                        <w:pPr>
                          <w:widowControl w:val="0"/>
                          <w:shd w:fill="1f1f1f" w:val="clear"/>
                          <w:spacing w:line="325.71428571428567"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9A">
                        <w:pPr>
                          <w:widowControl w:val="0"/>
                          <w:shd w:fill="1f1f1f" w:val="clear"/>
                          <w:spacing w:line="325.71428571428567"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"mycard"</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9B">
                        <w:pPr>
                          <w:widowControl w:val="0"/>
                          <w:shd w:fill="1f1f1f" w:val="clear"/>
                          <w:spacing w:line="325.71428571428567"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"xtriggers"</w:t>
                        </w: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39C">
                        <w:pPr>
                          <w:widowControl w:val="0"/>
                          <w:shd w:fill="1f1f1f" w:val="clear"/>
                          <w:spacing w:line="325.71428571428567"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catalystaspect</w:t>
                        </w:r>
                        <w:r w:rsidDel="00000000" w:rsidR="00000000" w:rsidRPr="00000000">
                          <w:rPr>
                            <w:rFonts w:ascii="Courier New" w:cs="Courier New" w:eastAsia="Courier New" w:hAnsi="Courier New"/>
                            <w:color w:val="9cdcfe"/>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39D">
                        <w:pPr>
                          <w:widowControl w:val="0"/>
                          <w:shd w:fill="1f1f1f" w:val="clear"/>
                          <w:spacing w:line="325.71428571428567"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"morpheffect"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"leverfuture"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9E">
                        <w:pPr>
                          <w:widowControl w:val="0"/>
                          <w:shd w:fill="1f1f1f" w:val="clear"/>
                          <w:spacing w:line="325.71428571428567" w:lineRule="auto"/>
                          <w:jc w:val="left"/>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"somelever"</w:t>
                        </w:r>
                      </w:p>
                      <w:p w:rsidR="00000000" w:rsidDel="00000000" w:rsidP="00000000" w:rsidRDefault="00000000" w:rsidRPr="00000000" w14:paraId="0000039F">
                        <w:pPr>
                          <w:widowControl w:val="0"/>
                          <w:shd w:fill="1f1f1f" w:val="clear"/>
                          <w:spacing w:line="325.71428571428567"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3A0">
                        <w:pPr>
                          <w:widowControl w:val="0"/>
                          <w:shd w:fill="1f1f1f" w:val="clear"/>
                          <w:spacing w:line="325.71428571428567"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3A1">
                        <w:pPr>
                          <w:widowControl w:val="0"/>
                          <w:shd w:fill="1f1f1f" w:val="clear"/>
                          <w:spacing w:line="325.71428571428567"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tc>
                  </w:tr>
                </w:tbl>
                <w:p w:rsidR="00000000" w:rsidDel="00000000" w:rsidP="00000000" w:rsidRDefault="00000000" w:rsidRPr="00000000" w14:paraId="000003A2">
                  <w:pPr>
                    <w:widowControl w:val="0"/>
                    <w:spacing w:line="240" w:lineRule="auto"/>
                    <w:jc w:val="left"/>
                    <w:rPr/>
                  </w:pPr>
                  <w:r w:rsidDel="00000000" w:rsidR="00000000" w:rsidRPr="00000000">
                    <w:rPr>
                      <w:rtl w:val="0"/>
                    </w:rPr>
                  </w:r>
                </w:p>
              </w:tc>
            </w:tr>
            <w:tr>
              <w:trPr>
                <w:cantSplit w:val="0"/>
                <w:tblHeader w:val="0"/>
              </w:trPr>
              <w:tc>
                <w:tcPr>
                  <w:shd w:fill="d0e0e3" w:val="clear"/>
                </w:tcPr>
                <w:p w:rsidR="00000000" w:rsidDel="00000000" w:rsidP="00000000" w:rsidRDefault="00000000" w:rsidRPr="00000000" w14:paraId="000003A3">
                  <w:pPr>
                    <w:widowControl w:val="0"/>
                    <w:spacing w:line="240" w:lineRule="auto"/>
                    <w:jc w:val="left"/>
                    <w:rPr/>
                  </w:pPr>
                  <w:r w:rsidDel="00000000" w:rsidR="00000000" w:rsidRPr="00000000">
                    <w:rPr>
                      <w:rtl w:val="0"/>
                    </w:rPr>
                    <w:t xml:space="preserve">leverpast</w:t>
                  </w:r>
                </w:p>
              </w:tc>
              <w:tc>
                <w:tcPr>
                  <w:shd w:fill="d0e0e3" w:val="clear"/>
                </w:tcPr>
                <w:p w:rsidR="00000000" w:rsidDel="00000000" w:rsidP="00000000" w:rsidRDefault="00000000" w:rsidRPr="00000000" w14:paraId="000003A4">
                  <w:pPr>
                    <w:widowControl w:val="0"/>
                    <w:spacing w:line="240" w:lineRule="auto"/>
                    <w:jc w:val="left"/>
                    <w:rPr/>
                  </w:pPr>
                  <w:r w:rsidDel="00000000" w:rsidR="00000000" w:rsidRPr="00000000">
                    <w:rPr>
                      <w:rtl w:val="0"/>
                    </w:rPr>
                    <w:t xml:space="preserve">Sets the value of the lever specified by the given id to be the id of this element.</w:t>
                  </w:r>
                </w:p>
                <w:p w:rsidR="00000000" w:rsidDel="00000000" w:rsidP="00000000" w:rsidRDefault="00000000" w:rsidRPr="00000000" w14:paraId="000003A5">
                  <w:pPr>
                    <w:widowControl w:val="0"/>
                    <w:spacing w:line="240" w:lineRule="auto"/>
                    <w:jc w:val="left"/>
                    <w:rPr/>
                  </w:pPr>
                  <w:r w:rsidDel="00000000" w:rsidR="00000000" w:rsidRPr="00000000">
                    <w:rPr>
                      <w:rtl w:val="0"/>
                    </w:rPr>
                  </w:r>
                </w:p>
                <w:tbl>
                  <w:tblPr>
                    <w:tblStyle w:val="Table27"/>
                    <w:tblW w:w="7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330"/>
                    <w:tblGridChange w:id="0">
                      <w:tblGrid>
                        <w:gridCol w:w="7330"/>
                      </w:tblGrid>
                    </w:tblGridChange>
                  </w:tblGrid>
                  <w:tr>
                    <w:trPr>
                      <w:cantSplit w:val="0"/>
                      <w:tblHeader w:val="0"/>
                    </w:trPr>
                    <w:tc>
                      <w:tcPr>
                        <w:tcBorders>
                          <w:top w:color="4d3a00" w:space="0" w:sz="12" w:val="single"/>
                          <w:left w:color="4d3a00" w:space="0" w:sz="18" w:val="single"/>
                          <w:bottom w:color="4d3a00" w:space="0" w:sz="12" w:val="single"/>
                          <w:right w:color="4d3a00" w:space="0" w:sz="1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3A6">
                        <w:pPr>
                          <w:widowControl w:val="0"/>
                          <w:spacing w:line="240" w:lineRule="auto"/>
                          <w:jc w:val="left"/>
                          <w:rPr>
                            <w:b w:val="1"/>
                          </w:rPr>
                        </w:pPr>
                        <w:r w:rsidDel="00000000" w:rsidR="00000000" w:rsidRPr="00000000">
                          <w:rPr>
                            <w:b w:val="1"/>
                            <w:rtl w:val="0"/>
                          </w:rPr>
                          <w:t xml:space="preserve">Examples</w:t>
                        </w:r>
                      </w:p>
                    </w:tc>
                  </w:tr>
                  <w:tr>
                    <w:trPr>
                      <w:cantSplit w:val="0"/>
                      <w:tblHeader w:val="0"/>
                    </w:trPr>
                    <w:tc>
                      <w:tcPr>
                        <w:tcBorders>
                          <w:top w:color="4d3a00" w:space="0" w:sz="12" w:val="single"/>
                          <w:left w:color="4d3a00" w:space="0" w:sz="18" w:val="single"/>
                          <w:bottom w:color="4d3a00" w:space="0" w:sz="18" w:val="single"/>
                          <w:right w:color="4d3a00" w:space="0" w:sz="18" w:val="single"/>
                        </w:tcBorders>
                        <w:shd w:fill="1e1e1e" w:val="clear"/>
                        <w:tcMar>
                          <w:top w:w="100.0" w:type="dxa"/>
                          <w:left w:w="100.0" w:type="dxa"/>
                          <w:bottom w:w="100.0" w:type="dxa"/>
                          <w:right w:w="100.0" w:type="dxa"/>
                        </w:tcMar>
                        <w:vAlign w:val="top"/>
                      </w:tcPr>
                      <w:p w:rsidR="00000000" w:rsidDel="00000000" w:rsidP="00000000" w:rsidRDefault="00000000" w:rsidRPr="00000000" w14:paraId="000003A7">
                        <w:pPr>
                          <w:widowControl w:val="0"/>
                          <w:shd w:fill="1f1f1f" w:val="clear"/>
                          <w:spacing w:line="325.71428571428567"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A8">
                        <w:pPr>
                          <w:widowControl w:val="0"/>
                          <w:shd w:fill="1f1f1f" w:val="clear"/>
                          <w:spacing w:line="325.71428571428567"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"mycard"</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A9">
                        <w:pPr>
                          <w:widowControl w:val="0"/>
                          <w:shd w:fill="1f1f1f" w:val="clear"/>
                          <w:spacing w:line="325.71428571428567"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"xtriggers"</w:t>
                        </w: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3AA">
                        <w:pPr>
                          <w:widowControl w:val="0"/>
                          <w:shd w:fill="1f1f1f" w:val="clear"/>
                          <w:spacing w:line="325.71428571428567"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catalystaspect</w:t>
                        </w:r>
                        <w:r w:rsidDel="00000000" w:rsidR="00000000" w:rsidRPr="00000000">
                          <w:rPr>
                            <w:rFonts w:ascii="Courier New" w:cs="Courier New" w:eastAsia="Courier New" w:hAnsi="Courier New"/>
                            <w:color w:val="9cdcfe"/>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3AB">
                        <w:pPr>
                          <w:widowControl w:val="0"/>
                          <w:shd w:fill="1f1f1f" w:val="clear"/>
                          <w:spacing w:line="325.71428571428567"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"morpheffect"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"leverpast"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AC">
                        <w:pPr>
                          <w:widowControl w:val="0"/>
                          <w:shd w:fill="1f1f1f" w:val="clear"/>
                          <w:spacing w:line="325.71428571428567" w:lineRule="auto"/>
                          <w:jc w:val="left"/>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"somelever"</w:t>
                        </w:r>
                      </w:p>
                      <w:p w:rsidR="00000000" w:rsidDel="00000000" w:rsidP="00000000" w:rsidRDefault="00000000" w:rsidRPr="00000000" w14:paraId="000003AD">
                        <w:pPr>
                          <w:widowControl w:val="0"/>
                          <w:shd w:fill="1f1f1f" w:val="clear"/>
                          <w:spacing w:line="325.71428571428567"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3AE">
                        <w:pPr>
                          <w:widowControl w:val="0"/>
                          <w:shd w:fill="1f1f1f" w:val="clear"/>
                          <w:spacing w:line="325.71428571428567"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3AF">
                        <w:pPr>
                          <w:widowControl w:val="0"/>
                          <w:shd w:fill="1f1f1f" w:val="clear"/>
                          <w:spacing w:line="325.71428571428567"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tc>
                  </w:tr>
                </w:tbl>
                <w:p w:rsidR="00000000" w:rsidDel="00000000" w:rsidP="00000000" w:rsidRDefault="00000000" w:rsidRPr="00000000" w14:paraId="000003B0">
                  <w:pPr>
                    <w:widowControl w:val="0"/>
                    <w:spacing w:line="240" w:lineRule="auto"/>
                    <w:jc w:val="left"/>
                    <w:rPr/>
                  </w:pPr>
                  <w:r w:rsidDel="00000000" w:rsidR="00000000" w:rsidRPr="00000000">
                    <w:rPr>
                      <w:rtl w:val="0"/>
                    </w:rPr>
                  </w:r>
                </w:p>
              </w:tc>
            </w:tr>
            <w:tr>
              <w:trPr>
                <w:cantSplit w:val="0"/>
                <w:tblHeader w:val="0"/>
              </w:trPr>
              <w:tc>
                <w:tcPr>
                  <w:shd w:fill="d0e0e3" w:val="clear"/>
                </w:tcPr>
                <w:p w:rsidR="00000000" w:rsidDel="00000000" w:rsidP="00000000" w:rsidRDefault="00000000" w:rsidRPr="00000000" w14:paraId="000003B1">
                  <w:pPr>
                    <w:widowControl w:val="0"/>
                    <w:spacing w:line="240" w:lineRule="auto"/>
                    <w:jc w:val="left"/>
                    <w:rPr/>
                  </w:pPr>
                  <w:r w:rsidDel="00000000" w:rsidR="00000000" w:rsidRPr="00000000">
                    <w:rPr>
                      <w:rtl w:val="0"/>
                    </w:rPr>
                    <w:t xml:space="preserve">timespend</w:t>
                  </w:r>
                </w:p>
              </w:tc>
              <w:tc>
                <w:tcPr>
                  <w:shd w:fill="d0e0e3" w:val="clear"/>
                </w:tcPr>
                <w:p w:rsidR="00000000" w:rsidDel="00000000" w:rsidP="00000000" w:rsidRDefault="00000000" w:rsidRPr="00000000" w14:paraId="000003B2">
                  <w:pPr>
                    <w:widowControl w:val="0"/>
                    <w:spacing w:line="240" w:lineRule="auto"/>
                    <w:jc w:val="left"/>
                    <w:rPr>
                      <w:b w:val="1"/>
                    </w:rPr>
                  </w:pPr>
                  <w:r w:rsidDel="00000000" w:rsidR="00000000" w:rsidRPr="00000000">
                    <w:rPr>
                      <w:rtl w:val="0"/>
                    </w:rPr>
                    <w:t xml:space="preserve">Adds or removes some amount to the lifetime of the element. The amount is defined by the level property, in milliseconds. By default, the effect removes milliseconds from the lifetime. </w:t>
                  </w:r>
                  <w:r w:rsidDel="00000000" w:rsidR="00000000" w:rsidRPr="00000000">
                    <w:rPr>
                      <w:b w:val="1"/>
                      <w:rtl w:val="0"/>
                    </w:rPr>
                    <w:t xml:space="preserve">Define a negative level value to add to the lifetime.</w:t>
                  </w:r>
                </w:p>
                <w:p w:rsidR="00000000" w:rsidDel="00000000" w:rsidP="00000000" w:rsidRDefault="00000000" w:rsidRPr="00000000" w14:paraId="000003B3">
                  <w:pPr>
                    <w:widowControl w:val="0"/>
                    <w:spacing w:line="240" w:lineRule="auto"/>
                    <w:jc w:val="left"/>
                    <w:rPr/>
                  </w:pPr>
                  <w:r w:rsidDel="00000000" w:rsidR="00000000" w:rsidRPr="00000000">
                    <w:rPr>
                      <w:rtl w:val="0"/>
                    </w:rPr>
                  </w:r>
                </w:p>
                <w:tbl>
                  <w:tblPr>
                    <w:tblStyle w:val="Table28"/>
                    <w:tblW w:w="7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330"/>
                    <w:tblGridChange w:id="0">
                      <w:tblGrid>
                        <w:gridCol w:w="7330"/>
                      </w:tblGrid>
                    </w:tblGridChange>
                  </w:tblGrid>
                  <w:tr>
                    <w:trPr>
                      <w:cantSplit w:val="0"/>
                      <w:tblHeader w:val="0"/>
                    </w:trPr>
                    <w:tc>
                      <w:tcPr>
                        <w:tcBorders>
                          <w:top w:color="4d3a00" w:space="0" w:sz="12" w:val="single"/>
                          <w:left w:color="4d3a00" w:space="0" w:sz="18" w:val="single"/>
                          <w:bottom w:color="4d3a00" w:space="0" w:sz="12" w:val="single"/>
                          <w:right w:color="4d3a00" w:space="0" w:sz="1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3B4">
                        <w:pPr>
                          <w:widowControl w:val="0"/>
                          <w:spacing w:line="240" w:lineRule="auto"/>
                          <w:jc w:val="left"/>
                          <w:rPr>
                            <w:b w:val="1"/>
                          </w:rPr>
                        </w:pPr>
                        <w:r w:rsidDel="00000000" w:rsidR="00000000" w:rsidRPr="00000000">
                          <w:rPr>
                            <w:b w:val="1"/>
                            <w:rtl w:val="0"/>
                          </w:rPr>
                          <w:t xml:space="preserve">Examples</w:t>
                        </w:r>
                      </w:p>
                    </w:tc>
                  </w:tr>
                  <w:tr>
                    <w:trPr>
                      <w:cantSplit w:val="0"/>
                      <w:tblHeader w:val="0"/>
                    </w:trPr>
                    <w:tc>
                      <w:tcPr>
                        <w:tcBorders>
                          <w:top w:color="4d3a00" w:space="0" w:sz="12" w:val="single"/>
                          <w:left w:color="4d3a00" w:space="0" w:sz="18" w:val="single"/>
                          <w:bottom w:color="4d3a00" w:space="0" w:sz="18" w:val="single"/>
                          <w:right w:color="4d3a00" w:space="0" w:sz="18" w:val="single"/>
                        </w:tcBorders>
                        <w:shd w:fill="1e1e1e" w:val="clear"/>
                        <w:tcMar>
                          <w:top w:w="100.0" w:type="dxa"/>
                          <w:left w:w="100.0" w:type="dxa"/>
                          <w:bottom w:w="100.0" w:type="dxa"/>
                          <w:right w:w="100.0" w:type="dxa"/>
                        </w:tcMar>
                        <w:vAlign w:val="top"/>
                      </w:tcPr>
                      <w:p w:rsidR="00000000" w:rsidDel="00000000" w:rsidP="00000000" w:rsidRDefault="00000000" w:rsidRPr="00000000" w14:paraId="000003B5">
                        <w:pPr>
                          <w:widowControl w:val="0"/>
                          <w:shd w:fill="1f1f1f" w:val="clear"/>
                          <w:spacing w:line="325.71428571428567"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B6">
                        <w:pPr>
                          <w:widowControl w:val="0"/>
                          <w:shd w:fill="1f1f1f" w:val="clear"/>
                          <w:spacing w:line="325.71428571428567"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"mycard"</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B7">
                        <w:pPr>
                          <w:widowControl w:val="0"/>
                          <w:shd w:fill="1f1f1f" w:val="clear"/>
                          <w:spacing w:line="325.71428571428567"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"xtriggers"</w:t>
                        </w: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3B8">
                        <w:pPr>
                          <w:widowControl w:val="0"/>
                          <w:shd w:fill="1f1f1f" w:val="clear"/>
                          <w:spacing w:line="325.71428571428567"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catalystaspect</w:t>
                        </w:r>
                        <w:r w:rsidDel="00000000" w:rsidR="00000000" w:rsidRPr="00000000">
                          <w:rPr>
                            <w:rFonts w:ascii="Courier New" w:cs="Courier New" w:eastAsia="Courier New" w:hAnsi="Courier New"/>
                            <w:color w:val="9cdcfe"/>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3B9">
                        <w:pPr>
                          <w:widowControl w:val="0"/>
                          <w:shd w:fill="1f1f1f" w:val="clear"/>
                          <w:spacing w:line="325.71428571428567"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"morpheffect"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"timespend"</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BA">
                        <w:pPr>
                          <w:widowControl w:val="0"/>
                          <w:shd w:fill="1f1f1f" w:val="clear"/>
                          <w:spacing w:line="325.71428571428567" w:lineRule="auto"/>
                          <w:jc w:val="left"/>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"level"</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20</w:t>
                        </w:r>
                      </w:p>
                      <w:p w:rsidR="00000000" w:rsidDel="00000000" w:rsidP="00000000" w:rsidRDefault="00000000" w:rsidRPr="00000000" w14:paraId="000003BB">
                        <w:pPr>
                          <w:widowControl w:val="0"/>
                          <w:shd w:fill="1f1f1f" w:val="clear"/>
                          <w:spacing w:line="325.71428571428567"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3BC">
                        <w:pPr>
                          <w:widowControl w:val="0"/>
                          <w:shd w:fill="1f1f1f" w:val="clear"/>
                          <w:spacing w:line="325.71428571428567"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3BD">
                        <w:pPr>
                          <w:widowControl w:val="0"/>
                          <w:shd w:fill="1f1f1f" w:val="clear"/>
                          <w:spacing w:line="325.71428571428567"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tc>
                  </w:tr>
                </w:tbl>
                <w:p w:rsidR="00000000" w:rsidDel="00000000" w:rsidP="00000000" w:rsidRDefault="00000000" w:rsidRPr="00000000" w14:paraId="000003BE">
                  <w:pPr>
                    <w:widowControl w:val="0"/>
                    <w:spacing w:line="240" w:lineRule="auto"/>
                    <w:jc w:val="left"/>
                    <w:rPr/>
                  </w:pPr>
                  <w:r w:rsidDel="00000000" w:rsidR="00000000" w:rsidRPr="00000000">
                    <w:rPr>
                      <w:rtl w:val="0"/>
                    </w:rPr>
                  </w:r>
                </w:p>
              </w:tc>
            </w:tr>
            <w:tr>
              <w:trPr>
                <w:cantSplit w:val="0"/>
                <w:tblHeader w:val="0"/>
              </w:trPr>
              <w:tc>
                <w:tcPr>
                  <w:shd w:fill="d0e0e3" w:val="clear"/>
                </w:tcPr>
                <w:p w:rsidR="00000000" w:rsidDel="00000000" w:rsidP="00000000" w:rsidRDefault="00000000" w:rsidRPr="00000000" w14:paraId="000003BF">
                  <w:pPr>
                    <w:widowControl w:val="0"/>
                    <w:spacing w:line="240" w:lineRule="auto"/>
                    <w:jc w:val="left"/>
                    <w:rPr/>
                  </w:pPr>
                  <w:r w:rsidDel="00000000" w:rsidR="00000000" w:rsidRPr="00000000">
                    <w:rPr>
                      <w:rtl w:val="0"/>
                    </w:rPr>
                    <w:t xml:space="preserve"> timeset</w:t>
                  </w:r>
                </w:p>
              </w:tc>
              <w:tc>
                <w:tcPr>
                  <w:shd w:fill="d0e0e3" w:val="clear"/>
                </w:tcPr>
                <w:p w:rsidR="00000000" w:rsidDel="00000000" w:rsidP="00000000" w:rsidRDefault="00000000" w:rsidRPr="00000000" w14:paraId="000003C0">
                  <w:pPr>
                    <w:widowControl w:val="0"/>
                    <w:spacing w:line="240" w:lineRule="auto"/>
                    <w:jc w:val="left"/>
                    <w:rPr/>
                  </w:pPr>
                  <w:r w:rsidDel="00000000" w:rsidR="00000000" w:rsidRPr="00000000">
                    <w:rPr>
                      <w:rtl w:val="0"/>
                    </w:rPr>
                    <w:t xml:space="preserve">Sets the lifetime of this element to exactly the given amount, defined by the level property, in milliseconds.</w:t>
                  </w:r>
                </w:p>
                <w:p w:rsidR="00000000" w:rsidDel="00000000" w:rsidP="00000000" w:rsidRDefault="00000000" w:rsidRPr="00000000" w14:paraId="000003C1">
                  <w:pPr>
                    <w:widowControl w:val="0"/>
                    <w:spacing w:line="240" w:lineRule="auto"/>
                    <w:jc w:val="left"/>
                    <w:rPr/>
                  </w:pPr>
                  <w:r w:rsidDel="00000000" w:rsidR="00000000" w:rsidRPr="00000000">
                    <w:rPr>
                      <w:rtl w:val="0"/>
                    </w:rPr>
                  </w:r>
                </w:p>
                <w:tbl>
                  <w:tblPr>
                    <w:tblStyle w:val="Table29"/>
                    <w:tblW w:w="7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330"/>
                    <w:tblGridChange w:id="0">
                      <w:tblGrid>
                        <w:gridCol w:w="7330"/>
                      </w:tblGrid>
                    </w:tblGridChange>
                  </w:tblGrid>
                  <w:tr>
                    <w:trPr>
                      <w:cantSplit w:val="0"/>
                      <w:tblHeader w:val="0"/>
                    </w:trPr>
                    <w:tc>
                      <w:tcPr>
                        <w:tcBorders>
                          <w:top w:color="4d3a00" w:space="0" w:sz="12" w:val="single"/>
                          <w:left w:color="4d3a00" w:space="0" w:sz="18" w:val="single"/>
                          <w:bottom w:color="4d3a00" w:space="0" w:sz="12" w:val="single"/>
                          <w:right w:color="4d3a00" w:space="0" w:sz="1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3C2">
                        <w:pPr>
                          <w:widowControl w:val="0"/>
                          <w:spacing w:line="240" w:lineRule="auto"/>
                          <w:jc w:val="left"/>
                          <w:rPr>
                            <w:b w:val="1"/>
                          </w:rPr>
                        </w:pPr>
                        <w:r w:rsidDel="00000000" w:rsidR="00000000" w:rsidRPr="00000000">
                          <w:rPr>
                            <w:b w:val="1"/>
                            <w:rtl w:val="0"/>
                          </w:rPr>
                          <w:t xml:space="preserve">Examples</w:t>
                        </w:r>
                      </w:p>
                    </w:tc>
                  </w:tr>
                  <w:tr>
                    <w:trPr>
                      <w:cantSplit w:val="0"/>
                      <w:tblHeader w:val="0"/>
                    </w:trPr>
                    <w:tc>
                      <w:tcPr>
                        <w:tcBorders>
                          <w:top w:color="4d3a00" w:space="0" w:sz="12" w:val="single"/>
                          <w:left w:color="4d3a00" w:space="0" w:sz="18" w:val="single"/>
                          <w:bottom w:color="4d3a00" w:space="0" w:sz="18" w:val="single"/>
                          <w:right w:color="4d3a00" w:space="0" w:sz="18" w:val="single"/>
                        </w:tcBorders>
                        <w:shd w:fill="1e1e1e" w:val="clear"/>
                        <w:tcMar>
                          <w:top w:w="100.0" w:type="dxa"/>
                          <w:left w:w="100.0" w:type="dxa"/>
                          <w:bottom w:w="100.0" w:type="dxa"/>
                          <w:right w:w="100.0" w:type="dxa"/>
                        </w:tcMar>
                        <w:vAlign w:val="top"/>
                      </w:tcPr>
                      <w:p w:rsidR="00000000" w:rsidDel="00000000" w:rsidP="00000000" w:rsidRDefault="00000000" w:rsidRPr="00000000" w14:paraId="000003C3">
                        <w:pPr>
                          <w:widowControl w:val="0"/>
                          <w:shd w:fill="1f1f1f" w:val="clear"/>
                          <w:spacing w:line="325.71428571428567"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C4">
                        <w:pPr>
                          <w:widowControl w:val="0"/>
                          <w:shd w:fill="1f1f1f" w:val="clear"/>
                          <w:spacing w:line="325.71428571428567"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"mycard"</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C5">
                        <w:pPr>
                          <w:widowControl w:val="0"/>
                          <w:shd w:fill="1f1f1f" w:val="clear"/>
                          <w:spacing w:line="325.71428571428567"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"xtriggers"</w:t>
                        </w: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3C6">
                        <w:pPr>
                          <w:widowControl w:val="0"/>
                          <w:shd w:fill="1f1f1f" w:val="clear"/>
                          <w:spacing w:line="325.71428571428567"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catalystaspect</w:t>
                        </w:r>
                        <w:r w:rsidDel="00000000" w:rsidR="00000000" w:rsidRPr="00000000">
                          <w:rPr>
                            <w:rFonts w:ascii="Courier New" w:cs="Courier New" w:eastAsia="Courier New" w:hAnsi="Courier New"/>
                            <w:color w:val="9cdcfe"/>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3C7">
                        <w:pPr>
                          <w:widowControl w:val="0"/>
                          <w:shd w:fill="1f1f1f" w:val="clear"/>
                          <w:spacing w:line="325.71428571428567"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"morpheffect"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timeset</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C8">
                        <w:pPr>
                          <w:widowControl w:val="0"/>
                          <w:shd w:fill="1f1f1f" w:val="clear"/>
                          <w:spacing w:line="325.71428571428567" w:lineRule="auto"/>
                          <w:jc w:val="left"/>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"level"</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20</w:t>
                        </w:r>
                      </w:p>
                      <w:p w:rsidR="00000000" w:rsidDel="00000000" w:rsidP="00000000" w:rsidRDefault="00000000" w:rsidRPr="00000000" w14:paraId="000003C9">
                        <w:pPr>
                          <w:widowControl w:val="0"/>
                          <w:shd w:fill="1f1f1f" w:val="clear"/>
                          <w:spacing w:line="325.71428571428567"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3CA">
                        <w:pPr>
                          <w:widowControl w:val="0"/>
                          <w:shd w:fill="1f1f1f" w:val="clear"/>
                          <w:spacing w:line="325.71428571428567"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3CB">
                        <w:pPr>
                          <w:widowControl w:val="0"/>
                          <w:shd w:fill="1f1f1f" w:val="clear"/>
                          <w:spacing w:line="325.71428571428567"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tc>
                  </w:tr>
                </w:tbl>
                <w:p w:rsidR="00000000" w:rsidDel="00000000" w:rsidP="00000000" w:rsidRDefault="00000000" w:rsidRPr="00000000" w14:paraId="000003CC">
                  <w:pPr>
                    <w:widowControl w:val="0"/>
                    <w:spacing w:line="240" w:lineRule="auto"/>
                    <w:jc w:val="left"/>
                    <w:rPr/>
                  </w:pPr>
                  <w:r w:rsidDel="00000000" w:rsidR="00000000" w:rsidRPr="00000000">
                    <w:rPr>
                      <w:rtl w:val="0"/>
                    </w:rPr>
                  </w:r>
                </w:p>
              </w:tc>
            </w:tr>
            <w:tr>
              <w:trPr>
                <w:cantSplit w:val="0"/>
                <w:tblHeader w:val="0"/>
              </w:trPr>
              <w:tc>
                <w:tcPr>
                  <w:shd w:fill="d0e0e3" w:val="clear"/>
                </w:tcPr>
                <w:p w:rsidR="00000000" w:rsidDel="00000000" w:rsidP="00000000" w:rsidRDefault="00000000" w:rsidRPr="00000000" w14:paraId="000003CD">
                  <w:pPr>
                    <w:widowControl w:val="0"/>
                    <w:spacing w:line="240" w:lineRule="auto"/>
                    <w:jc w:val="left"/>
                    <w:rPr/>
                  </w:pPr>
                  <w:r w:rsidDel="00000000" w:rsidR="00000000" w:rsidRPr="00000000">
                    <w:rPr>
                      <w:rtl w:val="0"/>
                    </w:rPr>
                    <w:t xml:space="preserve">grandeffects</w:t>
                  </w:r>
                  <w:r w:rsidDel="00000000" w:rsidR="00000000" w:rsidRPr="00000000">
                    <w:rPr>
                      <w:rtl w:val="0"/>
                    </w:rPr>
                  </w:r>
                </w:p>
              </w:tc>
              <w:tc>
                <w:tcPr>
                  <w:shd w:fill="d0e0e3" w:val="clear"/>
                </w:tcPr>
                <w:p w:rsidR="00000000" w:rsidDel="00000000" w:rsidP="00000000" w:rsidRDefault="00000000" w:rsidRPr="00000000" w14:paraId="000003CE">
                  <w:pPr>
                    <w:widowControl w:val="0"/>
                    <w:spacing w:line="240" w:lineRule="auto"/>
                    <w:jc w:val="left"/>
                    <w:rPr/>
                  </w:pPr>
                  <w:r w:rsidDel="00000000" w:rsidR="00000000" w:rsidRPr="00000000">
                    <w:rPr>
                      <w:rtl w:val="0"/>
                    </w:rPr>
                    <w:t xml:space="preserve">Execute a specified set of recipe effects.</w:t>
                  </w:r>
                </w:p>
                <w:p w:rsidR="00000000" w:rsidDel="00000000" w:rsidP="00000000" w:rsidRDefault="00000000" w:rsidRPr="00000000" w14:paraId="000003CF">
                  <w:pPr>
                    <w:widowControl w:val="0"/>
                    <w:spacing w:line="240" w:lineRule="auto"/>
                    <w:jc w:val="left"/>
                    <w:rPr/>
                  </w:pPr>
                  <w:r w:rsidDel="00000000" w:rsidR="00000000" w:rsidRPr="00000000">
                    <w:rPr>
                      <w:rtl w:val="0"/>
                    </w:rPr>
                  </w:r>
                </w:p>
                <w:tbl>
                  <w:tblPr>
                    <w:tblStyle w:val="Table30"/>
                    <w:tblW w:w="7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330"/>
                    <w:tblGridChange w:id="0">
                      <w:tblGrid>
                        <w:gridCol w:w="7330"/>
                      </w:tblGrid>
                    </w:tblGridChange>
                  </w:tblGrid>
                  <w:tr>
                    <w:trPr>
                      <w:cantSplit w:val="0"/>
                      <w:tblHeader w:val="0"/>
                    </w:trPr>
                    <w:tc>
                      <w:tcPr>
                        <w:tcBorders>
                          <w:top w:color="4d3a00" w:space="0" w:sz="12" w:val="single"/>
                          <w:left w:color="4d3a00" w:space="0" w:sz="18" w:val="single"/>
                          <w:bottom w:color="4d3a00" w:space="0" w:sz="12" w:val="single"/>
                          <w:right w:color="4d3a00" w:space="0" w:sz="1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3D0">
                        <w:pPr>
                          <w:widowControl w:val="0"/>
                          <w:spacing w:line="240" w:lineRule="auto"/>
                          <w:jc w:val="left"/>
                          <w:rPr>
                            <w:b w:val="1"/>
                          </w:rPr>
                        </w:pPr>
                        <w:r w:rsidDel="00000000" w:rsidR="00000000" w:rsidRPr="00000000">
                          <w:rPr>
                            <w:b w:val="1"/>
                            <w:rtl w:val="0"/>
                          </w:rPr>
                          <w:t xml:space="preserve">Examples</w:t>
                        </w:r>
                      </w:p>
                    </w:tc>
                  </w:tr>
                  <w:tr>
                    <w:trPr>
                      <w:cantSplit w:val="0"/>
                      <w:tblHeader w:val="0"/>
                    </w:trPr>
                    <w:tc>
                      <w:tcPr>
                        <w:tcBorders>
                          <w:top w:color="4d3a00" w:space="0" w:sz="12" w:val="single"/>
                          <w:left w:color="4d3a00" w:space="0" w:sz="18" w:val="single"/>
                          <w:bottom w:color="4d3a00" w:space="0" w:sz="18" w:val="single"/>
                          <w:right w:color="4d3a00" w:space="0" w:sz="18" w:val="single"/>
                        </w:tcBorders>
                        <w:shd w:fill="1e1e1e" w:val="clear"/>
                        <w:tcMar>
                          <w:top w:w="100.0" w:type="dxa"/>
                          <w:left w:w="100.0" w:type="dxa"/>
                          <w:bottom w:w="100.0" w:type="dxa"/>
                          <w:right w:w="100.0" w:type="dxa"/>
                        </w:tcMar>
                        <w:vAlign w:val="top"/>
                      </w:tcPr>
                      <w:p w:rsidR="00000000" w:rsidDel="00000000" w:rsidP="00000000" w:rsidRDefault="00000000" w:rsidRPr="00000000" w14:paraId="000003D1">
                        <w:pPr>
                          <w:widowControl w:val="0"/>
                          <w:shd w:fill="1f1f1f" w:val="clear"/>
                          <w:spacing w:line="325.71428571428567"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D2">
                        <w:pPr>
                          <w:widowControl w:val="0"/>
                          <w:shd w:fill="1f1f1f" w:val="clear"/>
                          <w:spacing w:line="325.71428571428567"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"mycard"</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D3">
                        <w:pPr>
                          <w:widowControl w:val="0"/>
                          <w:shd w:fill="1f1f1f" w:val="clear"/>
                          <w:spacing w:line="325.71428571428567"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"xtriggers"</w:t>
                        </w: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3D4">
                        <w:pPr>
                          <w:widowControl w:val="0"/>
                          <w:shd w:fill="1f1f1f" w:val="clear"/>
                          <w:spacing w:line="325.71428571428567"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catalystaspect</w:t>
                        </w:r>
                        <w:r w:rsidDel="00000000" w:rsidR="00000000" w:rsidRPr="00000000">
                          <w:rPr>
                            <w:rFonts w:ascii="Courier New" w:cs="Courier New" w:eastAsia="Courier New" w:hAnsi="Courier New"/>
                            <w:color w:val="9cdcfe"/>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3D5">
                        <w:pPr>
                          <w:widowControl w:val="0"/>
                          <w:shd w:fill="1f1f1f" w:val="clear"/>
                          <w:spacing w:line="325.71428571428567"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"morpheffect"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grandeffects</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D6">
                        <w:pPr>
                          <w:widowControl w:val="0"/>
                          <w:shd w:fill="1f1f1f" w:val="clear"/>
                          <w:spacing w:line="325.71428571428567"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grandeffects</w:t>
                        </w:r>
                        <w:r w:rsidDel="00000000" w:rsidR="00000000" w:rsidRPr="00000000">
                          <w:rPr>
                            <w:rFonts w:ascii="Courier New" w:cs="Courier New" w:eastAsia="Courier New" w:hAnsi="Courier New"/>
                            <w:color w:val="9cdcfe"/>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3D7">
                        <w:pPr>
                          <w:widowControl w:val="0"/>
                          <w:shd w:fill="1f1f1f" w:val="clear"/>
                          <w:spacing w:line="325.71428571428567"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"effects"</w:t>
                        </w: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3D8">
                        <w:pPr>
                          <w:widowControl w:val="0"/>
                          <w:shd w:fill="1f1f1f" w:val="clear"/>
                          <w:spacing w:line="325.71428571428567" w:lineRule="auto"/>
                          <w:jc w:val="left"/>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"notoriety"</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w:t>
                        </w:r>
                      </w:p>
                      <w:p w:rsidR="00000000" w:rsidDel="00000000" w:rsidP="00000000" w:rsidRDefault="00000000" w:rsidRPr="00000000" w14:paraId="000003D9">
                        <w:pPr>
                          <w:widowControl w:val="0"/>
                          <w:shd w:fill="1f1f1f" w:val="clear"/>
                          <w:spacing w:line="325.71428571428567"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3DA">
                        <w:pPr>
                          <w:widowControl w:val="0"/>
                          <w:shd w:fill="1f1f1f" w:val="clear"/>
                          <w:spacing w:line="325.71428571428567"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"movements"</w:t>
                        </w: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3DB">
                        <w:pPr>
                          <w:widowControl w:val="0"/>
                          <w:shd w:fill="1f1f1f" w:val="clear"/>
                          <w:spacing w:line="325.71428571428567" w:lineRule="auto"/>
                          <w:jc w:val="left"/>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"~/tabletop"</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"hunter"</w:t>
                        </w:r>
                      </w:p>
                      <w:p w:rsidR="00000000" w:rsidDel="00000000" w:rsidP="00000000" w:rsidRDefault="00000000" w:rsidRPr="00000000" w14:paraId="000003DC">
                        <w:pPr>
                          <w:widowControl w:val="0"/>
                          <w:shd w:fill="1f1f1f" w:val="clear"/>
                          <w:spacing w:line="325.71428571428567"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3DD">
                        <w:pPr>
                          <w:widowControl w:val="0"/>
                          <w:shd w:fill="1f1f1f" w:val="clear"/>
                          <w:spacing w:line="325.71428571428567"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3DE">
                        <w:pPr>
                          <w:widowControl w:val="0"/>
                          <w:shd w:fill="1f1f1f" w:val="clear"/>
                          <w:spacing w:line="325.71428571428567"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3DF">
                        <w:pPr>
                          <w:widowControl w:val="0"/>
                          <w:shd w:fill="1f1f1f" w:val="clear"/>
                          <w:spacing w:line="325.71428571428567"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3E0">
                        <w:pPr>
                          <w:widowControl w:val="0"/>
                          <w:shd w:fill="1f1f1f" w:val="clear"/>
                          <w:spacing w:line="325.71428571428567"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tc>
                  </w:tr>
                </w:tbl>
                <w:p w:rsidR="00000000" w:rsidDel="00000000" w:rsidP="00000000" w:rsidRDefault="00000000" w:rsidRPr="00000000" w14:paraId="000003E1">
                  <w:pPr>
                    <w:widowControl w:val="0"/>
                    <w:spacing w:line="240" w:lineRule="auto"/>
                    <w:jc w:val="left"/>
                    <w:rPr/>
                  </w:pPr>
                  <w:r w:rsidDel="00000000" w:rsidR="00000000" w:rsidRPr="00000000">
                    <w:rPr>
                      <w:rtl w:val="0"/>
                    </w:rPr>
                  </w:r>
                </w:p>
              </w:tc>
            </w:tr>
            <w:tr>
              <w:trPr>
                <w:cantSplit w:val="0"/>
                <w:tblHeader w:val="0"/>
              </w:trPr>
              <w:tc>
                <w:tcPr>
                  <w:shd w:fill="d0e0e3" w:val="clear"/>
                </w:tcPr>
                <w:p w:rsidR="00000000" w:rsidDel="00000000" w:rsidP="00000000" w:rsidRDefault="00000000" w:rsidRPr="00000000" w14:paraId="000003E2">
                  <w:pPr>
                    <w:widowControl w:val="0"/>
                    <w:spacing w:line="240" w:lineRule="auto"/>
                    <w:jc w:val="left"/>
                    <w:rPr/>
                  </w:pPr>
                  <w:r w:rsidDel="00000000" w:rsidR="00000000" w:rsidRPr="00000000">
                    <w:rPr>
                      <w:rtl w:val="0"/>
                    </w:rPr>
                    <w:t xml:space="preserve">induce</w:t>
                  </w:r>
                </w:p>
              </w:tc>
              <w:tc>
                <w:tcPr>
                  <w:shd w:fill="d0e0e3" w:val="clear"/>
                </w:tcPr>
                <w:p w:rsidR="00000000" w:rsidDel="00000000" w:rsidP="00000000" w:rsidRDefault="00000000" w:rsidRPr="00000000" w14:paraId="000003E3">
                  <w:pPr>
                    <w:widowControl w:val="0"/>
                    <w:spacing w:line="240" w:lineRule="auto"/>
                    <w:jc w:val="left"/>
                    <w:rPr/>
                  </w:pPr>
                  <w:r w:rsidDel="00000000" w:rsidR="00000000" w:rsidRPr="00000000">
                    <w:rPr>
                      <w:rtl w:val="0"/>
                    </w:rPr>
                    <w:t xml:space="preserve">Spawn a verb running the recipe defined by the specified id. This morph effect also supports the expulsion property to expulse things into the new verb, but not the challenge property.</w:t>
                  </w:r>
                </w:p>
                <w:p w:rsidR="00000000" w:rsidDel="00000000" w:rsidP="00000000" w:rsidRDefault="00000000" w:rsidRPr="00000000" w14:paraId="000003E4">
                  <w:pPr>
                    <w:widowControl w:val="0"/>
                    <w:spacing w:line="240" w:lineRule="auto"/>
                    <w:jc w:val="left"/>
                    <w:rPr/>
                  </w:pPr>
                  <w:r w:rsidDel="00000000" w:rsidR="00000000" w:rsidRPr="00000000">
                    <w:rPr>
                      <w:rtl w:val="0"/>
                    </w:rPr>
                  </w:r>
                </w:p>
                <w:tbl>
                  <w:tblPr>
                    <w:tblStyle w:val="Table31"/>
                    <w:tblW w:w="7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330"/>
                    <w:tblGridChange w:id="0">
                      <w:tblGrid>
                        <w:gridCol w:w="7330"/>
                      </w:tblGrid>
                    </w:tblGridChange>
                  </w:tblGrid>
                  <w:tr>
                    <w:trPr>
                      <w:cantSplit w:val="0"/>
                      <w:tblHeader w:val="0"/>
                    </w:trPr>
                    <w:tc>
                      <w:tcPr>
                        <w:tcBorders>
                          <w:top w:color="4d3a00" w:space="0" w:sz="12" w:val="single"/>
                          <w:left w:color="4d3a00" w:space="0" w:sz="18" w:val="single"/>
                          <w:bottom w:color="4d3a00" w:space="0" w:sz="12" w:val="single"/>
                          <w:right w:color="4d3a00" w:space="0" w:sz="1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3E5">
                        <w:pPr>
                          <w:widowControl w:val="0"/>
                          <w:spacing w:line="240" w:lineRule="auto"/>
                          <w:jc w:val="left"/>
                          <w:rPr>
                            <w:b w:val="1"/>
                          </w:rPr>
                        </w:pPr>
                        <w:r w:rsidDel="00000000" w:rsidR="00000000" w:rsidRPr="00000000">
                          <w:rPr>
                            <w:b w:val="1"/>
                            <w:rtl w:val="0"/>
                          </w:rPr>
                          <w:t xml:space="preserve">Examples</w:t>
                        </w:r>
                      </w:p>
                    </w:tc>
                  </w:tr>
                  <w:tr>
                    <w:trPr>
                      <w:cantSplit w:val="0"/>
                      <w:tblHeader w:val="0"/>
                    </w:trPr>
                    <w:tc>
                      <w:tcPr>
                        <w:tcBorders>
                          <w:top w:color="4d3a00" w:space="0" w:sz="12" w:val="single"/>
                          <w:left w:color="4d3a00" w:space="0" w:sz="18" w:val="single"/>
                          <w:bottom w:color="4d3a00" w:space="0" w:sz="18" w:val="single"/>
                          <w:right w:color="4d3a00" w:space="0" w:sz="18" w:val="single"/>
                        </w:tcBorders>
                        <w:shd w:fill="1e1e1e" w:val="clear"/>
                        <w:tcMar>
                          <w:top w:w="100.0" w:type="dxa"/>
                          <w:left w:w="100.0" w:type="dxa"/>
                          <w:bottom w:w="100.0" w:type="dxa"/>
                          <w:right w:w="100.0" w:type="dxa"/>
                        </w:tcMar>
                        <w:vAlign w:val="top"/>
                      </w:tcPr>
                      <w:p w:rsidR="00000000" w:rsidDel="00000000" w:rsidP="00000000" w:rsidRDefault="00000000" w:rsidRPr="00000000" w14:paraId="000003E6">
                        <w:pPr>
                          <w:widowControl w:val="0"/>
                          <w:shd w:fill="1f1f1f" w:val="clear"/>
                          <w:spacing w:line="325.71428571428567"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E7">
                        <w:pPr>
                          <w:widowControl w:val="0"/>
                          <w:shd w:fill="1f1f1f" w:val="clear"/>
                          <w:spacing w:line="325.71428571428567"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"mycard"</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E8">
                        <w:pPr>
                          <w:widowControl w:val="0"/>
                          <w:shd w:fill="1f1f1f" w:val="clear"/>
                          <w:spacing w:line="325.71428571428567"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"xtriggers"</w:t>
                        </w: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3E9">
                        <w:pPr>
                          <w:widowControl w:val="0"/>
                          <w:shd w:fill="1f1f1f" w:val="clear"/>
                          <w:spacing w:line="325.71428571428567"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catalystaspect</w:t>
                        </w:r>
                        <w:r w:rsidDel="00000000" w:rsidR="00000000" w:rsidRPr="00000000">
                          <w:rPr>
                            <w:rFonts w:ascii="Courier New" w:cs="Courier New" w:eastAsia="Courier New" w:hAnsi="Courier New"/>
                            <w:color w:val="9cdcfe"/>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3EA">
                        <w:pPr>
                          <w:widowControl w:val="0"/>
                          <w:shd w:fill="1f1f1f" w:val="clear"/>
                          <w:spacing w:line="325.71428571428567"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"morpheffect"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"induce"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EB">
                        <w:pPr>
                          <w:widowControl w:val="0"/>
                          <w:shd w:fill="1f1f1f" w:val="clear"/>
                          <w:spacing w:line="325.71428571428567" w:lineRule="auto"/>
                          <w:jc w:val="left"/>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"myrecipe"</w:t>
                        </w:r>
                      </w:p>
                      <w:p w:rsidR="00000000" w:rsidDel="00000000" w:rsidP="00000000" w:rsidRDefault="00000000" w:rsidRPr="00000000" w14:paraId="000003EC">
                        <w:pPr>
                          <w:widowControl w:val="0"/>
                          <w:shd w:fill="1f1f1f" w:val="clear"/>
                          <w:spacing w:line="325.71428571428567"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3ED">
                        <w:pPr>
                          <w:widowControl w:val="0"/>
                          <w:shd w:fill="1f1f1f" w:val="clear"/>
                          <w:spacing w:line="325.71428571428567"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3EE">
                        <w:pPr>
                          <w:widowControl w:val="0"/>
                          <w:shd w:fill="1f1f1f" w:val="clear"/>
                          <w:spacing w:line="325.71428571428567"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tc>
                  </w:tr>
                </w:tbl>
                <w:p w:rsidR="00000000" w:rsidDel="00000000" w:rsidP="00000000" w:rsidRDefault="00000000" w:rsidRPr="00000000" w14:paraId="000003EF">
                  <w:pPr>
                    <w:widowControl w:val="0"/>
                    <w:spacing w:line="240" w:lineRule="auto"/>
                    <w:jc w:val="left"/>
                    <w:rPr/>
                  </w:pPr>
                  <w:r w:rsidDel="00000000" w:rsidR="00000000" w:rsidRPr="00000000">
                    <w:rPr>
                      <w:rtl w:val="0"/>
                    </w:rPr>
                  </w:r>
                </w:p>
              </w:tc>
            </w:tr>
            <w:tr>
              <w:trPr>
                <w:cantSplit w:val="0"/>
                <w:tblHeader w:val="0"/>
              </w:trPr>
              <w:tc>
                <w:tcPr>
                  <w:shd w:fill="d0e0e3" w:val="clear"/>
                </w:tcPr>
                <w:p w:rsidR="00000000" w:rsidDel="00000000" w:rsidP="00000000" w:rsidRDefault="00000000" w:rsidRPr="00000000" w14:paraId="000003F0">
                  <w:pPr>
                    <w:widowControl w:val="0"/>
                    <w:spacing w:line="240" w:lineRule="auto"/>
                    <w:jc w:val="left"/>
                    <w:rPr/>
                  </w:pPr>
                  <w:r w:rsidDel="00000000" w:rsidR="00000000" w:rsidRPr="00000000">
                    <w:rPr>
                      <w:rtl w:val="0"/>
                    </w:rPr>
                    <w:t xml:space="preserve">link</w:t>
                  </w:r>
                </w:p>
              </w:tc>
              <w:tc>
                <w:tcPr>
                  <w:shd w:fill="d0e0e3" w:val="clear"/>
                </w:tcPr>
                <w:p w:rsidR="00000000" w:rsidDel="00000000" w:rsidP="00000000" w:rsidRDefault="00000000" w:rsidRPr="00000000" w14:paraId="000003F1">
                  <w:pPr>
                    <w:widowControl w:val="0"/>
                    <w:spacing w:line="240" w:lineRule="auto"/>
                    <w:jc w:val="left"/>
                    <w:rPr/>
                  </w:pPr>
                  <w:r w:rsidDel="00000000" w:rsidR="00000000" w:rsidRPr="00000000">
                    <w:rPr>
                      <w:rtl w:val="0"/>
                    </w:rPr>
                    <w:t xml:space="preserve">Prepends the given recipe as a link for the linked property of the recipe, right before it resolves which link to route to next. This is not a permanent addition, it is only for this current recipe execution.</w:t>
                  </w:r>
                </w:p>
                <w:p w:rsidR="00000000" w:rsidDel="00000000" w:rsidP="00000000" w:rsidRDefault="00000000" w:rsidRPr="00000000" w14:paraId="000003F2">
                  <w:pPr>
                    <w:widowControl w:val="0"/>
                    <w:spacing w:line="240" w:lineRule="auto"/>
                    <w:jc w:val="left"/>
                    <w:rPr/>
                  </w:pPr>
                  <w:r w:rsidDel="00000000" w:rsidR="00000000" w:rsidRPr="00000000">
                    <w:rPr>
                      <w:rtl w:val="0"/>
                    </w:rPr>
                  </w:r>
                </w:p>
                <w:tbl>
                  <w:tblPr>
                    <w:tblStyle w:val="Table32"/>
                    <w:tblW w:w="7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330"/>
                    <w:tblGridChange w:id="0">
                      <w:tblGrid>
                        <w:gridCol w:w="7330"/>
                      </w:tblGrid>
                    </w:tblGridChange>
                  </w:tblGrid>
                  <w:tr>
                    <w:trPr>
                      <w:cantSplit w:val="0"/>
                      <w:tblHeader w:val="0"/>
                    </w:trPr>
                    <w:tc>
                      <w:tcPr>
                        <w:tcBorders>
                          <w:top w:color="4d3a00" w:space="0" w:sz="12" w:val="single"/>
                          <w:left w:color="4d3a00" w:space="0" w:sz="18" w:val="single"/>
                          <w:bottom w:color="4d3a00" w:space="0" w:sz="12" w:val="single"/>
                          <w:right w:color="4d3a00" w:space="0" w:sz="1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3F3">
                        <w:pPr>
                          <w:widowControl w:val="0"/>
                          <w:spacing w:line="240" w:lineRule="auto"/>
                          <w:jc w:val="left"/>
                          <w:rPr>
                            <w:b w:val="1"/>
                          </w:rPr>
                        </w:pPr>
                        <w:r w:rsidDel="00000000" w:rsidR="00000000" w:rsidRPr="00000000">
                          <w:rPr>
                            <w:b w:val="1"/>
                            <w:rtl w:val="0"/>
                          </w:rPr>
                          <w:t xml:space="preserve">Examples</w:t>
                        </w:r>
                      </w:p>
                    </w:tc>
                  </w:tr>
                  <w:tr>
                    <w:trPr>
                      <w:cantSplit w:val="0"/>
                      <w:tblHeader w:val="0"/>
                    </w:trPr>
                    <w:tc>
                      <w:tcPr>
                        <w:tcBorders>
                          <w:top w:color="4d3a00" w:space="0" w:sz="12" w:val="single"/>
                          <w:left w:color="4d3a00" w:space="0" w:sz="18" w:val="single"/>
                          <w:bottom w:color="4d3a00" w:space="0" w:sz="18" w:val="single"/>
                          <w:right w:color="4d3a00" w:space="0" w:sz="18" w:val="single"/>
                        </w:tcBorders>
                        <w:shd w:fill="1e1e1e" w:val="clear"/>
                        <w:tcMar>
                          <w:top w:w="100.0" w:type="dxa"/>
                          <w:left w:w="100.0" w:type="dxa"/>
                          <w:bottom w:w="100.0" w:type="dxa"/>
                          <w:right w:w="100.0" w:type="dxa"/>
                        </w:tcMar>
                        <w:vAlign w:val="top"/>
                      </w:tcPr>
                      <w:p w:rsidR="00000000" w:rsidDel="00000000" w:rsidP="00000000" w:rsidRDefault="00000000" w:rsidRPr="00000000" w14:paraId="000003F4">
                        <w:pPr>
                          <w:widowControl w:val="0"/>
                          <w:shd w:fill="1f1f1f" w:val="clear"/>
                          <w:spacing w:line="325.71428571428567"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F5">
                        <w:pPr>
                          <w:widowControl w:val="0"/>
                          <w:shd w:fill="1f1f1f" w:val="clear"/>
                          <w:spacing w:line="325.71428571428567"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"mycard"</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F6">
                        <w:pPr>
                          <w:widowControl w:val="0"/>
                          <w:shd w:fill="1f1f1f" w:val="clear"/>
                          <w:spacing w:line="325.71428571428567"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"xtriggers"</w:t>
                        </w: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3F7">
                        <w:pPr>
                          <w:widowControl w:val="0"/>
                          <w:shd w:fill="1f1f1f" w:val="clear"/>
                          <w:spacing w:line="325.71428571428567"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catalystaspect</w:t>
                        </w:r>
                        <w:r w:rsidDel="00000000" w:rsidR="00000000" w:rsidRPr="00000000">
                          <w:rPr>
                            <w:rFonts w:ascii="Courier New" w:cs="Courier New" w:eastAsia="Courier New" w:hAnsi="Courier New"/>
                            <w:color w:val="9cdcfe"/>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3F8">
                        <w:pPr>
                          <w:widowControl w:val="0"/>
                          <w:shd w:fill="1f1f1f" w:val="clear"/>
                          <w:spacing w:line="325.71428571428567"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"morpheffect"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"link"</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F9">
                        <w:pPr>
                          <w:widowControl w:val="0"/>
                          <w:shd w:fill="1f1f1f" w:val="clear"/>
                          <w:spacing w:line="325.71428571428567" w:lineRule="auto"/>
                          <w:jc w:val="left"/>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"myrecipe"</w:t>
                        </w:r>
                      </w:p>
                      <w:p w:rsidR="00000000" w:rsidDel="00000000" w:rsidP="00000000" w:rsidRDefault="00000000" w:rsidRPr="00000000" w14:paraId="000003FA">
                        <w:pPr>
                          <w:widowControl w:val="0"/>
                          <w:shd w:fill="1f1f1f" w:val="clear"/>
                          <w:spacing w:line="325.71428571428567"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3FB">
                        <w:pPr>
                          <w:widowControl w:val="0"/>
                          <w:shd w:fill="1f1f1f" w:val="clear"/>
                          <w:spacing w:line="325.71428571428567"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3FC">
                        <w:pPr>
                          <w:widowControl w:val="0"/>
                          <w:shd w:fill="1f1f1f" w:val="clear"/>
                          <w:spacing w:line="325.71428571428567"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tc>
                  </w:tr>
                </w:tbl>
                <w:p w:rsidR="00000000" w:rsidDel="00000000" w:rsidP="00000000" w:rsidRDefault="00000000" w:rsidRPr="00000000" w14:paraId="000003FD">
                  <w:pPr>
                    <w:widowControl w:val="0"/>
                    <w:spacing w:line="240" w:lineRule="auto"/>
                    <w:jc w:val="left"/>
                    <w:rPr/>
                  </w:pPr>
                  <w:r w:rsidDel="00000000" w:rsidR="00000000" w:rsidRPr="00000000">
                    <w:rPr>
                      <w:rtl w:val="0"/>
                    </w:rPr>
                  </w:r>
                </w:p>
              </w:tc>
            </w:tr>
          </w:tbl>
          <w:p w:rsidR="00000000" w:rsidDel="00000000" w:rsidP="00000000" w:rsidRDefault="00000000" w:rsidRPr="00000000" w14:paraId="000003FE">
            <w:pPr>
              <w:pStyle w:val="Heading5"/>
              <w:rPr/>
            </w:pPr>
            <w:bookmarkStart w:colFirst="0" w:colLast="0" w:name="_dao3331o4ved" w:id="67"/>
            <w:bookmarkEnd w:id="67"/>
            <w:r w:rsidDel="00000000" w:rsidR="00000000" w:rsidRPr="00000000">
              <w:rPr>
                <w:rtl w:val="0"/>
              </w:rPr>
              <w:t xml:space="preserve">Subtleties of the system: how quantities act and other gotchas</w:t>
            </w:r>
          </w:p>
          <w:p w:rsidR="00000000" w:rsidDel="00000000" w:rsidP="00000000" w:rsidRDefault="00000000" w:rsidRPr="00000000" w14:paraId="000003FF">
            <w:pPr>
              <w:spacing w:line="240" w:lineRule="auto"/>
              <w:rPr/>
            </w:pPr>
            <w:r w:rsidDel="00000000" w:rsidR="00000000" w:rsidRPr="00000000">
              <w:rPr>
                <w:rtl w:val="0"/>
              </w:rPr>
              <w:t xml:space="preserve">This section is dedicated to clarify all the possible edge cases and general important things to know about the way xtriggers work.</w:t>
            </w:r>
          </w:p>
          <w:p w:rsidR="00000000" w:rsidDel="00000000" w:rsidP="00000000" w:rsidRDefault="00000000" w:rsidRPr="00000000" w14:paraId="00000400">
            <w:pPr>
              <w:pStyle w:val="Heading6"/>
              <w:rPr/>
            </w:pPr>
            <w:bookmarkStart w:colFirst="0" w:colLast="0" w:name="_nz60r9fw5jun" w:id="68"/>
            <w:bookmarkEnd w:id="68"/>
            <w:r w:rsidDel="00000000" w:rsidR="00000000" w:rsidRPr="00000000">
              <w:rPr>
                <w:rtl w:val="0"/>
              </w:rPr>
              <w:t xml:space="preserve">How quantities affect the reaction</w:t>
            </w:r>
          </w:p>
          <w:p w:rsidR="00000000" w:rsidDel="00000000" w:rsidP="00000000" w:rsidRDefault="00000000" w:rsidRPr="00000000" w14:paraId="00000401">
            <w:pPr>
              <w:spacing w:line="240" w:lineRule="auto"/>
              <w:rPr/>
            </w:pPr>
            <w:r w:rsidDel="00000000" w:rsidR="00000000" w:rsidRPr="00000000">
              <w:rPr>
                <w:rtl w:val="0"/>
              </w:rPr>
              <w:t xml:space="preserve">In vanilla, the catalyst quantity (the amount of the element making the xtriggers react) is never taken into account. Having 1, 2, 5 job cards doesn't change anything. The reacting quantity (how many elements having this xtrigger are present in the verb) is never taken into account either, with one exception: the </w:t>
            </w:r>
            <w:r w:rsidDel="00000000" w:rsidR="00000000" w:rsidRPr="00000000">
              <w:rPr>
                <w:b w:val="1"/>
                <w:rtl w:val="0"/>
              </w:rPr>
              <w:t xml:space="preserve">transform xtrigger</w:t>
            </w:r>
            <w:r w:rsidDel="00000000" w:rsidR="00000000" w:rsidRPr="00000000">
              <w:rPr>
                <w:rtl w:val="0"/>
              </w:rPr>
              <w:t xml:space="preserve">.</w:t>
            </w:r>
          </w:p>
          <w:p w:rsidR="00000000" w:rsidDel="00000000" w:rsidP="00000000" w:rsidRDefault="00000000" w:rsidRPr="00000000" w14:paraId="00000402">
            <w:pPr>
              <w:spacing w:line="240" w:lineRule="auto"/>
              <w:rPr/>
            </w:pPr>
            <w:r w:rsidDel="00000000" w:rsidR="00000000" w:rsidRPr="00000000">
              <w:rPr>
                <w:rtl w:val="0"/>
              </w:rPr>
            </w:r>
          </w:p>
          <w:p w:rsidR="00000000" w:rsidDel="00000000" w:rsidP="00000000" w:rsidRDefault="00000000" w:rsidRPr="00000000" w14:paraId="00000403">
            <w:pPr>
              <w:spacing w:line="240" w:lineRule="auto"/>
              <w:rPr/>
            </w:pPr>
            <w:r w:rsidDel="00000000" w:rsidR="00000000" w:rsidRPr="00000000">
              <w:rPr>
                <w:rtl w:val="0"/>
              </w:rPr>
              <w:t xml:space="preserve">This means that if you have 3 instances of the element, with a spawn xtrigger of level 2, when xtriggers are resolved, only 2 cards will be spawned, not 6. But if you have 3 instances of the element, with a transform xtrigger set to level 2, you will get 6 new cards replacing the 3 previous ones (3x2).</w:t>
            </w:r>
          </w:p>
          <w:p w:rsidR="00000000" w:rsidDel="00000000" w:rsidP="00000000" w:rsidRDefault="00000000" w:rsidRPr="00000000" w14:paraId="00000404">
            <w:pPr>
              <w:rPr/>
            </w:pPr>
            <w:r w:rsidDel="00000000" w:rsidR="00000000" w:rsidRPr="00000000">
              <w:rPr>
                <w:rtl w:val="0"/>
              </w:rPr>
            </w:r>
          </w:p>
          <w:tbl>
            <w:tblPr>
              <w:tblStyle w:val="Table33"/>
              <w:tblW w:w="913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95"/>
              <w:gridCol w:w="8040"/>
              <w:tblGridChange w:id="0">
                <w:tblGrid>
                  <w:gridCol w:w="1095"/>
                  <w:gridCol w:w="8040"/>
                </w:tblGrid>
              </w:tblGridChange>
            </w:tblGrid>
            <w:tr>
              <w:trPr>
                <w:cantSplit w:val="0"/>
                <w:tblHeader w:val="0"/>
              </w:trPr>
              <w:tc>
                <w:tcPr>
                  <w:shd w:fill="d0e0e3" w:val="clear"/>
                </w:tcPr>
                <w:p w:rsidR="00000000" w:rsidDel="00000000" w:rsidP="00000000" w:rsidRDefault="00000000" w:rsidRPr="00000000" w14:paraId="00000405">
                  <w:pPr>
                    <w:rPr/>
                  </w:pPr>
                  <w:r w:rsidDel="00000000" w:rsidR="00000000" w:rsidRPr="00000000">
                    <w:rPr/>
                    <w:drawing>
                      <wp:inline distB="114300" distT="114300" distL="114300" distR="114300">
                        <wp:extent cx="519113" cy="519113"/>
                        <wp:effectExtent b="0" l="0" r="0" t="0"/>
                        <wp:docPr id="42" name="image32.png"/>
                        <a:graphic>
                          <a:graphicData uri="http://schemas.openxmlformats.org/drawingml/2006/picture">
                            <pic:pic>
                              <pic:nvPicPr>
                                <pic:cNvPr id="0" name="image32.png"/>
                                <pic:cNvPicPr preferRelativeResize="0"/>
                              </pic:nvPicPr>
                              <pic:blipFill>
                                <a:blip r:embed="rId59"/>
                                <a:srcRect b="0" l="0" r="0" t="0"/>
                                <a:stretch>
                                  <a:fillRect/>
                                </a:stretch>
                              </pic:blipFill>
                              <pic:spPr>
                                <a:xfrm>
                                  <a:off x="0" y="0"/>
                                  <a:ext cx="519113" cy="519113"/>
                                </a:xfrm>
                                <a:prstGeom prst="rect"/>
                                <a:ln/>
                              </pic:spPr>
                            </pic:pic>
                          </a:graphicData>
                        </a:graphic>
                      </wp:inline>
                    </w:drawing>
                  </w:r>
                  <w:r w:rsidDel="00000000" w:rsidR="00000000" w:rsidRPr="00000000">
                    <w:rPr>
                      <w:rtl w:val="0"/>
                    </w:rPr>
                  </w:r>
                </w:p>
              </w:tc>
              <w:tc>
                <w:tcPr>
                  <w:shd w:fill="d0e0e3" w:val="clear"/>
                </w:tcPr>
                <w:p w:rsidR="00000000" w:rsidDel="00000000" w:rsidP="00000000" w:rsidRDefault="00000000" w:rsidRPr="00000000" w14:paraId="00000406">
                  <w:pPr>
                    <w:rPr>
                      <w:b w:val="1"/>
                    </w:rPr>
                  </w:pPr>
                  <w:r w:rsidDel="00000000" w:rsidR="00000000" w:rsidRPr="00000000">
                    <w:rPr>
                      <w:b w:val="1"/>
                      <w:rtl w:val="0"/>
                    </w:rPr>
                    <w:t xml:space="preserve">The Roost and the additional features</w:t>
                  </w:r>
                </w:p>
                <w:p w:rsidR="00000000" w:rsidDel="00000000" w:rsidP="00000000" w:rsidRDefault="00000000" w:rsidRPr="00000000" w14:paraId="00000407">
                  <w:pPr>
                    <w:rPr/>
                  </w:pPr>
                  <w:r w:rsidDel="00000000" w:rsidR="00000000" w:rsidRPr="00000000">
                    <w:rPr>
                      <w:rtl w:val="0"/>
                    </w:rPr>
                  </w:r>
                </w:p>
                <w:p w:rsidR="00000000" w:rsidDel="00000000" w:rsidP="00000000" w:rsidRDefault="00000000" w:rsidRPr="00000000" w14:paraId="00000408">
                  <w:pPr>
                    <w:rPr/>
                  </w:pPr>
                  <w:r w:rsidDel="00000000" w:rsidR="00000000" w:rsidRPr="00000000">
                    <w:rPr>
                      <w:rtl w:val="0"/>
                    </w:rPr>
                    <w:t xml:space="preserve">The Roost defines two additional boolean properties on morph effects: useMyQuantity and useCatalystQuantity. Their default value is false.</w:t>
                  </w:r>
                </w:p>
                <w:p w:rsidR="00000000" w:rsidDel="00000000" w:rsidP="00000000" w:rsidRDefault="00000000" w:rsidRPr="00000000" w14:paraId="00000409">
                  <w:pPr>
                    <w:rPr/>
                  </w:pPr>
                  <w:r w:rsidDel="00000000" w:rsidR="00000000" w:rsidRPr="00000000">
                    <w:rPr>
                      <w:rtl w:val="0"/>
                    </w:rPr>
                  </w:r>
                </w:p>
                <w:p w:rsidR="00000000" w:rsidDel="00000000" w:rsidP="00000000" w:rsidRDefault="00000000" w:rsidRPr="00000000" w14:paraId="0000040A">
                  <w:pPr>
                    <w:rPr/>
                  </w:pPr>
                  <w:r w:rsidDel="00000000" w:rsidR="00000000" w:rsidRPr="00000000">
                    <w:rPr>
                      <w:rtl w:val="0"/>
                    </w:rPr>
                    <w:t xml:space="preserve">When useMyQuantity is true, the reacting quantity is taken into account. If you have </w:t>
                  </w:r>
                  <w:r w:rsidDel="00000000" w:rsidR="00000000" w:rsidRPr="00000000">
                    <w:rPr>
                      <w:b w:val="1"/>
                      <w:rtl w:val="0"/>
                    </w:rPr>
                    <w:t xml:space="preserve">3</w:t>
                  </w:r>
                  <w:r w:rsidDel="00000000" w:rsidR="00000000" w:rsidRPr="00000000">
                    <w:rPr>
                      <w:rtl w:val="0"/>
                    </w:rPr>
                    <w:t xml:space="preserve"> elements with a spawning xtrigger set to level </w:t>
                  </w:r>
                  <w:r w:rsidDel="00000000" w:rsidR="00000000" w:rsidRPr="00000000">
                    <w:rPr>
                      <w:b w:val="1"/>
                      <w:rtl w:val="0"/>
                    </w:rPr>
                    <w:t xml:space="preserve">2</w:t>
                  </w:r>
                  <w:r w:rsidDel="00000000" w:rsidR="00000000" w:rsidRPr="00000000">
                    <w:rPr>
                      <w:rtl w:val="0"/>
                    </w:rPr>
                    <w:t xml:space="preserve">, reacting to the job aspect, when the job aspect is present in the verb, </w:t>
                  </w:r>
                  <w:r w:rsidDel="00000000" w:rsidR="00000000" w:rsidRPr="00000000">
                    <w:rPr>
                      <w:b w:val="1"/>
                      <w:rtl w:val="0"/>
                    </w:rPr>
                    <w:t xml:space="preserve">it will spawn 3x2 = 6 new cards, not just 2</w:t>
                  </w:r>
                  <w:r w:rsidDel="00000000" w:rsidR="00000000" w:rsidRPr="00000000">
                    <w:rPr>
                      <w:rtl w:val="0"/>
                    </w:rPr>
                    <w:t xml:space="preserve">. Note that reacting quantity isn’t always the same as the card’s quantity - in cases when it's an aspect that reacts to an xtrigger, “my quantity” is a quantity of that aspect, not of the card that has it.</w:t>
                  </w:r>
                </w:p>
                <w:p w:rsidR="00000000" w:rsidDel="00000000" w:rsidP="00000000" w:rsidRDefault="00000000" w:rsidRPr="00000000" w14:paraId="0000040B">
                  <w:pPr>
                    <w:rPr/>
                  </w:pPr>
                  <w:r w:rsidDel="00000000" w:rsidR="00000000" w:rsidRPr="00000000">
                    <w:rPr>
                      <w:rtl w:val="0"/>
                    </w:rPr>
                  </w:r>
                </w:p>
                <w:p w:rsidR="00000000" w:rsidDel="00000000" w:rsidP="00000000" w:rsidRDefault="00000000" w:rsidRPr="00000000" w14:paraId="0000040C">
                  <w:pPr>
                    <w:rPr>
                      <w:b w:val="1"/>
                    </w:rPr>
                  </w:pPr>
                  <w:r w:rsidDel="00000000" w:rsidR="00000000" w:rsidRPr="00000000">
                    <w:rPr>
                      <w:rtl w:val="0"/>
                    </w:rPr>
                    <w:t xml:space="preserve">useCatalystQuantity works the same way for the catalyst aspect. If you have </w:t>
                  </w:r>
                  <w:r w:rsidDel="00000000" w:rsidR="00000000" w:rsidRPr="00000000">
                    <w:rPr>
                      <w:b w:val="1"/>
                      <w:rtl w:val="0"/>
                    </w:rPr>
                    <w:t xml:space="preserve">3</w:t>
                  </w:r>
                  <w:r w:rsidDel="00000000" w:rsidR="00000000" w:rsidRPr="00000000">
                    <w:rPr>
                      <w:rtl w:val="0"/>
                    </w:rPr>
                    <w:t xml:space="preserve"> elements with a spawning xtrigger set to level </w:t>
                  </w:r>
                  <w:r w:rsidDel="00000000" w:rsidR="00000000" w:rsidRPr="00000000">
                    <w:rPr>
                      <w:b w:val="1"/>
                      <w:rtl w:val="0"/>
                    </w:rPr>
                    <w:t xml:space="preserve">2</w:t>
                  </w:r>
                  <w:r w:rsidDel="00000000" w:rsidR="00000000" w:rsidRPr="00000000">
                    <w:rPr>
                      <w:rtl w:val="0"/>
                    </w:rPr>
                    <w:t xml:space="preserve">, reacting to the job aspect, when a recipe completes with </w:t>
                  </w:r>
                  <w:r w:rsidDel="00000000" w:rsidR="00000000" w:rsidRPr="00000000">
                    <w:rPr>
                      <w:b w:val="1"/>
                      <w:rtl w:val="0"/>
                    </w:rPr>
                    <w:t xml:space="preserve">4</w:t>
                  </w:r>
                  <w:r w:rsidDel="00000000" w:rsidR="00000000" w:rsidRPr="00000000">
                    <w:rPr>
                      <w:rtl w:val="0"/>
                    </w:rPr>
                    <w:t xml:space="preserve"> of the job aspect in it, </w:t>
                  </w:r>
                  <w:r w:rsidDel="00000000" w:rsidR="00000000" w:rsidRPr="00000000">
                    <w:rPr>
                      <w:b w:val="1"/>
                      <w:rtl w:val="0"/>
                    </w:rPr>
                    <w:t xml:space="preserve">it will spawn 4x3 = 12 new cards.</w:t>
                  </w:r>
                </w:p>
                <w:p w:rsidR="00000000" w:rsidDel="00000000" w:rsidP="00000000" w:rsidRDefault="00000000" w:rsidRPr="00000000" w14:paraId="0000040D">
                  <w:pPr>
                    <w:rPr/>
                  </w:pPr>
                  <w:r w:rsidDel="00000000" w:rsidR="00000000" w:rsidRPr="00000000">
                    <w:rPr>
                      <w:rtl w:val="0"/>
                    </w:rPr>
                  </w:r>
                </w:p>
                <w:p w:rsidR="00000000" w:rsidDel="00000000" w:rsidP="00000000" w:rsidRDefault="00000000" w:rsidRPr="00000000" w14:paraId="0000040E">
                  <w:pPr>
                    <w:rPr/>
                  </w:pPr>
                  <w:r w:rsidDel="00000000" w:rsidR="00000000" w:rsidRPr="00000000">
                    <w:rPr>
                      <w:rtl w:val="0"/>
                    </w:rPr>
                    <w:t xml:space="preserve">Both can be enabled. If both are enabled, and you have </w:t>
                  </w:r>
                  <w:r w:rsidDel="00000000" w:rsidR="00000000" w:rsidRPr="00000000">
                    <w:rPr>
                      <w:b w:val="1"/>
                      <w:rtl w:val="0"/>
                    </w:rPr>
                    <w:t xml:space="preserve">3</w:t>
                  </w:r>
                  <w:r w:rsidDel="00000000" w:rsidR="00000000" w:rsidRPr="00000000">
                    <w:rPr>
                      <w:rtl w:val="0"/>
                    </w:rPr>
                    <w:t xml:space="preserve"> elements with a spawning xtrigger set to level </w:t>
                  </w:r>
                  <w:r w:rsidDel="00000000" w:rsidR="00000000" w:rsidRPr="00000000">
                    <w:rPr>
                      <w:b w:val="1"/>
                      <w:rtl w:val="0"/>
                    </w:rPr>
                    <w:t xml:space="preserve">2</w:t>
                  </w:r>
                  <w:r w:rsidDel="00000000" w:rsidR="00000000" w:rsidRPr="00000000">
                    <w:rPr>
                      <w:rtl w:val="0"/>
                    </w:rPr>
                    <w:t xml:space="preserve">, reacting to the job aspect, when a recipe completes with </w:t>
                  </w:r>
                  <w:r w:rsidDel="00000000" w:rsidR="00000000" w:rsidRPr="00000000">
                    <w:rPr>
                      <w:b w:val="1"/>
                      <w:rtl w:val="0"/>
                    </w:rPr>
                    <w:t xml:space="preserve">4</w:t>
                  </w:r>
                  <w:r w:rsidDel="00000000" w:rsidR="00000000" w:rsidRPr="00000000">
                    <w:rPr>
                      <w:rtl w:val="0"/>
                    </w:rPr>
                    <w:t xml:space="preserve"> of the job </w:t>
                  </w:r>
                  <w:r w:rsidDel="00000000" w:rsidR="00000000" w:rsidRPr="00000000">
                    <w:rPr>
                      <w:rtl w:val="0"/>
                    </w:rPr>
                    <w:t xml:space="preserve">aspect</w:t>
                  </w:r>
                  <w:r w:rsidDel="00000000" w:rsidR="00000000" w:rsidRPr="00000000">
                    <w:rPr>
                      <w:rtl w:val="0"/>
                    </w:rPr>
                    <w:t xml:space="preserve"> in it, </w:t>
                  </w:r>
                  <w:r w:rsidDel="00000000" w:rsidR="00000000" w:rsidRPr="00000000">
                    <w:rPr>
                      <w:b w:val="1"/>
                      <w:rtl w:val="0"/>
                    </w:rPr>
                    <w:t xml:space="preserve">it will spawn 4x3x2 = 24 new cards.</w:t>
                  </w:r>
                  <w:r w:rsidDel="00000000" w:rsidR="00000000" w:rsidRPr="00000000">
                    <w:rPr>
                      <w:rtl w:val="0"/>
                    </w:rPr>
                  </w:r>
                </w:p>
                <w:p w:rsidR="00000000" w:rsidDel="00000000" w:rsidP="00000000" w:rsidRDefault="00000000" w:rsidRPr="00000000" w14:paraId="0000040F">
                  <w:pPr>
                    <w:widowControl w:val="0"/>
                    <w:spacing w:line="240" w:lineRule="auto"/>
                    <w:jc w:val="left"/>
                    <w:rPr/>
                  </w:pPr>
                  <w:r w:rsidDel="00000000" w:rsidR="00000000" w:rsidRPr="00000000">
                    <w:rPr>
                      <w:rtl w:val="0"/>
                    </w:rPr>
                  </w:r>
                </w:p>
                <w:tbl>
                  <w:tblPr>
                    <w:tblStyle w:val="Table34"/>
                    <w:tblW w:w="78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840"/>
                    <w:tblGridChange w:id="0">
                      <w:tblGrid>
                        <w:gridCol w:w="7840"/>
                      </w:tblGrid>
                    </w:tblGridChange>
                  </w:tblGrid>
                  <w:tr>
                    <w:trPr>
                      <w:cantSplit w:val="0"/>
                      <w:tblHeader w:val="0"/>
                    </w:trPr>
                    <w:tc>
                      <w:tcPr>
                        <w:tcBorders>
                          <w:top w:color="4d3a00" w:space="0" w:sz="12" w:val="single"/>
                          <w:left w:color="4d3a00" w:space="0" w:sz="18" w:val="single"/>
                          <w:bottom w:color="4d3a00" w:space="0" w:sz="12" w:val="single"/>
                          <w:right w:color="4d3a00" w:space="0" w:sz="1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410">
                        <w:pPr>
                          <w:widowControl w:val="0"/>
                          <w:spacing w:line="240" w:lineRule="auto"/>
                          <w:jc w:val="left"/>
                          <w:rPr>
                            <w:b w:val="1"/>
                          </w:rPr>
                        </w:pPr>
                        <w:r w:rsidDel="00000000" w:rsidR="00000000" w:rsidRPr="00000000">
                          <w:rPr>
                            <w:b w:val="1"/>
                            <w:rtl w:val="0"/>
                          </w:rPr>
                          <w:t xml:space="preserve">Examples</w:t>
                        </w:r>
                      </w:p>
                    </w:tc>
                  </w:tr>
                  <w:tr>
                    <w:trPr>
                      <w:cantSplit w:val="0"/>
                      <w:tblHeader w:val="0"/>
                    </w:trPr>
                    <w:tc>
                      <w:tcPr>
                        <w:tcBorders>
                          <w:top w:color="4d3a00" w:space="0" w:sz="12" w:val="single"/>
                          <w:left w:color="4d3a00" w:space="0" w:sz="18" w:val="single"/>
                          <w:bottom w:color="4d3a00" w:space="0" w:sz="18" w:val="single"/>
                          <w:right w:color="4d3a00" w:space="0" w:sz="18" w:val="single"/>
                        </w:tcBorders>
                        <w:shd w:fill="1e1e1e" w:val="clear"/>
                        <w:tcMar>
                          <w:top w:w="100.0" w:type="dxa"/>
                          <w:left w:w="100.0" w:type="dxa"/>
                          <w:bottom w:w="100.0" w:type="dxa"/>
                          <w:right w:w="100.0" w:type="dxa"/>
                        </w:tcMar>
                        <w:vAlign w:val="top"/>
                      </w:tcPr>
                      <w:p w:rsidR="00000000" w:rsidDel="00000000" w:rsidP="00000000" w:rsidRDefault="00000000" w:rsidRPr="00000000" w14:paraId="00000411">
                        <w:pPr>
                          <w:widowControl w:val="0"/>
                          <w:shd w:fill="1f1f1f" w:val="clear"/>
                          <w:spacing w:line="325.71428571428567"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412">
                        <w:pPr>
                          <w:widowControl w:val="0"/>
                          <w:shd w:fill="1f1f1f" w:val="clear"/>
                          <w:spacing w:line="325.71428571428567"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"mycard"</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413">
                        <w:pPr>
                          <w:widowControl w:val="0"/>
                          <w:shd w:fill="1f1f1f" w:val="clear"/>
                          <w:spacing w:line="325.71428571428567"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"xtriggers"</w:t>
                        </w: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414">
                        <w:pPr>
                          <w:widowControl w:val="0"/>
                          <w:shd w:fill="1f1f1f" w:val="clear"/>
                          <w:spacing w:line="325.71428571428567"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catalystaspect</w:t>
                        </w:r>
                        <w:r w:rsidDel="00000000" w:rsidR="00000000" w:rsidRPr="00000000">
                          <w:rPr>
                            <w:rFonts w:ascii="Courier New" w:cs="Courier New" w:eastAsia="Courier New" w:hAnsi="Courier New"/>
                            <w:color w:val="9cdcfe"/>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415">
                        <w:pPr>
                          <w:widowControl w:val="0"/>
                          <w:shd w:fill="1f1f1f" w:val="clear"/>
                          <w:spacing w:line="325.71428571428567"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"morpheffect"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"spawn"</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416">
                        <w:pPr>
                          <w:widowControl w:val="0"/>
                          <w:shd w:fill="1f1f1f" w:val="clear"/>
                          <w:spacing w:line="325.71428571428567"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newcard</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417">
                        <w:pPr>
                          <w:widowControl w:val="0"/>
                          <w:shd w:fill="1f1f1f" w:val="clear"/>
                          <w:spacing w:line="325.71428571428567"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"level"</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418">
                        <w:pPr>
                          <w:widowControl w:val="0"/>
                          <w:shd w:fill="1f1f1f" w:val="clear"/>
                          <w:spacing w:line="325.71428571428567" w:lineRule="auto"/>
                          <w:jc w:val="left"/>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"useMyQuantity"</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true</w:t>
                        </w:r>
                      </w:p>
                      <w:p w:rsidR="00000000" w:rsidDel="00000000" w:rsidP="00000000" w:rsidRDefault="00000000" w:rsidRPr="00000000" w14:paraId="00000419">
                        <w:pPr>
                          <w:widowControl w:val="0"/>
                          <w:shd w:fill="1f1f1f" w:val="clear"/>
                          <w:spacing w:line="325.71428571428567"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41A">
                        <w:pPr>
                          <w:widowControl w:val="0"/>
                          <w:shd w:fill="1f1f1f" w:val="clear"/>
                          <w:spacing w:line="325.71428571428567"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41B">
                        <w:pPr>
                          <w:widowControl w:val="0"/>
                          <w:shd w:fill="1f1f1f" w:val="clear"/>
                          <w:spacing w:line="325.71428571428567"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tc>
                  </w:tr>
                </w:tbl>
                <w:p w:rsidR="00000000" w:rsidDel="00000000" w:rsidP="00000000" w:rsidRDefault="00000000" w:rsidRPr="00000000" w14:paraId="0000041C">
                  <w:pPr>
                    <w:spacing w:before="200" w:lineRule="auto"/>
                    <w:jc w:val="right"/>
                    <w:rPr/>
                  </w:pPr>
                  <w:hyperlink w:anchor="_or9rltqqkvt2">
                    <w:r w:rsidDel="00000000" w:rsidR="00000000" w:rsidRPr="00000000">
                      <w:rPr>
                        <w:i w:val="1"/>
                        <w:color w:val="1155cc"/>
                        <w:sz w:val="20"/>
                        <w:szCs w:val="20"/>
                        <w:u w:val="single"/>
                        <w:rtl w:val="0"/>
                      </w:rPr>
                      <w:t xml:space="preserve">What is this Bird?</w:t>
                    </w:r>
                  </w:hyperlink>
                  <w:r w:rsidDel="00000000" w:rsidR="00000000" w:rsidRPr="00000000">
                    <w:rPr>
                      <w:rtl w:val="0"/>
                    </w:rPr>
                  </w:r>
                </w:p>
              </w:tc>
            </w:tr>
          </w:tbl>
          <w:p w:rsidR="00000000" w:rsidDel="00000000" w:rsidP="00000000" w:rsidRDefault="00000000" w:rsidRPr="00000000" w14:paraId="0000041D">
            <w:pPr>
              <w:pStyle w:val="Heading6"/>
              <w:rPr/>
            </w:pPr>
            <w:bookmarkStart w:colFirst="0" w:colLast="0" w:name="_wpnzc12ingaf" w:id="69"/>
            <w:bookmarkEnd w:id="69"/>
            <w:r w:rsidDel="00000000" w:rsidR="00000000" w:rsidRPr="00000000">
              <w:rPr>
                <w:rtl w:val="0"/>
              </w:rPr>
              <w:t xml:space="preserve">Xtriggers defined on aspects</w:t>
            </w:r>
          </w:p>
          <w:p w:rsidR="00000000" w:rsidDel="00000000" w:rsidP="00000000" w:rsidRDefault="00000000" w:rsidRPr="00000000" w14:paraId="0000041E">
            <w:pPr>
              <w:rPr>
                <w:b w:val="1"/>
              </w:rPr>
            </w:pPr>
            <w:r w:rsidDel="00000000" w:rsidR="00000000" w:rsidRPr="00000000">
              <w:rPr>
                <w:rtl w:val="0"/>
              </w:rPr>
              <w:t xml:space="preserve">When xtriggers are defined on an aspect, and this aspect is assigned to an element, its xtriggers are evaluated too. But they're evaluated as if the xtrigger was defined on the element and not the aspect. Basically, the xtriggers evaluated on an element are the sum of its own xtriggers, and the ones defined on its aspects.</w:t>
            </w:r>
            <w:r w:rsidDel="00000000" w:rsidR="00000000" w:rsidRPr="00000000">
              <w:rPr>
                <w:rtl w:val="0"/>
              </w:rPr>
            </w:r>
          </w:p>
          <w:p w:rsidR="00000000" w:rsidDel="00000000" w:rsidP="00000000" w:rsidRDefault="00000000" w:rsidRPr="00000000" w14:paraId="0000041F">
            <w:pPr>
              <w:pStyle w:val="Heading6"/>
              <w:rPr/>
            </w:pPr>
            <w:bookmarkStart w:colFirst="0" w:colLast="0" w:name="_9wdrux89ef" w:id="70"/>
            <w:bookmarkEnd w:id="70"/>
            <w:r w:rsidDel="00000000" w:rsidR="00000000" w:rsidRPr="00000000">
              <w:rPr>
                <w:rtl w:val="0"/>
              </w:rPr>
              <w:t xml:space="preserve">Order of evaluation</w:t>
            </w:r>
          </w:p>
          <w:p w:rsidR="00000000" w:rsidDel="00000000" w:rsidP="00000000" w:rsidRDefault="00000000" w:rsidRPr="00000000" w14:paraId="00000420">
            <w:pPr>
              <w:spacing w:line="240" w:lineRule="auto"/>
              <w:rPr/>
            </w:pPr>
            <w:r w:rsidDel="00000000" w:rsidR="00000000" w:rsidRPr="00000000">
              <w:rPr>
                <w:rtl w:val="0"/>
              </w:rPr>
              <w:t xml:space="preserve">Spawned/mutated/transformed elements aren't taken into account during the evaluation of the current xtriggers. This means a card created via a spawn xtrigger won't immediately react during the same evaluation pass.</w:t>
            </w:r>
          </w:p>
          <w:p w:rsidR="00000000" w:rsidDel="00000000" w:rsidP="00000000" w:rsidRDefault="00000000" w:rsidRPr="00000000" w14:paraId="00000421">
            <w:pPr>
              <w:spacing w:line="240" w:lineRule="auto"/>
              <w:rPr/>
            </w:pPr>
            <w:r w:rsidDel="00000000" w:rsidR="00000000" w:rsidRPr="00000000">
              <w:rPr>
                <w:rtl w:val="0"/>
              </w:rPr>
            </w:r>
          </w:p>
          <w:p w:rsidR="00000000" w:rsidDel="00000000" w:rsidP="00000000" w:rsidRDefault="00000000" w:rsidRPr="00000000" w14:paraId="00000422">
            <w:pPr>
              <w:spacing w:line="240" w:lineRule="auto"/>
              <w:rPr/>
            </w:pPr>
            <w:r w:rsidDel="00000000" w:rsidR="00000000" w:rsidRPr="00000000">
              <w:rPr>
                <w:rtl w:val="0"/>
              </w:rPr>
              <w:t xml:space="preserve">There's one subtlety to that though: </w:t>
            </w:r>
            <w:r w:rsidDel="00000000" w:rsidR="00000000" w:rsidRPr="00000000">
              <w:rPr>
                <w:b w:val="1"/>
                <w:rtl w:val="0"/>
              </w:rPr>
              <w:t xml:space="preserve">xtriggers are evaluated twice</w:t>
            </w:r>
            <w:r w:rsidDel="00000000" w:rsidR="00000000" w:rsidRPr="00000000">
              <w:rPr>
                <w:rtl w:val="0"/>
              </w:rPr>
              <w:t xml:space="preserve">. First, the recipe's </w:t>
            </w:r>
            <w:r w:rsidDel="00000000" w:rsidR="00000000" w:rsidRPr="00000000">
              <w:rPr>
                <w:rtl w:val="0"/>
              </w:rPr>
              <w:t xml:space="preserve">aspects</w:t>
            </w:r>
            <w:r w:rsidDel="00000000" w:rsidR="00000000" w:rsidRPr="00000000">
              <w:rPr>
                <w:rtl w:val="0"/>
              </w:rPr>
              <w:t xml:space="preserve"> property is used to evaluate any potential xtrigger reaction based only on that, then a second pass is done to evaluate the xtriggers based exclusively on the actual content of the verb.</w:t>
            </w:r>
          </w:p>
          <w:p w:rsidR="00000000" w:rsidDel="00000000" w:rsidP="00000000" w:rsidRDefault="00000000" w:rsidRPr="00000000" w14:paraId="00000423">
            <w:pPr>
              <w:spacing w:line="240" w:lineRule="auto"/>
              <w:rPr/>
            </w:pPr>
            <w:r w:rsidDel="00000000" w:rsidR="00000000" w:rsidRPr="00000000">
              <w:rPr>
                <w:rtl w:val="0"/>
              </w:rPr>
            </w:r>
          </w:p>
          <w:p w:rsidR="00000000" w:rsidDel="00000000" w:rsidP="00000000" w:rsidRDefault="00000000" w:rsidRPr="00000000" w14:paraId="00000424">
            <w:pPr>
              <w:spacing w:line="240" w:lineRule="auto"/>
              <w:rPr>
                <w:i w:val="1"/>
              </w:rPr>
            </w:pPr>
            <w:r w:rsidDel="00000000" w:rsidR="00000000" w:rsidRPr="00000000">
              <w:rPr>
                <w:rtl w:val="0"/>
              </w:rPr>
              <w:t xml:space="preserve">It shouldn't lead to any issues, but in case you rely on complex xtriggers and weird things start to happen, this could explain your puzzling bugs.</w:t>
            </w:r>
            <w:r w:rsidDel="00000000" w:rsidR="00000000" w:rsidRPr="00000000">
              <w:rPr>
                <w:rtl w:val="0"/>
              </w:rPr>
            </w:r>
          </w:p>
        </w:tc>
      </w:tr>
      <w:tr>
        <w:trPr>
          <w:cantSplit w:val="0"/>
          <w:tblHeader w:val="0"/>
        </w:trPr>
        <w:tc>
          <w:tcPr>
            <w:tcBorders>
              <w:top w:color="4d3a00" w:space="0" w:sz="8" w:val="single"/>
              <w:left w:color="4d3a00" w:space="0" w:sz="18" w:val="single"/>
              <w:bottom w:color="4d3a00" w:space="0" w:sz="12" w:val="single"/>
              <w:right w:color="4d3a00" w:space="0" w:sz="8" w:val="single"/>
            </w:tcBorders>
            <w:shd w:fill="fff7e1" w:val="clear"/>
            <w:tcMar>
              <w:top w:w="100.0" w:type="dxa"/>
              <w:left w:w="100.0" w:type="dxa"/>
              <w:bottom w:w="100.0" w:type="dxa"/>
              <w:right w:w="100.0" w:type="dxa"/>
            </w:tcMar>
            <w:vAlign w:val="top"/>
          </w:tcPr>
          <w:p w:rsidR="00000000" w:rsidDel="00000000" w:rsidP="00000000" w:rsidRDefault="00000000" w:rsidRPr="00000000" w14:paraId="00000426">
            <w:pPr>
              <w:widowControl w:val="0"/>
              <w:spacing w:line="240" w:lineRule="auto"/>
              <w:rPr/>
            </w:pPr>
            <w:r w:rsidDel="00000000" w:rsidR="00000000" w:rsidRPr="00000000">
              <w:rPr>
                <w:rtl w:val="0"/>
              </w:rPr>
              <w:t xml:space="preserve">Default value</w:t>
            </w:r>
          </w:p>
        </w:tc>
        <w:tc>
          <w:tcPr>
            <w:tcBorders>
              <w:top w:color="4d3a00" w:space="0" w:sz="8" w:val="single"/>
              <w:left w:color="4d3a00" w:space="0" w:sz="8" w:val="single"/>
              <w:bottom w:color="4d3a00" w:space="0" w:sz="12" w:val="single"/>
              <w:right w:color="4d3a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427">
            <w:pPr>
              <w:widowControl w:val="0"/>
              <w:spacing w:line="240" w:lineRule="auto"/>
              <w:rPr/>
            </w:pPr>
            <w:r w:rsidDel="00000000" w:rsidR="00000000" w:rsidRPr="00000000">
              <w:rPr>
                <w:rtl w:val="0"/>
              </w:rPr>
              <w:t xml:space="preserve">{} (no xtrigger)</w:t>
            </w:r>
          </w:p>
        </w:tc>
      </w:tr>
    </w:tbl>
    <w:p w:rsidR="00000000" w:rsidDel="00000000" w:rsidP="00000000" w:rsidRDefault="00000000" w:rsidRPr="00000000" w14:paraId="00000428">
      <w:pPr>
        <w:pStyle w:val="Heading4"/>
        <w:rPr/>
      </w:pPr>
      <w:bookmarkStart w:colFirst="0" w:colLast="0" w:name="_t5vxn51rzk2f" w:id="71"/>
      <w:bookmarkEnd w:id="71"/>
      <w:r w:rsidDel="00000000" w:rsidR="00000000" w:rsidRPr="00000000">
        <w:rPr>
          <w:rtl w:val="0"/>
        </w:rPr>
        <w:t xml:space="preserve">Achievements</w:t>
      </w:r>
    </w:p>
    <w:tbl>
      <w:tblPr>
        <w:tblStyle w:val="Table3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20"/>
        <w:gridCol w:w="7740"/>
        <w:tblGridChange w:id="0">
          <w:tblGrid>
            <w:gridCol w:w="1620"/>
            <w:gridCol w:w="7740"/>
          </w:tblGrid>
        </w:tblGridChange>
      </w:tblGrid>
      <w:tr>
        <w:trPr>
          <w:cantSplit w:val="0"/>
          <w:trHeight w:val="645" w:hRule="atLeast"/>
          <w:tblHeader w:val="0"/>
        </w:trPr>
        <w:tc>
          <w:tcPr>
            <w:tcBorders>
              <w:top w:color="4d3a00" w:space="0" w:sz="18" w:val="single"/>
              <w:left w:color="4d3a00" w:space="0" w:sz="18" w:val="single"/>
              <w:bottom w:color="4d3a00" w:space="0" w:sz="12" w:val="single"/>
              <w:right w:color="4d3a00" w:space="0" w:sz="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429">
            <w:pPr>
              <w:jc w:val="left"/>
              <w:rPr>
                <w:sz w:val="22"/>
                <w:szCs w:val="22"/>
              </w:rPr>
            </w:pPr>
            <w:r w:rsidDel="00000000" w:rsidR="00000000" w:rsidRPr="00000000">
              <w:rPr>
                <w:sz w:val="22"/>
                <w:szCs w:val="22"/>
                <w:rtl w:val="0"/>
              </w:rPr>
              <w:t xml:space="preserve">Property name</w:t>
            </w:r>
          </w:p>
        </w:tc>
        <w:tc>
          <w:tcPr>
            <w:tcBorders>
              <w:top w:color="4d3a00" w:space="0" w:sz="18" w:val="single"/>
              <w:left w:color="4d3a00" w:space="0" w:sz="8" w:val="single"/>
              <w:bottom w:color="4d3a00" w:space="0" w:sz="12" w:val="single"/>
              <w:right w:color="4d3a00" w:space="0" w:sz="1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42A">
            <w:pPr>
              <w:jc w:val="left"/>
              <w:rPr/>
            </w:pPr>
            <w:r w:rsidDel="00000000" w:rsidR="00000000" w:rsidRPr="00000000">
              <w:rPr>
                <w:rtl w:val="0"/>
              </w:rPr>
              <w:t xml:space="preserve">achievements</w:t>
            </w:r>
          </w:p>
        </w:tc>
      </w:tr>
      <w:tr>
        <w:trPr>
          <w:cantSplit w:val="0"/>
          <w:trHeight w:val="975" w:hRule="atLeast"/>
          <w:tblHeader w:val="0"/>
        </w:trPr>
        <w:tc>
          <w:tcPr>
            <w:tcBorders>
              <w:top w:color="4d3a00" w:space="0" w:sz="12" w:val="single"/>
              <w:left w:color="4d3a00" w:space="0" w:sz="18" w:val="single"/>
              <w:bottom w:color="4d3a00" w:space="0" w:sz="8" w:val="single"/>
              <w:right w:color="4d3a00" w:space="0" w:sz="8" w:val="single"/>
            </w:tcBorders>
            <w:shd w:fill="fff7e1" w:val="clear"/>
            <w:tcMar>
              <w:top w:w="100.0" w:type="dxa"/>
              <w:left w:w="100.0" w:type="dxa"/>
              <w:bottom w:w="100.0" w:type="dxa"/>
              <w:right w:w="100.0" w:type="dxa"/>
            </w:tcMar>
            <w:vAlign w:val="top"/>
          </w:tcPr>
          <w:p w:rsidR="00000000" w:rsidDel="00000000" w:rsidP="00000000" w:rsidRDefault="00000000" w:rsidRPr="00000000" w14:paraId="0000042B">
            <w:pPr>
              <w:widowControl w:val="0"/>
              <w:spacing w:line="240" w:lineRule="auto"/>
              <w:rPr/>
            </w:pPr>
            <w:r w:rsidDel="00000000" w:rsidR="00000000" w:rsidRPr="00000000">
              <w:rPr>
                <w:rtl w:val="0"/>
              </w:rPr>
              <w:t xml:space="preserve">Explanation</w:t>
            </w:r>
          </w:p>
        </w:tc>
        <w:tc>
          <w:tcPr>
            <w:tcBorders>
              <w:top w:color="4d3a00" w:space="0" w:sz="12" w:val="single"/>
              <w:left w:color="4d3a00" w:space="0" w:sz="8" w:val="single"/>
              <w:bottom w:color="4d3a00" w:space="0" w:sz="8" w:val="single"/>
              <w:right w:color="4d3a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42C">
            <w:pPr>
              <w:rPr/>
            </w:pPr>
            <w:r w:rsidDel="00000000" w:rsidR="00000000" w:rsidRPr="00000000">
              <w:rPr>
                <w:rtl w:val="0"/>
              </w:rPr>
              <w:t xml:space="preserve">This property defines the list of achievements to unlock when this element, or an element possessing this element in its aspects, is interacted with for the first time (collected, usually).</w:t>
            </w:r>
          </w:p>
        </w:tc>
      </w:tr>
      <w:tr>
        <w:trPr>
          <w:cantSplit w:val="0"/>
          <w:tblHeader w:val="0"/>
        </w:trPr>
        <w:tc>
          <w:tcPr>
            <w:tcBorders>
              <w:top w:color="4d3a00" w:space="0" w:sz="8" w:val="single"/>
              <w:left w:color="4d3a00" w:space="0" w:sz="18" w:val="single"/>
              <w:bottom w:color="4d3a00" w:space="0" w:sz="12" w:val="single"/>
              <w:right w:color="4d3a00" w:space="0" w:sz="8" w:val="single"/>
            </w:tcBorders>
            <w:shd w:fill="fff7e1" w:val="clear"/>
            <w:tcMar>
              <w:top w:w="100.0" w:type="dxa"/>
              <w:left w:w="100.0" w:type="dxa"/>
              <w:bottom w:w="100.0" w:type="dxa"/>
              <w:right w:w="100.0" w:type="dxa"/>
            </w:tcMar>
            <w:vAlign w:val="top"/>
          </w:tcPr>
          <w:p w:rsidR="00000000" w:rsidDel="00000000" w:rsidP="00000000" w:rsidRDefault="00000000" w:rsidRPr="00000000" w14:paraId="0000042D">
            <w:pPr>
              <w:widowControl w:val="0"/>
              <w:spacing w:line="240" w:lineRule="auto"/>
              <w:rPr/>
            </w:pPr>
            <w:r w:rsidDel="00000000" w:rsidR="00000000" w:rsidRPr="00000000">
              <w:rPr>
                <w:rtl w:val="0"/>
              </w:rPr>
              <w:t xml:space="preserve">Default value</w:t>
            </w:r>
          </w:p>
        </w:tc>
        <w:tc>
          <w:tcPr>
            <w:tcBorders>
              <w:top w:color="4d3a00" w:space="0" w:sz="8" w:val="single"/>
              <w:left w:color="4d3a00" w:space="0" w:sz="8" w:val="single"/>
              <w:bottom w:color="4d3a00" w:space="0" w:sz="12" w:val="single"/>
              <w:right w:color="4d3a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42E">
            <w:pPr>
              <w:widowControl w:val="0"/>
              <w:spacing w:line="240" w:lineRule="auto"/>
              <w:rPr/>
            </w:pPr>
            <w:r w:rsidDel="00000000" w:rsidR="00000000" w:rsidRPr="00000000">
              <w:rPr>
                <w:rtl w:val="0"/>
              </w:rPr>
              <w:t xml:space="preserve">[] (no achievement unlocked)</w:t>
            </w:r>
          </w:p>
        </w:tc>
      </w:tr>
      <w:tr>
        <w:trPr>
          <w:cantSplit w:val="0"/>
          <w:trHeight w:val="440" w:hRule="atLeast"/>
          <w:tblHeader w:val="0"/>
        </w:trPr>
        <w:tc>
          <w:tcPr>
            <w:gridSpan w:val="2"/>
            <w:tcBorders>
              <w:top w:color="4d3a00" w:space="0" w:sz="12" w:val="single"/>
              <w:left w:color="4d3a00" w:space="0" w:sz="18" w:val="single"/>
              <w:bottom w:color="4d3a00" w:space="0" w:sz="12" w:val="single"/>
              <w:right w:color="741b47" w:space="0" w:sz="1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42F">
            <w:pPr>
              <w:widowControl w:val="0"/>
              <w:spacing w:line="240" w:lineRule="auto"/>
              <w:jc w:val="left"/>
              <w:rPr>
                <w:b w:val="1"/>
              </w:rPr>
            </w:pPr>
            <w:r w:rsidDel="00000000" w:rsidR="00000000" w:rsidRPr="00000000">
              <w:rPr>
                <w:b w:val="1"/>
                <w:rtl w:val="0"/>
              </w:rPr>
              <w:t xml:space="preserve">Examples</w:t>
            </w:r>
          </w:p>
        </w:tc>
      </w:tr>
      <w:tr>
        <w:trPr>
          <w:cantSplit w:val="0"/>
          <w:trHeight w:val="440" w:hRule="atLeast"/>
          <w:tblHeader w:val="0"/>
        </w:trPr>
        <w:tc>
          <w:tcPr>
            <w:tcBorders>
              <w:top w:color="4d3a00" w:space="0" w:sz="12" w:val="single"/>
              <w:left w:color="4d3a00" w:space="0" w:sz="18" w:val="single"/>
              <w:bottom w:color="4d3a00" w:space="0" w:sz="18" w:val="single"/>
              <w:right w:color="4d3a00" w:space="0" w:sz="18" w:val="single"/>
            </w:tcBorders>
            <w:shd w:fill="fff7e1" w:val="clear"/>
            <w:tcMar>
              <w:top w:w="100.0" w:type="dxa"/>
              <w:left w:w="100.0" w:type="dxa"/>
              <w:bottom w:w="100.0" w:type="dxa"/>
              <w:right w:w="100.0" w:type="dxa"/>
            </w:tcMar>
            <w:vAlign w:val="top"/>
          </w:tcPr>
          <w:p w:rsidR="00000000" w:rsidDel="00000000" w:rsidP="00000000" w:rsidRDefault="00000000" w:rsidRPr="00000000" w14:paraId="00000431">
            <w:pPr>
              <w:widowControl w:val="0"/>
              <w:spacing w:line="240" w:lineRule="auto"/>
              <w:jc w:val="left"/>
              <w:rPr/>
            </w:pPr>
            <w:r w:rsidDel="00000000" w:rsidR="00000000" w:rsidRPr="00000000">
              <w:rPr>
                <w:rtl w:val="0"/>
              </w:rPr>
              <w:t xml:space="preserve">Simple use of the property</w:t>
            </w:r>
          </w:p>
        </w:tc>
        <w:tc>
          <w:tcPr>
            <w:tcBorders>
              <w:top w:color="4d3a00" w:space="0" w:sz="12" w:val="single"/>
              <w:left w:color="4d3a00" w:space="0" w:sz="18" w:val="single"/>
              <w:bottom w:color="4d3a00" w:space="0" w:sz="18" w:val="single"/>
              <w:right w:color="4d3a00" w:space="0" w:sz="18" w:val="single"/>
            </w:tcBorders>
            <w:shd w:fill="1e1e1e" w:val="clear"/>
            <w:tcMar>
              <w:top w:w="100.0" w:type="dxa"/>
              <w:left w:w="100.0" w:type="dxa"/>
              <w:bottom w:w="100.0" w:type="dxa"/>
              <w:right w:w="100.0" w:type="dxa"/>
            </w:tcMar>
            <w:vAlign w:val="top"/>
          </w:tcPr>
          <w:p w:rsidR="00000000" w:rsidDel="00000000" w:rsidP="00000000" w:rsidRDefault="00000000" w:rsidRPr="00000000" w14:paraId="00000432">
            <w:pPr>
              <w:widowControl w:val="0"/>
              <w:spacing w:line="240" w:lineRule="auto"/>
              <w:jc w:val="left"/>
              <w:rPr/>
            </w:pPr>
            <w:r w:rsidDel="00000000" w:rsidR="00000000" w:rsidRPr="00000000">
              <w:rPr>
                <w:rtl w:val="0"/>
              </w:rPr>
            </w:r>
          </w:p>
        </w:tc>
      </w:tr>
    </w:tbl>
    <w:p w:rsidR="00000000" w:rsidDel="00000000" w:rsidP="00000000" w:rsidRDefault="00000000" w:rsidRPr="00000000" w14:paraId="00000433">
      <w:pPr>
        <w:pStyle w:val="Heading3"/>
        <w:pageBreakBefore w:val="0"/>
        <w:spacing w:before="720" w:lineRule="auto"/>
        <w:rPr/>
      </w:pPr>
      <w:bookmarkStart w:colFirst="0" w:colLast="0" w:name="_xmjbwhrvq9ag" w:id="72"/>
      <w:bookmarkEnd w:id="72"/>
      <w:r w:rsidDel="00000000" w:rsidR="00000000" w:rsidRPr="00000000">
        <w:rPr>
          <w:rtl w:val="0"/>
        </w:rPr>
        <w:t xml:space="preserve">Properties specific to Aspects</w:t>
      </w:r>
    </w:p>
    <w:p w:rsidR="00000000" w:rsidDel="00000000" w:rsidP="00000000" w:rsidRDefault="00000000" w:rsidRPr="00000000" w14:paraId="00000434">
      <w:pPr>
        <w:pStyle w:val="Heading4"/>
        <w:pageBreakBefore w:val="0"/>
        <w:rPr/>
      </w:pPr>
      <w:bookmarkStart w:colFirst="0" w:colLast="0" w:name="_f3jn6v3fn3gm" w:id="73"/>
      <w:bookmarkEnd w:id="73"/>
      <w:r w:rsidDel="00000000" w:rsidR="00000000" w:rsidRPr="00000000">
        <w:rPr>
          <w:rtl w:val="0"/>
        </w:rPr>
        <w:t xml:space="preserve">Hidden (“isHidden”)</w:t>
      </w:r>
    </w:p>
    <w:p w:rsidR="00000000" w:rsidDel="00000000" w:rsidP="00000000" w:rsidRDefault="00000000" w:rsidRPr="00000000" w14:paraId="00000435">
      <w:pPr>
        <w:pageBreakBefore w:val="0"/>
        <w:rPr/>
      </w:pPr>
      <w:r w:rsidDel="00000000" w:rsidR="00000000" w:rsidRPr="00000000">
        <w:rPr>
          <w:rtl w:val="0"/>
        </w:rPr>
        <w:t xml:space="preserve">This causes the aspect not to appear on any in-game aspect lists. </w:t>
      </w:r>
    </w:p>
    <w:p w:rsidR="00000000" w:rsidDel="00000000" w:rsidP="00000000" w:rsidRDefault="00000000" w:rsidRPr="00000000" w14:paraId="00000436">
      <w:pPr>
        <w:pageBreakBefore w:val="0"/>
        <w:rPr/>
      </w:pPr>
      <w:r w:rsidDel="00000000" w:rsidR="00000000" w:rsidRPr="00000000">
        <w:rPr>
          <w:rtl w:val="0"/>
        </w:rPr>
        <w:t xml:space="preserve">An example of a hidden aspect is ‘legacyplotitem’, which does not appear on the aspect list of A Bequest, nor does it appear on the required/allowed aspect list of the Study Verb, despite it being in both lists.</w:t>
      </w:r>
    </w:p>
    <w:p w:rsidR="00000000" w:rsidDel="00000000" w:rsidP="00000000" w:rsidRDefault="00000000" w:rsidRPr="00000000" w14:paraId="00000437">
      <w:pPr>
        <w:pStyle w:val="Heading4"/>
        <w:pageBreakBefore w:val="0"/>
        <w:rPr/>
      </w:pPr>
      <w:bookmarkStart w:colFirst="0" w:colLast="0" w:name="_bph5kbm2jq8m" w:id="74"/>
      <w:bookmarkEnd w:id="74"/>
      <w:r w:rsidDel="00000000" w:rsidR="00000000" w:rsidRPr="00000000">
        <w:rPr>
          <w:rtl w:val="0"/>
        </w:rPr>
        <w:t xml:space="preserve">No Art Needed ("noArtNeeded")</w:t>
      </w:r>
    </w:p>
    <w:p w:rsidR="00000000" w:rsidDel="00000000" w:rsidP="00000000" w:rsidRDefault="00000000" w:rsidRPr="00000000" w14:paraId="00000438">
      <w:pPr>
        <w:pageBreakBefore w:val="0"/>
        <w:rPr/>
      </w:pPr>
      <w:r w:rsidDel="00000000" w:rsidR="00000000" w:rsidRPr="00000000">
        <w:rPr>
          <w:rtl w:val="0"/>
        </w:rPr>
        <w:t xml:space="preserve">This keeps the game from searching for artwork for this element, and defaults to false. This supposedly offers a small improvement to performance. In general, this should only be true if "isHidden" is true, or if this is an aspect that will only be used as a recipe aspect and XTrigger catalyst. More on XTriggers later.</w:t>
      </w:r>
    </w:p>
    <w:p w:rsidR="00000000" w:rsidDel="00000000" w:rsidP="00000000" w:rsidRDefault="00000000" w:rsidRPr="00000000" w14:paraId="00000439">
      <w:pPr>
        <w:pStyle w:val="Heading3"/>
        <w:pageBreakBefore w:val="0"/>
        <w:spacing w:before="720" w:lineRule="auto"/>
        <w:rPr>
          <w:color w:val="000000"/>
          <w:sz w:val="24"/>
          <w:szCs w:val="24"/>
        </w:rPr>
      </w:pPr>
      <w:bookmarkStart w:colFirst="0" w:colLast="0" w:name="_yh6yt6ih773s" w:id="75"/>
      <w:bookmarkEnd w:id="75"/>
      <w:r w:rsidDel="00000000" w:rsidR="00000000" w:rsidRPr="00000000">
        <w:rPr>
          <w:rtl w:val="0"/>
        </w:rPr>
        <w:t xml:space="preserve">Properties specific to Cards</w:t>
      </w:r>
      <w:r w:rsidDel="00000000" w:rsidR="00000000" w:rsidRPr="00000000">
        <w:rPr>
          <w:rtl w:val="0"/>
        </w:rPr>
      </w:r>
    </w:p>
    <w:p w:rsidR="00000000" w:rsidDel="00000000" w:rsidP="00000000" w:rsidRDefault="00000000" w:rsidRPr="00000000" w14:paraId="0000043A">
      <w:pPr>
        <w:pStyle w:val="Heading4"/>
        <w:pageBreakBefore w:val="0"/>
        <w:rPr/>
      </w:pPr>
      <w:bookmarkStart w:colFirst="0" w:colLast="0" w:name="_q7l7ukngwkka" w:id="76"/>
      <w:bookmarkEnd w:id="76"/>
      <w:r w:rsidDel="00000000" w:rsidR="00000000" w:rsidRPr="00000000">
        <w:rPr>
          <w:rtl w:val="0"/>
        </w:rPr>
        <w:t xml:space="preserve">Aspects ("aspects")</w:t>
      </w:r>
    </w:p>
    <w:p w:rsidR="00000000" w:rsidDel="00000000" w:rsidP="00000000" w:rsidRDefault="00000000" w:rsidRPr="00000000" w14:paraId="0000043B">
      <w:pPr>
        <w:pageBreakBefore w:val="0"/>
        <w:rPr/>
      </w:pPr>
      <w:r w:rsidDel="00000000" w:rsidR="00000000" w:rsidRPr="00000000">
        <w:rPr>
          <w:b w:val="1"/>
          <w:rtl w:val="0"/>
        </w:rPr>
        <w:t xml:space="preserve">Specific to non-aspect elements. </w:t>
      </w:r>
      <w:r w:rsidDel="00000000" w:rsidR="00000000" w:rsidRPr="00000000">
        <w:rPr>
          <w:rtl w:val="0"/>
        </w:rPr>
        <w:t xml:space="preserve">A dictionary of aspects contained by the element, where the aspect id is associated to the amount of this aspect. These act as metadata.</w:t>
      </w:r>
    </w:p>
    <w:p w:rsidR="00000000" w:rsidDel="00000000" w:rsidP="00000000" w:rsidRDefault="00000000" w:rsidRPr="00000000" w14:paraId="0000043C">
      <w:pPr>
        <w:pStyle w:val="Heading3"/>
        <w:keepNext w:val="0"/>
        <w:keepLines w:val="0"/>
        <w:pageBreakBefore w:val="0"/>
        <w:spacing w:after="0" w:before="0" w:lineRule="auto"/>
        <w:rPr>
          <w:color w:val="000000"/>
          <w:sz w:val="24"/>
          <w:szCs w:val="24"/>
        </w:rPr>
      </w:pPr>
      <w:bookmarkStart w:colFirst="0" w:colLast="0" w:name="_z41dah9o9pnp" w:id="49"/>
      <w:bookmarkEnd w:id="49"/>
      <w:r w:rsidDel="00000000" w:rsidR="00000000" w:rsidRPr="00000000">
        <w:rPr>
          <w:rtl w:val="0"/>
        </w:rPr>
      </w:r>
    </w:p>
    <w:tbl>
      <w:tblPr>
        <w:tblStyle w:val="Table3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40"/>
        <w:gridCol w:w="8220"/>
        <w:tblGridChange w:id="0">
          <w:tblGrid>
            <w:gridCol w:w="1140"/>
            <w:gridCol w:w="8220"/>
          </w:tblGrid>
        </w:tblGridChange>
      </w:tblGrid>
      <w:tr>
        <w:trPr>
          <w:cantSplit w:val="0"/>
          <w:trHeight w:val="750" w:hRule="atLeast"/>
          <w:tblHeader w:val="0"/>
        </w:trPr>
        <w:tc>
          <w:tcPr>
            <w:shd w:fill="c9daf8" w:val="clear"/>
          </w:tcPr>
          <w:p w:rsidR="00000000" w:rsidDel="00000000" w:rsidP="00000000" w:rsidRDefault="00000000" w:rsidRPr="00000000" w14:paraId="0000043D">
            <w:pPr>
              <w:pStyle w:val="Heading3"/>
              <w:keepNext w:val="0"/>
              <w:keepLines w:val="0"/>
              <w:pageBreakBefore w:val="0"/>
              <w:spacing w:after="0" w:before="0" w:line="240" w:lineRule="auto"/>
              <w:rPr>
                <w:color w:val="000000"/>
                <w:sz w:val="24"/>
                <w:szCs w:val="24"/>
              </w:rPr>
            </w:pPr>
            <w:bookmarkStart w:colFirst="0" w:colLast="0" w:name="_tvgzrckntagc" w:id="77"/>
            <w:bookmarkEnd w:id="77"/>
            <w:r w:rsidDel="00000000" w:rsidR="00000000" w:rsidRPr="00000000">
              <w:rPr>
                <w:color w:val="000000"/>
                <w:sz w:val="24"/>
                <w:szCs w:val="24"/>
              </w:rPr>
              <w:drawing>
                <wp:inline distB="114300" distT="114300" distL="114300" distR="114300">
                  <wp:extent cx="590550" cy="596900"/>
                  <wp:effectExtent b="0" l="0" r="0" t="0"/>
                  <wp:docPr id="19" name="image1.png"/>
                  <a:graphic>
                    <a:graphicData uri="http://schemas.openxmlformats.org/drawingml/2006/picture">
                      <pic:pic>
                        <pic:nvPicPr>
                          <pic:cNvPr id="0" name="image1.png"/>
                          <pic:cNvPicPr preferRelativeResize="0"/>
                        </pic:nvPicPr>
                        <pic:blipFill>
                          <a:blip r:embed="rId12"/>
                          <a:srcRect b="0" l="0" r="0" t="0"/>
                          <a:stretch>
                            <a:fillRect/>
                          </a:stretch>
                        </pic:blipFill>
                        <pic:spPr>
                          <a:xfrm>
                            <a:off x="0" y="0"/>
                            <a:ext cx="590550" cy="596900"/>
                          </a:xfrm>
                          <a:prstGeom prst="rect"/>
                          <a:ln/>
                        </pic:spPr>
                      </pic:pic>
                    </a:graphicData>
                  </a:graphic>
                </wp:inline>
              </w:drawing>
            </w:r>
            <w:r w:rsidDel="00000000" w:rsidR="00000000" w:rsidRPr="00000000">
              <w:rPr>
                <w:rtl w:val="0"/>
              </w:rPr>
            </w:r>
          </w:p>
        </w:tc>
        <w:tc>
          <w:tcPr>
            <w:shd w:fill="c9daf8" w:val="clear"/>
          </w:tcPr>
          <w:p w:rsidR="00000000" w:rsidDel="00000000" w:rsidP="00000000" w:rsidRDefault="00000000" w:rsidRPr="00000000" w14:paraId="0000043E">
            <w:pPr>
              <w:pageBreakBefore w:val="0"/>
              <w:rPr>
                <w:b w:val="1"/>
              </w:rPr>
            </w:pPr>
            <w:r w:rsidDel="00000000" w:rsidR="00000000" w:rsidRPr="00000000">
              <w:rPr>
                <w:b w:val="1"/>
                <w:rtl w:val="0"/>
              </w:rPr>
              <w:t xml:space="preserve">Elements as aspects</w:t>
            </w:r>
          </w:p>
          <w:p w:rsidR="00000000" w:rsidDel="00000000" w:rsidP="00000000" w:rsidRDefault="00000000" w:rsidRPr="00000000" w14:paraId="0000043F">
            <w:pPr>
              <w:pageBreakBefore w:val="0"/>
              <w:rPr/>
            </w:pPr>
            <w:r w:rsidDel="00000000" w:rsidR="00000000" w:rsidRPr="00000000">
              <w:rPr>
                <w:rtl w:val="0"/>
              </w:rPr>
              <w:t xml:space="preserve">Very rarely, full card elements can be included in the aspects dictionary, but then that element's </w:t>
            </w:r>
            <w:r w:rsidDel="00000000" w:rsidR="00000000" w:rsidRPr="00000000">
              <w:rPr>
                <w:rtl w:val="0"/>
              </w:rPr>
              <w:t xml:space="preserve">sub-aspects are ignored.</w:t>
            </w:r>
            <w:r w:rsidDel="00000000" w:rsidR="00000000" w:rsidRPr="00000000">
              <w:rPr>
                <w:rtl w:val="0"/>
              </w:rPr>
              <w:t xml:space="preserve"> E.G. adding ‘fragmentknockc’ to a card’s aspect list will not give the card ‘knock’, ‘lore’, or research challenges.</w:t>
            </w:r>
          </w:p>
        </w:tc>
      </w:tr>
    </w:tbl>
    <w:p w:rsidR="00000000" w:rsidDel="00000000" w:rsidP="00000000" w:rsidRDefault="00000000" w:rsidRPr="00000000" w14:paraId="00000440">
      <w:pPr>
        <w:pStyle w:val="Heading4"/>
        <w:pageBreakBefore w:val="0"/>
        <w:rPr/>
      </w:pPr>
      <w:bookmarkStart w:colFirst="0" w:colLast="0" w:name="_nzan7yxetc3l" w:id="78"/>
      <w:bookmarkEnd w:id="78"/>
      <w:r w:rsidDel="00000000" w:rsidR="00000000" w:rsidRPr="00000000">
        <w:rPr>
          <w:rtl w:val="0"/>
        </w:rPr>
        <w:t xml:space="preserve">Lifetime ("lifetime")</w:t>
      </w:r>
    </w:p>
    <w:p w:rsidR="00000000" w:rsidDel="00000000" w:rsidP="00000000" w:rsidRDefault="00000000" w:rsidRPr="00000000" w14:paraId="00000441">
      <w:pPr>
        <w:pageBreakBefore w:val="0"/>
        <w:rPr/>
      </w:pPr>
      <w:r w:rsidDel="00000000" w:rsidR="00000000" w:rsidRPr="00000000">
        <w:rPr>
          <w:b w:val="1"/>
          <w:rtl w:val="0"/>
        </w:rPr>
        <w:t xml:space="preserve">Specific to non-aspect elements. </w:t>
      </w:r>
      <w:r w:rsidDel="00000000" w:rsidR="00000000" w:rsidRPr="00000000">
        <w:rPr>
          <w:rtl w:val="0"/>
        </w:rPr>
        <w:t xml:space="preserve">The card duration. When it reaches 0, it will either transform into the Decay Element, or if there isn't one, it will disappear. If this is set to 0, the element will not have a lifetime, which is the default behaviour if lifetime is omitted.</w:t>
      </w:r>
    </w:p>
    <w:p w:rsidR="00000000" w:rsidDel="00000000" w:rsidP="00000000" w:rsidRDefault="00000000" w:rsidRPr="00000000" w14:paraId="00000442">
      <w:pPr>
        <w:pStyle w:val="Heading3"/>
        <w:keepNext w:val="0"/>
        <w:keepLines w:val="0"/>
        <w:pageBreakBefore w:val="0"/>
        <w:spacing w:after="0" w:before="0" w:lineRule="auto"/>
        <w:rPr>
          <w:color w:val="000000"/>
          <w:sz w:val="24"/>
          <w:szCs w:val="24"/>
        </w:rPr>
      </w:pPr>
      <w:bookmarkStart w:colFirst="0" w:colLast="0" w:name="_z41dah9o9pnp" w:id="49"/>
      <w:bookmarkEnd w:id="49"/>
      <w:r w:rsidDel="00000000" w:rsidR="00000000" w:rsidRPr="00000000">
        <w:rPr>
          <w:rtl w:val="0"/>
        </w:rPr>
      </w:r>
    </w:p>
    <w:tbl>
      <w:tblPr>
        <w:tblStyle w:val="Table3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40"/>
        <w:gridCol w:w="8220"/>
        <w:tblGridChange w:id="0">
          <w:tblGrid>
            <w:gridCol w:w="1140"/>
            <w:gridCol w:w="8220"/>
          </w:tblGrid>
        </w:tblGridChange>
      </w:tblGrid>
      <w:tr>
        <w:trPr>
          <w:cantSplit w:val="0"/>
          <w:trHeight w:val="750" w:hRule="atLeast"/>
          <w:tblHeader w:val="0"/>
        </w:trPr>
        <w:tc>
          <w:tcPr>
            <w:shd w:fill="c9daf8" w:val="clear"/>
          </w:tcPr>
          <w:p w:rsidR="00000000" w:rsidDel="00000000" w:rsidP="00000000" w:rsidRDefault="00000000" w:rsidRPr="00000000" w14:paraId="00000443">
            <w:pPr>
              <w:pStyle w:val="Heading3"/>
              <w:keepNext w:val="0"/>
              <w:keepLines w:val="0"/>
              <w:pageBreakBefore w:val="0"/>
              <w:spacing w:after="0" w:before="0" w:line="240" w:lineRule="auto"/>
              <w:rPr>
                <w:color w:val="000000"/>
                <w:sz w:val="24"/>
                <w:szCs w:val="24"/>
              </w:rPr>
            </w:pPr>
            <w:bookmarkStart w:colFirst="0" w:colLast="0" w:name="_sqoe62ydyx0x" w:id="79"/>
            <w:bookmarkEnd w:id="79"/>
            <w:r w:rsidDel="00000000" w:rsidR="00000000" w:rsidRPr="00000000">
              <w:rPr>
                <w:color w:val="000000"/>
                <w:sz w:val="24"/>
                <w:szCs w:val="24"/>
              </w:rPr>
              <w:drawing>
                <wp:inline distB="114300" distT="114300" distL="114300" distR="114300">
                  <wp:extent cx="590550" cy="596900"/>
                  <wp:effectExtent b="0" l="0" r="0" t="0"/>
                  <wp:docPr id="75" name="image1.png"/>
                  <a:graphic>
                    <a:graphicData uri="http://schemas.openxmlformats.org/drawingml/2006/picture">
                      <pic:pic>
                        <pic:nvPicPr>
                          <pic:cNvPr id="0" name="image1.png"/>
                          <pic:cNvPicPr preferRelativeResize="0"/>
                        </pic:nvPicPr>
                        <pic:blipFill>
                          <a:blip r:embed="rId12"/>
                          <a:srcRect b="0" l="0" r="0" t="0"/>
                          <a:stretch>
                            <a:fillRect/>
                          </a:stretch>
                        </pic:blipFill>
                        <pic:spPr>
                          <a:xfrm>
                            <a:off x="0" y="0"/>
                            <a:ext cx="590550" cy="596900"/>
                          </a:xfrm>
                          <a:prstGeom prst="rect"/>
                          <a:ln/>
                        </pic:spPr>
                      </pic:pic>
                    </a:graphicData>
                  </a:graphic>
                </wp:inline>
              </w:drawing>
            </w:r>
            <w:r w:rsidDel="00000000" w:rsidR="00000000" w:rsidRPr="00000000">
              <w:rPr>
                <w:rtl w:val="0"/>
              </w:rPr>
            </w:r>
          </w:p>
        </w:tc>
        <w:tc>
          <w:tcPr>
            <w:shd w:fill="c9daf8" w:val="clear"/>
          </w:tcPr>
          <w:p w:rsidR="00000000" w:rsidDel="00000000" w:rsidP="00000000" w:rsidRDefault="00000000" w:rsidRPr="00000000" w14:paraId="00000444">
            <w:pPr>
              <w:pageBreakBefore w:val="0"/>
              <w:rPr>
                <w:b w:val="1"/>
              </w:rPr>
            </w:pPr>
            <w:r w:rsidDel="00000000" w:rsidR="00000000" w:rsidRPr="00000000">
              <w:rPr>
                <w:b w:val="1"/>
                <w:rtl w:val="0"/>
              </w:rPr>
              <w:t xml:space="preserve">Behaviour When Purged</w:t>
            </w:r>
          </w:p>
          <w:p w:rsidR="00000000" w:rsidDel="00000000" w:rsidP="00000000" w:rsidRDefault="00000000" w:rsidRPr="00000000" w14:paraId="00000445">
            <w:pPr>
              <w:pageBreakBefore w:val="0"/>
              <w:rPr/>
            </w:pPr>
            <w:r w:rsidDel="00000000" w:rsidR="00000000" w:rsidRPr="00000000">
              <w:rPr>
                <w:rtl w:val="0"/>
              </w:rPr>
              <w:t xml:space="preserve">When an element is purged through the purge action in a recipe, a “Decayable” element will not be removed like other elements, it will instead decay into its Decay Element. (If the card is in a slot, the card will be fully purged instead. If the card is in a stack, all cards in the stack will be purged at once.)</w:t>
            </w:r>
          </w:p>
        </w:tc>
      </w:tr>
    </w:tbl>
    <w:p w:rsidR="00000000" w:rsidDel="00000000" w:rsidP="00000000" w:rsidRDefault="00000000" w:rsidRPr="00000000" w14:paraId="00000446">
      <w:pPr>
        <w:pStyle w:val="Heading4"/>
        <w:pageBreakBefore w:val="0"/>
        <w:rPr/>
      </w:pPr>
      <w:bookmarkStart w:colFirst="0" w:colLast="0" w:name="_ttzvhpvmg824" w:id="80"/>
      <w:bookmarkEnd w:id="80"/>
      <w:r w:rsidDel="00000000" w:rsidR="00000000" w:rsidRPr="00000000">
        <w:rPr>
          <w:rtl w:val="0"/>
        </w:rPr>
        <w:t xml:space="preserve">Resaturate ("resaturate")</w:t>
      </w:r>
    </w:p>
    <w:p w:rsidR="00000000" w:rsidDel="00000000" w:rsidP="00000000" w:rsidRDefault="00000000" w:rsidRPr="00000000" w14:paraId="00000447">
      <w:pPr>
        <w:pageBreakBefore w:val="0"/>
        <w:rPr/>
      </w:pPr>
      <w:r w:rsidDel="00000000" w:rsidR="00000000" w:rsidRPr="00000000">
        <w:rPr>
          <w:b w:val="1"/>
          <w:rtl w:val="0"/>
        </w:rPr>
        <w:t xml:space="preserve">Specific to non-aspect elements. </w:t>
      </w:r>
      <w:r w:rsidDel="00000000" w:rsidR="00000000" w:rsidRPr="00000000">
        <w:rPr>
          <w:rtl w:val="0"/>
        </w:rPr>
        <w:t xml:space="preserve">Only applies to elements with lifetimes. Normally, as the lifetime reaches 0, the art will desaturate. If this value is true, the card will start desaturated and gain saturation as it reaches 0 (like depleted ability cards, such as Health [Fatigued]).</w:t>
      </w:r>
    </w:p>
    <w:p w:rsidR="00000000" w:rsidDel="00000000" w:rsidP="00000000" w:rsidRDefault="00000000" w:rsidRPr="00000000" w14:paraId="00000448">
      <w:pPr>
        <w:pStyle w:val="Heading4"/>
        <w:pageBreakBefore w:val="0"/>
        <w:rPr/>
      </w:pPr>
      <w:bookmarkStart w:colFirst="0" w:colLast="0" w:name="_bxk539i4592f" w:id="81"/>
      <w:bookmarkEnd w:id="81"/>
      <w:r w:rsidDel="00000000" w:rsidR="00000000" w:rsidRPr="00000000">
        <w:rPr>
          <w:rtl w:val="0"/>
        </w:rPr>
        <w:t xml:space="preserve">Slots ("slots")</w:t>
      </w:r>
    </w:p>
    <w:p w:rsidR="00000000" w:rsidDel="00000000" w:rsidP="00000000" w:rsidRDefault="00000000" w:rsidRPr="00000000" w14:paraId="00000449">
      <w:pPr>
        <w:pageBreakBefore w:val="0"/>
        <w:rPr/>
      </w:pPr>
      <w:r w:rsidDel="00000000" w:rsidR="00000000" w:rsidRPr="00000000">
        <w:rPr>
          <w:b w:val="1"/>
          <w:rtl w:val="0"/>
        </w:rPr>
        <w:t xml:space="preserve">Specific to non-aspect elements. </w:t>
      </w:r>
      <w:r w:rsidDel="00000000" w:rsidR="00000000" w:rsidRPr="00000000">
        <w:rPr>
          <w:rtl w:val="0"/>
        </w:rPr>
        <w:t xml:space="preserve">Elements can have multiple slots. When an element is placed into a Verb tile, slots with the appropriate Action ID will appear prior to recipe start. Slots have their own properties (see the Slots section). Element slots are only available when an element is first put into a Verb, and thus can only be used at the start of recipe chains. The flexibility of slots allows for craftable recipes with lots of requirements to be met by multiple cards. Element and Verb slots often work to control what sorts of cards are able to get into recipe chains to prevent cases where weird elements appear in recipes.</w:t>
      </w:r>
    </w:p>
    <w:p w:rsidR="00000000" w:rsidDel="00000000" w:rsidP="00000000" w:rsidRDefault="00000000" w:rsidRPr="00000000" w14:paraId="0000044A">
      <w:pPr>
        <w:pStyle w:val="Heading3"/>
        <w:keepNext w:val="0"/>
        <w:keepLines w:val="0"/>
        <w:pageBreakBefore w:val="0"/>
        <w:spacing w:after="0" w:before="0" w:lineRule="auto"/>
        <w:rPr>
          <w:color w:val="000000"/>
          <w:sz w:val="24"/>
          <w:szCs w:val="24"/>
        </w:rPr>
      </w:pPr>
      <w:bookmarkStart w:colFirst="0" w:colLast="0" w:name="_gxzlsjxk4q8i" w:id="82"/>
      <w:bookmarkEnd w:id="82"/>
      <w:r w:rsidDel="00000000" w:rsidR="00000000" w:rsidRPr="00000000">
        <w:rPr>
          <w:color w:val="000000"/>
          <w:sz w:val="24"/>
          <w:szCs w:val="24"/>
        </w:rPr>
        <w:drawing>
          <wp:inline distB="114300" distT="114300" distL="114300" distR="114300">
            <wp:extent cx="5943600" cy="2692400"/>
            <wp:effectExtent b="12700" l="12700" r="12700" t="12700"/>
            <wp:docPr id="20" name="image5.png"/>
            <a:graphic>
              <a:graphicData uri="http://schemas.openxmlformats.org/drawingml/2006/picture">
                <pic:pic>
                  <pic:nvPicPr>
                    <pic:cNvPr id="0" name="image5.png"/>
                    <pic:cNvPicPr preferRelativeResize="0"/>
                  </pic:nvPicPr>
                  <pic:blipFill>
                    <a:blip r:embed="rId63"/>
                    <a:srcRect b="0" l="0" r="0" t="0"/>
                    <a:stretch>
                      <a:fillRect/>
                    </a:stretch>
                  </pic:blipFill>
                  <pic:spPr>
                    <a:xfrm>
                      <a:off x="0" y="0"/>
                      <a:ext cx="5943600" cy="26924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4B">
      <w:pPr>
        <w:pageBreakBefore w:val="0"/>
        <w:jc w:val="center"/>
        <w:rPr>
          <w:sz w:val="18"/>
          <w:szCs w:val="18"/>
        </w:rPr>
      </w:pPr>
      <w:r w:rsidDel="00000000" w:rsidR="00000000" w:rsidRPr="00000000">
        <w:rPr>
          <w:sz w:val="18"/>
          <w:szCs w:val="18"/>
          <w:rtl w:val="0"/>
        </w:rPr>
        <w:t xml:space="preserve">Invocation, Assistant, Offering, and Desire are slots attached to the Sunset Rite element</w:t>
      </w:r>
    </w:p>
    <w:p w:rsidR="00000000" w:rsidDel="00000000" w:rsidP="00000000" w:rsidRDefault="00000000" w:rsidRPr="00000000" w14:paraId="0000044C">
      <w:pPr>
        <w:pStyle w:val="Heading4"/>
        <w:pageBreakBefore w:val="0"/>
        <w:rPr/>
      </w:pPr>
      <w:bookmarkStart w:colFirst="0" w:colLast="0" w:name="_wtyodtd91c9c" w:id="83"/>
      <w:bookmarkEnd w:id="83"/>
      <w:r w:rsidDel="00000000" w:rsidR="00000000" w:rsidRPr="00000000">
        <w:rPr>
          <w:rtl w:val="0"/>
        </w:rPr>
        <w:t xml:space="preserve">Hidden ("isHidden")</w:t>
      </w:r>
      <w:r w:rsidDel="00000000" w:rsidR="00000000" w:rsidRPr="00000000">
        <w:rPr>
          <w:rtl w:val="0"/>
        </w:rPr>
      </w:r>
    </w:p>
    <w:p w:rsidR="00000000" w:rsidDel="00000000" w:rsidP="00000000" w:rsidRDefault="00000000" w:rsidRPr="00000000" w14:paraId="0000044D">
      <w:pPr>
        <w:keepNext w:val="0"/>
        <w:keepLines w:val="0"/>
        <w:pageBreakBefore w:val="0"/>
        <w:spacing w:after="0" w:before="0" w:lineRule="auto"/>
        <w:rPr/>
      </w:pPr>
      <w:r w:rsidDel="00000000" w:rsidR="00000000" w:rsidRPr="00000000">
        <w:rPr>
          <w:b w:val="1"/>
          <w:rtl w:val="0"/>
        </w:rPr>
        <w:t xml:space="preserve">Specific to non-aspect elements. </w:t>
      </w:r>
      <w:r w:rsidDel="00000000" w:rsidR="00000000" w:rsidRPr="00000000">
        <w:rPr>
          <w:rtl w:val="0"/>
        </w:rPr>
        <w:t xml:space="preserve">Cards will always be visible when on the table, but if this is true, they will be invisible while within a recipe.</w:t>
      </w:r>
      <w:r w:rsidDel="00000000" w:rsidR="00000000" w:rsidRPr="00000000">
        <w:rPr>
          <w:rtl w:val="0"/>
        </w:rPr>
      </w:r>
    </w:p>
    <w:p w:rsidR="00000000" w:rsidDel="00000000" w:rsidP="00000000" w:rsidRDefault="00000000" w:rsidRPr="00000000" w14:paraId="0000044E">
      <w:pPr>
        <w:pStyle w:val="Heading4"/>
        <w:rPr/>
      </w:pPr>
      <w:bookmarkStart w:colFirst="0" w:colLast="0" w:name="_4cqy39p548a9" w:id="84"/>
      <w:bookmarkEnd w:id="84"/>
      <w:r w:rsidDel="00000000" w:rsidR="00000000" w:rsidRPr="00000000">
        <w:rPr>
          <w:rtl w:val="0"/>
        </w:rPr>
        <w:t xml:space="preserve">Unique ("unique")</w:t>
      </w:r>
    </w:p>
    <w:p w:rsidR="00000000" w:rsidDel="00000000" w:rsidP="00000000" w:rsidRDefault="00000000" w:rsidRPr="00000000" w14:paraId="0000044F">
      <w:pPr>
        <w:rPr/>
      </w:pPr>
      <w:r w:rsidDel="00000000" w:rsidR="00000000" w:rsidRPr="00000000">
        <w:rPr>
          <w:b w:val="1"/>
          <w:rtl w:val="0"/>
        </w:rPr>
        <w:t xml:space="preserve">Specific to non-aspect elements. </w:t>
      </w:r>
      <w:r w:rsidDel="00000000" w:rsidR="00000000" w:rsidRPr="00000000">
        <w:rPr>
          <w:rtl w:val="0"/>
        </w:rPr>
        <w:t xml:space="preserve">When true, only one can be present on the board. A new one spawning will cause the old one to fade. </w:t>
      </w:r>
    </w:p>
    <w:p w:rsidR="00000000" w:rsidDel="00000000" w:rsidP="00000000" w:rsidRDefault="00000000" w:rsidRPr="00000000" w14:paraId="00000450">
      <w:pPr>
        <w:rPr/>
      </w:pPr>
      <w:r w:rsidDel="00000000" w:rsidR="00000000" w:rsidRPr="00000000">
        <w:rPr>
          <w:rtl w:val="0"/>
        </w:rPr>
        <w:t xml:space="preserve">An example of this are rites. If you gain a second of the same rite, the first copy will disappear.</w:t>
      </w:r>
    </w:p>
    <w:p w:rsidR="00000000" w:rsidDel="00000000" w:rsidP="00000000" w:rsidRDefault="00000000" w:rsidRPr="00000000" w14:paraId="00000451">
      <w:pPr>
        <w:pStyle w:val="Heading4"/>
        <w:pageBreakBefore w:val="0"/>
        <w:rPr/>
      </w:pPr>
      <w:bookmarkStart w:colFirst="0" w:colLast="0" w:name="_vrvhkcz9y0zq" w:id="85"/>
      <w:bookmarkEnd w:id="85"/>
      <w:r w:rsidDel="00000000" w:rsidR="00000000" w:rsidRPr="00000000">
        <w:rPr>
          <w:rtl w:val="0"/>
        </w:rPr>
        <w:t xml:space="preserve">Uniqueness Group ("</w:t>
      </w:r>
      <w:r w:rsidDel="00000000" w:rsidR="00000000" w:rsidRPr="00000000">
        <w:rPr>
          <w:rtl w:val="0"/>
        </w:rPr>
        <w:t xml:space="preserve">uniquenessgroup</w:t>
      </w:r>
      <w:r w:rsidDel="00000000" w:rsidR="00000000" w:rsidRPr="00000000">
        <w:rPr>
          <w:rtl w:val="0"/>
        </w:rPr>
        <w:t xml:space="preserve">")</w:t>
      </w:r>
    </w:p>
    <w:p w:rsidR="00000000" w:rsidDel="00000000" w:rsidP="00000000" w:rsidRDefault="00000000" w:rsidRPr="00000000" w14:paraId="00000452">
      <w:pPr>
        <w:keepNext w:val="0"/>
        <w:keepLines w:val="0"/>
        <w:pageBreakBefore w:val="0"/>
        <w:spacing w:after="0" w:before="0" w:lineRule="auto"/>
        <w:rPr/>
      </w:pPr>
      <w:r w:rsidDel="00000000" w:rsidR="00000000" w:rsidRPr="00000000">
        <w:rPr>
          <w:b w:val="1"/>
          <w:rtl w:val="0"/>
        </w:rPr>
        <w:t xml:space="preserve">Specific to non-aspect elements. </w:t>
      </w:r>
      <w:r w:rsidDel="00000000" w:rsidR="00000000" w:rsidRPr="00000000">
        <w:rPr>
          <w:rtl w:val="0"/>
        </w:rPr>
        <w:t xml:space="preserve">A special section that stores an </w:t>
      </w:r>
      <w:r w:rsidDel="00000000" w:rsidR="00000000" w:rsidRPr="00000000">
        <w:rPr>
          <w:b w:val="1"/>
          <w:rtl w:val="0"/>
        </w:rPr>
        <w:t xml:space="preserve">aspect </w:t>
      </w:r>
      <w:r w:rsidDel="00000000" w:rsidR="00000000" w:rsidRPr="00000000">
        <w:rPr>
          <w:rtl w:val="0"/>
        </w:rPr>
        <w:t xml:space="preserve">id. Any other elements with the same aspect for their Uniqueness Group cannot exist simultaneously on the board. (Placing one onto the board will cause all others on the board to vanish, just like with the “unique” property.) The uniqueness group is technically an aspect like any other, and can be used for requirements and refinements. </w:t>
      </w:r>
    </w:p>
    <w:p w:rsidR="00000000" w:rsidDel="00000000" w:rsidP="00000000" w:rsidRDefault="00000000" w:rsidRPr="00000000" w14:paraId="00000453">
      <w:pPr>
        <w:pStyle w:val="Heading3"/>
        <w:keepNext w:val="0"/>
        <w:keepLines w:val="0"/>
        <w:pageBreakBefore w:val="0"/>
        <w:spacing w:after="0" w:before="0" w:lineRule="auto"/>
        <w:rPr>
          <w:color w:val="000000"/>
          <w:sz w:val="24"/>
          <w:szCs w:val="24"/>
        </w:rPr>
      </w:pPr>
      <w:bookmarkStart w:colFirst="0" w:colLast="0" w:name="_z41dah9o9pnp" w:id="49"/>
      <w:bookmarkEnd w:id="49"/>
      <w:r w:rsidDel="00000000" w:rsidR="00000000" w:rsidRPr="00000000">
        <w:rPr>
          <w:rtl w:val="0"/>
        </w:rPr>
      </w:r>
    </w:p>
    <w:tbl>
      <w:tblPr>
        <w:tblStyle w:val="Table3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40"/>
        <w:gridCol w:w="8220"/>
        <w:tblGridChange w:id="0">
          <w:tblGrid>
            <w:gridCol w:w="1140"/>
            <w:gridCol w:w="8220"/>
          </w:tblGrid>
        </w:tblGridChange>
      </w:tblGrid>
      <w:tr>
        <w:trPr>
          <w:cantSplit w:val="0"/>
          <w:trHeight w:val="750" w:hRule="atLeast"/>
          <w:tblHeader w:val="0"/>
        </w:trPr>
        <w:tc>
          <w:tcPr>
            <w:shd w:fill="c9daf8" w:val="clear"/>
          </w:tcPr>
          <w:p w:rsidR="00000000" w:rsidDel="00000000" w:rsidP="00000000" w:rsidRDefault="00000000" w:rsidRPr="00000000" w14:paraId="00000454">
            <w:pPr>
              <w:pStyle w:val="Heading3"/>
              <w:keepNext w:val="0"/>
              <w:keepLines w:val="0"/>
              <w:pageBreakBefore w:val="0"/>
              <w:spacing w:after="0" w:before="0" w:line="240" w:lineRule="auto"/>
              <w:rPr>
                <w:color w:val="000000"/>
                <w:sz w:val="24"/>
                <w:szCs w:val="24"/>
              </w:rPr>
            </w:pPr>
            <w:bookmarkStart w:colFirst="0" w:colLast="0" w:name="_z41dah9o9pnp" w:id="49"/>
            <w:bookmarkEnd w:id="49"/>
            <w:r w:rsidDel="00000000" w:rsidR="00000000" w:rsidRPr="00000000">
              <w:rPr>
                <w:color w:val="000000"/>
                <w:sz w:val="24"/>
                <w:szCs w:val="24"/>
              </w:rPr>
              <w:drawing>
                <wp:inline distB="114300" distT="114300" distL="114300" distR="114300">
                  <wp:extent cx="590550" cy="596900"/>
                  <wp:effectExtent b="0" l="0" r="0" t="0"/>
                  <wp:docPr id="36" name="image1.png"/>
                  <a:graphic>
                    <a:graphicData uri="http://schemas.openxmlformats.org/drawingml/2006/picture">
                      <pic:pic>
                        <pic:nvPicPr>
                          <pic:cNvPr id="0" name="image1.png"/>
                          <pic:cNvPicPr preferRelativeResize="0"/>
                        </pic:nvPicPr>
                        <pic:blipFill>
                          <a:blip r:embed="rId12"/>
                          <a:srcRect b="0" l="0" r="0" t="0"/>
                          <a:stretch>
                            <a:fillRect/>
                          </a:stretch>
                        </pic:blipFill>
                        <pic:spPr>
                          <a:xfrm>
                            <a:off x="0" y="0"/>
                            <a:ext cx="590550" cy="596900"/>
                          </a:xfrm>
                          <a:prstGeom prst="rect"/>
                          <a:ln/>
                        </pic:spPr>
                      </pic:pic>
                    </a:graphicData>
                  </a:graphic>
                </wp:inline>
              </w:drawing>
            </w:r>
            <w:r w:rsidDel="00000000" w:rsidR="00000000" w:rsidRPr="00000000">
              <w:rPr>
                <w:rtl w:val="0"/>
              </w:rPr>
            </w:r>
          </w:p>
        </w:tc>
        <w:tc>
          <w:tcPr>
            <w:shd w:fill="c9daf8" w:val="clear"/>
          </w:tcPr>
          <w:p w:rsidR="00000000" w:rsidDel="00000000" w:rsidP="00000000" w:rsidRDefault="00000000" w:rsidRPr="00000000" w14:paraId="00000455">
            <w:pPr>
              <w:keepNext w:val="0"/>
              <w:keepLines w:val="0"/>
              <w:pageBreakBefore w:val="0"/>
              <w:spacing w:after="0" w:before="0" w:lineRule="auto"/>
              <w:rPr>
                <w:b w:val="1"/>
              </w:rPr>
            </w:pPr>
            <w:r w:rsidDel="00000000" w:rsidR="00000000" w:rsidRPr="00000000">
              <w:rPr>
                <w:b w:val="1"/>
                <w:rtl w:val="0"/>
              </w:rPr>
              <w:t xml:space="preserve">The Aspect Must Exist</w:t>
            </w:r>
          </w:p>
          <w:p w:rsidR="00000000" w:rsidDel="00000000" w:rsidP="00000000" w:rsidRDefault="00000000" w:rsidRPr="00000000" w14:paraId="00000456">
            <w:pPr>
              <w:keepNext w:val="0"/>
              <w:keepLines w:val="0"/>
              <w:pageBreakBefore w:val="0"/>
              <w:spacing w:after="0" w:before="0" w:lineRule="auto"/>
              <w:rPr/>
            </w:pPr>
            <w:r w:rsidDel="00000000" w:rsidR="00000000" w:rsidRPr="00000000">
              <w:rPr>
                <w:rtl w:val="0"/>
              </w:rPr>
              <w:t xml:space="preserve">It must be stressed that this does not store a simple “uniqueness group name”, but an aspect ID; using a simple string will cause issues. If a string is used instead of an aspect ID, the uniqueness group will work as intended, but any base recipes that contain any element with this undeclared uniqueness group will be unable to spawn additional recipes.</w:t>
            </w:r>
          </w:p>
        </w:tc>
      </w:tr>
    </w:tbl>
    <w:p w:rsidR="00000000" w:rsidDel="00000000" w:rsidP="00000000" w:rsidRDefault="00000000" w:rsidRPr="00000000" w14:paraId="00000457">
      <w:pPr>
        <w:pStyle w:val="Heading4"/>
        <w:rPr/>
      </w:pPr>
      <w:bookmarkStart w:colFirst="0" w:colLast="0" w:name="_6yljq7rxb0cp" w:id="86"/>
      <w:bookmarkEnd w:id="86"/>
      <w:r w:rsidDel="00000000" w:rsidR="00000000" w:rsidRPr="00000000">
        <w:rPr>
          <w:rtl w:val="0"/>
        </w:rPr>
      </w:r>
    </w:p>
    <w:p w:rsidR="00000000" w:rsidDel="00000000" w:rsidP="00000000" w:rsidRDefault="00000000" w:rsidRPr="00000000" w14:paraId="00000458">
      <w:pPr>
        <w:pStyle w:val="Heading4"/>
        <w:rPr/>
      </w:pPr>
      <w:bookmarkStart w:colFirst="0" w:colLast="0" w:name="_imudiceai5at" w:id="87"/>
      <w:bookmarkEnd w:id="87"/>
      <w:r w:rsidDel="00000000" w:rsidR="00000000" w:rsidRPr="00000000">
        <w:rPr>
          <w:color w:val="000000"/>
          <w:sz w:val="24"/>
          <w:szCs w:val="24"/>
          <w:rtl w:val="0"/>
        </w:rPr>
        <w:t xml:space="preserve">📖</w:t>
      </w:r>
      <w:r w:rsidDel="00000000" w:rsidR="00000000" w:rsidRPr="00000000">
        <w:rPr>
          <w:rtl w:val="0"/>
        </w:rPr>
        <w:t xml:space="preserve"> Unlock Codex Entries</w:t>
      </w:r>
    </w:p>
    <w:p w:rsidR="00000000" w:rsidDel="00000000" w:rsidP="00000000" w:rsidRDefault="00000000" w:rsidRPr="00000000" w14:paraId="00000459">
      <w:pPr>
        <w:rPr/>
      </w:pPr>
      <w:r w:rsidDel="00000000" w:rsidR="00000000" w:rsidRPr="00000000">
        <w:rPr>
          <w:rtl w:val="0"/>
        </w:rPr>
        <w:t xml:space="preserve">Works exactly in the same way </w:t>
      </w:r>
      <w:hyperlink w:anchor="_js3dso1mym3d">
        <w:r w:rsidDel="00000000" w:rsidR="00000000" w:rsidRPr="00000000">
          <w:rPr>
            <w:color w:val="1155cc"/>
            <w:u w:val="single"/>
            <w:rtl w:val="0"/>
          </w:rPr>
          <w:t xml:space="preserve">as the property on recipes</w:t>
        </w:r>
      </w:hyperlink>
      <w:r w:rsidDel="00000000" w:rsidR="00000000" w:rsidRPr="00000000">
        <w:rPr>
          <w:rtl w:val="0"/>
        </w:rPr>
        <w:t xml:space="preserve">. Is executed the first time the element is spawned and collected by the player.</w:t>
      </w:r>
      <w:r w:rsidDel="00000000" w:rsidR="00000000" w:rsidRPr="00000000">
        <w:rPr>
          <w:rtl w:val="0"/>
        </w:rPr>
      </w:r>
    </w:p>
    <w:p w:rsidR="00000000" w:rsidDel="00000000" w:rsidP="00000000" w:rsidRDefault="00000000" w:rsidRPr="00000000" w14:paraId="0000045A">
      <w:pPr>
        <w:pStyle w:val="Heading4"/>
        <w:rPr/>
      </w:pPr>
      <w:bookmarkStart w:colFirst="0" w:colLast="0" w:name="_syv8eadkgzdt" w:id="88"/>
      <w:bookmarkEnd w:id="88"/>
      <w:r w:rsidDel="00000000" w:rsidR="00000000" w:rsidRPr="00000000">
        <w:rPr>
          <w:color w:val="000000"/>
          <w:sz w:val="24"/>
          <w:szCs w:val="24"/>
          <w:rtl w:val="0"/>
        </w:rPr>
        <w:t xml:space="preserve">📖</w:t>
      </w:r>
      <w:r w:rsidDel="00000000" w:rsidR="00000000" w:rsidRPr="00000000">
        <w:rPr>
          <w:rtl w:val="0"/>
        </w:rPr>
        <w:t xml:space="preserve"> Remove Codex Entries</w:t>
      </w:r>
    </w:p>
    <w:p w:rsidR="00000000" w:rsidDel="00000000" w:rsidP="00000000" w:rsidRDefault="00000000" w:rsidRPr="00000000" w14:paraId="0000045B">
      <w:pPr>
        <w:rPr/>
      </w:pPr>
      <w:r w:rsidDel="00000000" w:rsidR="00000000" w:rsidRPr="00000000">
        <w:rPr>
          <w:rtl w:val="0"/>
        </w:rPr>
        <w:t xml:space="preserve">Works exactly in the same way </w:t>
      </w:r>
      <w:hyperlink w:anchor="_rghe857g1wzi">
        <w:r w:rsidDel="00000000" w:rsidR="00000000" w:rsidRPr="00000000">
          <w:rPr>
            <w:color w:val="1155cc"/>
            <w:u w:val="single"/>
            <w:rtl w:val="0"/>
          </w:rPr>
          <w:t xml:space="preserve">as the property on recipes</w:t>
        </w:r>
      </w:hyperlink>
      <w:r w:rsidDel="00000000" w:rsidR="00000000" w:rsidRPr="00000000">
        <w:rPr>
          <w:rtl w:val="0"/>
        </w:rPr>
        <w:t xml:space="preserve">. Is executed the first time the element is spawned and collected by the player.</w:t>
      </w:r>
      <w:r w:rsidDel="00000000" w:rsidR="00000000" w:rsidRPr="00000000">
        <w:rPr>
          <w:rtl w:val="0"/>
        </w:rPr>
      </w:r>
    </w:p>
    <w:p w:rsidR="00000000" w:rsidDel="00000000" w:rsidP="00000000" w:rsidRDefault="00000000" w:rsidRPr="00000000" w14:paraId="0000045C">
      <w:pPr>
        <w:pStyle w:val="Heading4"/>
        <w:rPr/>
      </w:pPr>
      <w:bookmarkStart w:colFirst="0" w:colLast="0" w:name="_amczn39daxof" w:id="89"/>
      <w:bookmarkEnd w:id="89"/>
      <w:r w:rsidDel="00000000" w:rsidR="00000000" w:rsidRPr="00000000">
        <w:rPr>
          <w:color w:val="000000"/>
          <w:sz w:val="24"/>
          <w:szCs w:val="24"/>
          <w:rtl w:val="0"/>
        </w:rPr>
        <w:t xml:space="preserve">📖</w:t>
      </w:r>
      <w:r w:rsidDel="00000000" w:rsidR="00000000" w:rsidRPr="00000000">
        <w:rPr>
          <w:rtl w:val="0"/>
        </w:rPr>
        <w:t xml:space="preserve"> Update Codex Entries</w:t>
      </w:r>
    </w:p>
    <w:p w:rsidR="00000000" w:rsidDel="00000000" w:rsidP="00000000" w:rsidRDefault="00000000" w:rsidRPr="00000000" w14:paraId="0000045D">
      <w:pPr>
        <w:rPr/>
      </w:pPr>
      <w:r w:rsidDel="00000000" w:rsidR="00000000" w:rsidRPr="00000000">
        <w:rPr>
          <w:rtl w:val="0"/>
        </w:rPr>
        <w:t xml:space="preserve">Works exactly in the same way </w:t>
      </w:r>
      <w:hyperlink w:anchor="_oxfjvblsdo1">
        <w:r w:rsidDel="00000000" w:rsidR="00000000" w:rsidRPr="00000000">
          <w:rPr>
            <w:color w:val="1155cc"/>
            <w:u w:val="single"/>
            <w:rtl w:val="0"/>
          </w:rPr>
          <w:t xml:space="preserve">as the property on recipes</w:t>
        </w:r>
      </w:hyperlink>
      <w:r w:rsidDel="00000000" w:rsidR="00000000" w:rsidRPr="00000000">
        <w:rPr>
          <w:rtl w:val="0"/>
        </w:rPr>
        <w:t xml:space="preserve">. Is executed the first time the element is spawned and collected by the player.</w:t>
      </w:r>
    </w:p>
    <w:p w:rsidR="00000000" w:rsidDel="00000000" w:rsidP="00000000" w:rsidRDefault="00000000" w:rsidRPr="00000000" w14:paraId="0000045E">
      <w:pPr>
        <w:rPr/>
      </w:pPr>
      <w:r w:rsidDel="00000000" w:rsidR="00000000" w:rsidRPr="00000000">
        <w:rPr>
          <w:rtl w:val="0"/>
        </w:rPr>
      </w:r>
    </w:p>
    <w:p w:rsidR="00000000" w:rsidDel="00000000" w:rsidP="00000000" w:rsidRDefault="00000000" w:rsidRPr="00000000" w14:paraId="0000045F">
      <w:pPr>
        <w:pStyle w:val="Heading3"/>
        <w:pageBreakBefore w:val="0"/>
        <w:rPr>
          <w:rFonts w:ascii="Philosopher" w:cs="Philosopher" w:eastAsia="Philosopher" w:hAnsi="Philosopher"/>
        </w:rPr>
      </w:pPr>
      <w:bookmarkStart w:colFirst="0" w:colLast="0" w:name="_lowcaus0ck1l" w:id="90"/>
      <w:bookmarkEnd w:id="90"/>
      <w:r w:rsidDel="00000000" w:rsidR="00000000" w:rsidRPr="00000000">
        <w:rPr>
          <w:rFonts w:ascii="Philosopher" w:cs="Philosopher" w:eastAsia="Philosopher" w:hAnsi="Philosopher"/>
          <w:rtl w:val="0"/>
        </w:rPr>
        <w:t xml:space="preserve">Examples</w:t>
      </w:r>
    </w:p>
    <w:p w:rsidR="00000000" w:rsidDel="00000000" w:rsidP="00000000" w:rsidRDefault="00000000" w:rsidRPr="00000000" w14:paraId="00000460">
      <w:pPr>
        <w:pageBreakBefore w:val="0"/>
        <w:jc w:val="center"/>
        <w:rPr>
          <w:rFonts w:ascii="Philosopher" w:cs="Philosopher" w:eastAsia="Philosopher" w:hAnsi="Philosopher"/>
        </w:rPr>
      </w:pPr>
      <w:r w:rsidDel="00000000" w:rsidR="00000000" w:rsidRPr="00000000">
        <w:rPr>
          <w:rFonts w:ascii="Philosopher" w:cs="Philosopher" w:eastAsia="Philosopher" w:hAnsi="Philosopher"/>
        </w:rPr>
        <w:drawing>
          <wp:inline distB="114300" distT="114300" distL="114300" distR="114300">
            <wp:extent cx="5943600" cy="2108200"/>
            <wp:effectExtent b="12700" l="12700" r="12700" t="12700"/>
            <wp:docPr descr="{&#10;            &quot;id&quot;: &quot;travellingatnight1&quot;,&#10;            &quot;unique&quot;: true,&#10;            &quot;label&quot;: &quot;Travelling at Night(Vol. 1)&quot;,&#10;            &quot;aspects&quot;: {&#10;                &quot;text&quot;: 1,&#10;                &quot;auctionable&quot;: 1&#10;            },&#10;            &quot;description&quot;: &quot;The annotated dream-journals of Christopher Illopoly, sometimes called 'the only readable occultist': literate, entertaining, bewildering.&quot;&#10;        }," id="119" name="image92.png"/>
            <a:graphic>
              <a:graphicData uri="http://schemas.openxmlformats.org/drawingml/2006/picture">
                <pic:pic>
                  <pic:nvPicPr>
                    <pic:cNvPr descr="{&#10;            &quot;id&quot;: &quot;travellingatnight1&quot;,&#10;            &quot;unique&quot;: true,&#10;            &quot;label&quot;: &quot;Travelling at Night(Vol. 1)&quot;,&#10;            &quot;aspects&quot;: {&#10;                &quot;text&quot;: 1,&#10;                &quot;auctionable&quot;: 1&#10;            },&#10;            &quot;description&quot;: &quot;The annotated dream-journals of Christopher Illopoly, sometimes called 'the only readable occultist': literate, entertaining, bewildering.&quot;&#10;        }," id="0" name="image92.png"/>
                    <pic:cNvPicPr preferRelativeResize="0"/>
                  </pic:nvPicPr>
                  <pic:blipFill>
                    <a:blip r:embed="rId64"/>
                    <a:srcRect b="0" l="0" r="0" t="0"/>
                    <a:stretch>
                      <a:fillRect/>
                    </a:stretch>
                  </pic:blipFill>
                  <pic:spPr>
                    <a:xfrm>
                      <a:off x="0" y="0"/>
                      <a:ext cx="5943600" cy="21082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61">
      <w:pPr>
        <w:pageBreakBefore w:val="0"/>
        <w:jc w:val="center"/>
        <w:rPr>
          <w:rFonts w:ascii="Philosopher" w:cs="Philosopher" w:eastAsia="Philosopher" w:hAnsi="Philosopher"/>
          <w:sz w:val="18"/>
          <w:szCs w:val="18"/>
        </w:rPr>
      </w:pPr>
      <w:r w:rsidDel="00000000" w:rsidR="00000000" w:rsidRPr="00000000">
        <w:rPr>
          <w:rFonts w:ascii="Philosopher" w:cs="Philosopher" w:eastAsia="Philosopher" w:hAnsi="Philosopher"/>
          <w:sz w:val="18"/>
          <w:szCs w:val="18"/>
          <w:rtl w:val="0"/>
        </w:rPr>
        <w:t xml:space="preserve">Example of an element (a book)</w:t>
      </w:r>
    </w:p>
    <w:p w:rsidR="00000000" w:rsidDel="00000000" w:rsidP="00000000" w:rsidRDefault="00000000" w:rsidRPr="00000000" w14:paraId="00000462">
      <w:pPr>
        <w:pageBreakBefore w:val="0"/>
        <w:jc w:val="center"/>
        <w:rPr>
          <w:rFonts w:ascii="Philosopher" w:cs="Philosopher" w:eastAsia="Philosopher" w:hAnsi="Philosopher"/>
        </w:rPr>
      </w:pPr>
      <w:r w:rsidDel="00000000" w:rsidR="00000000" w:rsidRPr="00000000">
        <w:rPr>
          <w:rFonts w:ascii="Philosopher" w:cs="Philosopher" w:eastAsia="Philosopher" w:hAnsi="Philosopher"/>
        </w:rPr>
        <w:drawing>
          <wp:inline distB="114300" distT="114300" distL="114300" distR="114300">
            <wp:extent cx="4886325" cy="1371600"/>
            <wp:effectExtent b="12700" l="12700" r="12700" t="12700"/>
            <wp:docPr descr="{&#10;   &quot;id&quot;: &quot;acquaintance&quot;,&#10;   &quot;label&quot;: &quot;Acquaintance&quot;,&#10;   &quot;description&quot;: &quot;Not yet a friend, nor yet an enemy.&quot;,&#10;   &quot;isAspect&quot;: true&#10;  }," id="118" name="image96.png"/>
            <a:graphic>
              <a:graphicData uri="http://schemas.openxmlformats.org/drawingml/2006/picture">
                <pic:pic>
                  <pic:nvPicPr>
                    <pic:cNvPr descr="{&#10;   &quot;id&quot;: &quot;acquaintance&quot;,&#10;   &quot;label&quot;: &quot;Acquaintance&quot;,&#10;   &quot;description&quot;: &quot;Not yet a friend, nor yet an enemy.&quot;,&#10;   &quot;isAspect&quot;: true&#10;  }," id="0" name="image96.png"/>
                    <pic:cNvPicPr preferRelativeResize="0"/>
                  </pic:nvPicPr>
                  <pic:blipFill>
                    <a:blip r:embed="rId65"/>
                    <a:srcRect b="0" l="0" r="0" t="0"/>
                    <a:stretch>
                      <a:fillRect/>
                    </a:stretch>
                  </pic:blipFill>
                  <pic:spPr>
                    <a:xfrm>
                      <a:off x="0" y="0"/>
                      <a:ext cx="4886325" cy="13716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63">
      <w:pPr>
        <w:pageBreakBefore w:val="0"/>
        <w:jc w:val="center"/>
        <w:rPr>
          <w:rFonts w:ascii="Philosopher" w:cs="Philosopher" w:eastAsia="Philosopher" w:hAnsi="Philosopher"/>
        </w:rPr>
      </w:pPr>
      <w:r w:rsidDel="00000000" w:rsidR="00000000" w:rsidRPr="00000000">
        <w:rPr>
          <w:rFonts w:ascii="Philosopher" w:cs="Philosopher" w:eastAsia="Philosopher" w:hAnsi="Philosopher"/>
          <w:sz w:val="18"/>
          <w:szCs w:val="18"/>
          <w:rtl w:val="0"/>
        </w:rPr>
        <w:t xml:space="preserve">Example of an aspect (“acquaintance”)</w:t>
      </w:r>
      <w:r w:rsidDel="00000000" w:rsidR="00000000" w:rsidRPr="00000000">
        <w:rPr>
          <w:rtl w:val="0"/>
        </w:rPr>
      </w:r>
    </w:p>
    <w:p w:rsidR="00000000" w:rsidDel="00000000" w:rsidP="00000000" w:rsidRDefault="00000000" w:rsidRPr="00000000" w14:paraId="00000464">
      <w:pPr>
        <w:pStyle w:val="Heading2"/>
        <w:pageBreakBefore w:val="0"/>
        <w:rPr>
          <w:rFonts w:ascii="Philosopher" w:cs="Philosopher" w:eastAsia="Philosopher" w:hAnsi="Philosopher"/>
        </w:rPr>
      </w:pPr>
      <w:bookmarkStart w:colFirst="0" w:colLast="0" w:name="_nkxihca16e67" w:id="91"/>
      <w:bookmarkEnd w:id="91"/>
      <w:r w:rsidDel="00000000" w:rsidR="00000000" w:rsidRPr="00000000">
        <w:rPr>
          <w:rFonts w:ascii="Philosopher" w:cs="Philosopher" w:eastAsia="Philosopher" w:hAnsi="Philosopher"/>
          <w:rtl w:val="0"/>
        </w:rPr>
        <w:t xml:space="preserve">Decks</w:t>
      </w:r>
    </w:p>
    <w:p w:rsidR="00000000" w:rsidDel="00000000" w:rsidP="00000000" w:rsidRDefault="00000000" w:rsidRPr="00000000" w14:paraId="00000465">
      <w:pPr>
        <w:pageBreakBefore w:val="0"/>
        <w:rPr/>
      </w:pPr>
      <w:r w:rsidDel="00000000" w:rsidR="00000000" w:rsidRPr="00000000">
        <w:rPr>
          <w:rtl w:val="0"/>
        </w:rPr>
        <w:t xml:space="preserve">Decks are collections of nouns. They are a list of shuffled non-aspect elements (cards) that can be drawn by recipes during their execution. They can be reshuffled on exhaustion, or not.</w:t>
      </w:r>
    </w:p>
    <w:p w:rsidR="00000000" w:rsidDel="00000000" w:rsidP="00000000" w:rsidRDefault="00000000" w:rsidRPr="00000000" w14:paraId="00000466">
      <w:pPr>
        <w:pageBreakBefore w:val="0"/>
        <w:rPr/>
      </w:pPr>
      <w:r w:rsidDel="00000000" w:rsidR="00000000" w:rsidRPr="00000000">
        <w:rPr>
          <w:rtl w:val="0"/>
        </w:rPr>
      </w:r>
    </w:p>
    <w:p w:rsidR="00000000" w:rsidDel="00000000" w:rsidP="00000000" w:rsidRDefault="00000000" w:rsidRPr="00000000" w14:paraId="00000467">
      <w:pPr>
        <w:pageBreakBefore w:val="0"/>
        <w:rPr/>
      </w:pPr>
      <w:r w:rsidDel="00000000" w:rsidR="00000000" w:rsidRPr="00000000">
        <w:rPr>
          <w:rtl w:val="0"/>
        </w:rPr>
        <w:t xml:space="preserve">“Deck” can refer to the </w:t>
      </w:r>
      <w:r w:rsidDel="00000000" w:rsidR="00000000" w:rsidRPr="00000000">
        <w:rPr>
          <w:i w:val="1"/>
          <w:rtl w:val="0"/>
        </w:rPr>
        <w:t xml:space="preserve">deck state</w:t>
      </w:r>
      <w:r w:rsidDel="00000000" w:rsidR="00000000" w:rsidRPr="00000000">
        <w:rPr>
          <w:rtl w:val="0"/>
        </w:rPr>
        <w:t xml:space="preserve"> (a list of cards in a set order and a list of forbidden cards, which is stored in the game’s save files and does not persist across playthroughs), or the</w:t>
      </w:r>
      <w:r w:rsidDel="00000000" w:rsidR="00000000" w:rsidRPr="00000000">
        <w:rPr>
          <w:rtl w:val="0"/>
        </w:rPr>
        <w:t xml:space="preserve"> </w:t>
      </w:r>
      <w:r w:rsidDel="00000000" w:rsidR="00000000" w:rsidRPr="00000000">
        <w:rPr>
          <w:i w:val="1"/>
          <w:rtl w:val="0"/>
        </w:rPr>
        <w:t xml:space="preserve">deck object </w:t>
      </w:r>
      <w:r w:rsidDel="00000000" w:rsidR="00000000" w:rsidRPr="00000000">
        <w:rPr>
          <w:rtl w:val="0"/>
        </w:rPr>
        <w:t xml:space="preserve">(which is all the data about </w:t>
      </w:r>
      <w:r w:rsidDel="00000000" w:rsidR="00000000" w:rsidRPr="00000000">
        <w:rPr>
          <w:i w:val="1"/>
          <w:rtl w:val="0"/>
        </w:rPr>
        <w:t xml:space="preserve">every</w:t>
      </w:r>
      <w:r w:rsidDel="00000000" w:rsidR="00000000" w:rsidRPr="00000000">
        <w:rPr>
          <w:rtl w:val="0"/>
        </w:rPr>
        <w:t xml:space="preserve"> instance of a given deck, regardless of what part of which game it may be from… unless the object is changed after the state is made). This distinction is important when decks are modified mid-game: the deck object is changed, but the deck state is not. Cards that might have been removed from the deck object may still be in the deck state, and cards added to the deck object will not be added to the deck state.</w:t>
      </w:r>
    </w:p>
    <w:p w:rsidR="00000000" w:rsidDel="00000000" w:rsidP="00000000" w:rsidRDefault="00000000" w:rsidRPr="00000000" w14:paraId="00000468">
      <w:pPr>
        <w:pageBreakBefore w:val="0"/>
        <w:rPr/>
      </w:pPr>
      <w:r w:rsidDel="00000000" w:rsidR="00000000" w:rsidRPr="00000000">
        <w:rPr>
          <w:rtl w:val="0"/>
        </w:rPr>
      </w:r>
    </w:p>
    <w:p w:rsidR="00000000" w:rsidDel="00000000" w:rsidP="00000000" w:rsidRDefault="00000000" w:rsidRPr="00000000" w14:paraId="00000469">
      <w:pPr>
        <w:pageBreakBefore w:val="0"/>
        <w:rPr/>
      </w:pPr>
      <w:r w:rsidDel="00000000" w:rsidR="00000000" w:rsidRPr="00000000">
        <w:rPr>
          <w:rtl w:val="0"/>
        </w:rPr>
        <w:t xml:space="preserve">Deck states keep track of unique cards (either cards where unique = true, or where the ‘</w:t>
      </w:r>
      <w:r w:rsidDel="00000000" w:rsidR="00000000" w:rsidRPr="00000000">
        <w:rPr>
          <w:rtl w:val="0"/>
        </w:rPr>
        <w:t xml:space="preserve">uniquenessgroup</w:t>
      </w:r>
      <w:r w:rsidDel="00000000" w:rsidR="00000000" w:rsidRPr="00000000">
        <w:rPr>
          <w:rtl w:val="0"/>
        </w:rPr>
        <w:t xml:space="preserve">’ property is defined) that already exist: when a unique card is generated anywhere in the game, it, and all elements that share a uniqueness group with it, are added to a forbidden list on all decks that contain that element or group. If a card is in a deck state’s forbidden list, it is removed from the deck’s draw list, and will never be shuffled back into the draw list for the rest of that game. This way, duplicate unique cards can not be drawn from decks.</w:t>
      </w:r>
      <w:r w:rsidDel="00000000" w:rsidR="00000000" w:rsidRPr="00000000">
        <w:rPr>
          <w:rtl w:val="0"/>
        </w:rPr>
      </w:r>
    </w:p>
    <w:p w:rsidR="00000000" w:rsidDel="00000000" w:rsidP="00000000" w:rsidRDefault="00000000" w:rsidRPr="00000000" w14:paraId="0000046A">
      <w:pPr>
        <w:pStyle w:val="Heading3"/>
        <w:pageBreakBefore w:val="0"/>
        <w:rPr/>
      </w:pPr>
      <w:bookmarkStart w:colFirst="0" w:colLast="0" w:name="_awajelctk0h7" w:id="92"/>
      <w:bookmarkEnd w:id="92"/>
      <w:r w:rsidDel="00000000" w:rsidR="00000000" w:rsidRPr="00000000">
        <w:br w:type="page"/>
      </w:r>
      <w:r w:rsidDel="00000000" w:rsidR="00000000" w:rsidRPr="00000000">
        <w:rPr>
          <w:rtl w:val="0"/>
        </w:rPr>
      </w:r>
    </w:p>
    <w:p w:rsidR="00000000" w:rsidDel="00000000" w:rsidP="00000000" w:rsidRDefault="00000000" w:rsidRPr="00000000" w14:paraId="0000046B">
      <w:pPr>
        <w:pStyle w:val="Heading3"/>
        <w:pageBreakBefore w:val="0"/>
        <w:rPr/>
      </w:pPr>
      <w:bookmarkStart w:colFirst="0" w:colLast="0" w:name="_1nqxpc7bfvjb" w:id="93"/>
      <w:bookmarkEnd w:id="93"/>
      <w:r w:rsidDel="00000000" w:rsidR="00000000" w:rsidRPr="00000000">
        <w:rPr>
          <w:rtl w:val="0"/>
        </w:rPr>
        <w:t xml:space="preserve">Properties of Decks</w:t>
      </w:r>
    </w:p>
    <w:p w:rsidR="00000000" w:rsidDel="00000000" w:rsidP="00000000" w:rsidRDefault="00000000" w:rsidRPr="00000000" w14:paraId="0000046C">
      <w:pPr>
        <w:pStyle w:val="Heading4"/>
        <w:rPr/>
      </w:pPr>
      <w:bookmarkStart w:colFirst="0" w:colLast="0" w:name="_qtdu3ebn8ext" w:id="94"/>
      <w:bookmarkEnd w:id="94"/>
      <w:r w:rsidDel="00000000" w:rsidR="00000000" w:rsidRPr="00000000">
        <w:rPr>
          <w:rtl w:val="0"/>
        </w:rPr>
        <w:t xml:space="preserve">Slot ID</w:t>
      </w:r>
    </w:p>
    <w:tbl>
      <w:tblPr>
        <w:tblStyle w:val="Table3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20"/>
        <w:gridCol w:w="7740"/>
        <w:tblGridChange w:id="0">
          <w:tblGrid>
            <w:gridCol w:w="1620"/>
            <w:gridCol w:w="7740"/>
          </w:tblGrid>
        </w:tblGridChange>
      </w:tblGrid>
      <w:tr>
        <w:trPr>
          <w:cantSplit w:val="0"/>
          <w:trHeight w:val="75" w:hRule="atLeast"/>
          <w:tblHeader w:val="0"/>
        </w:trPr>
        <w:tc>
          <w:tcPr>
            <w:tcBorders>
              <w:top w:color="4d3a00" w:space="0" w:sz="18" w:val="single"/>
              <w:left w:color="4d3a00" w:space="0" w:sz="18" w:val="single"/>
              <w:bottom w:color="4d3a00" w:space="0" w:sz="12" w:val="single"/>
              <w:right w:color="4d3a00" w:space="0" w:sz="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46D">
            <w:pPr>
              <w:jc w:val="left"/>
              <w:rPr>
                <w:sz w:val="22"/>
                <w:szCs w:val="22"/>
              </w:rPr>
            </w:pPr>
            <w:r w:rsidDel="00000000" w:rsidR="00000000" w:rsidRPr="00000000">
              <w:rPr>
                <w:sz w:val="22"/>
                <w:szCs w:val="22"/>
                <w:rtl w:val="0"/>
              </w:rPr>
              <w:t xml:space="preserve">Property name</w:t>
            </w:r>
          </w:p>
        </w:tc>
        <w:tc>
          <w:tcPr>
            <w:tcBorders>
              <w:top w:color="4d3a00" w:space="0" w:sz="18" w:val="single"/>
              <w:left w:color="4d3a00" w:space="0" w:sz="8" w:val="single"/>
              <w:bottom w:color="4d3a00" w:space="0" w:sz="12" w:val="single"/>
              <w:right w:color="4d3a00" w:space="0" w:sz="1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46E">
            <w:pPr>
              <w:jc w:val="left"/>
              <w:rPr/>
            </w:pPr>
            <w:r w:rsidDel="00000000" w:rsidR="00000000" w:rsidRPr="00000000">
              <w:rPr>
                <w:rtl w:val="0"/>
              </w:rPr>
              <w:t xml:space="preserve">id</w:t>
            </w:r>
            <w:r w:rsidDel="00000000" w:rsidR="00000000" w:rsidRPr="00000000">
              <w:rPr>
                <w:rtl w:val="0"/>
              </w:rPr>
            </w:r>
          </w:p>
        </w:tc>
      </w:tr>
      <w:tr>
        <w:trPr>
          <w:cantSplit w:val="0"/>
          <w:trHeight w:val="870" w:hRule="atLeast"/>
          <w:tblHeader w:val="0"/>
        </w:trPr>
        <w:tc>
          <w:tcPr>
            <w:tcBorders>
              <w:top w:color="4d3a00" w:space="0" w:sz="12" w:val="single"/>
              <w:left w:color="4d3a00" w:space="0" w:sz="18" w:val="single"/>
              <w:bottom w:color="4d3a00" w:space="0" w:sz="8" w:val="single"/>
              <w:right w:color="4d3a00" w:space="0" w:sz="8" w:val="single"/>
            </w:tcBorders>
            <w:shd w:fill="fff7e1" w:val="clear"/>
            <w:tcMar>
              <w:top w:w="100.0" w:type="dxa"/>
              <w:left w:w="100.0" w:type="dxa"/>
              <w:bottom w:w="100.0" w:type="dxa"/>
              <w:right w:w="100.0" w:type="dxa"/>
            </w:tcMar>
            <w:vAlign w:val="top"/>
          </w:tcPr>
          <w:p w:rsidR="00000000" w:rsidDel="00000000" w:rsidP="00000000" w:rsidRDefault="00000000" w:rsidRPr="00000000" w14:paraId="0000046F">
            <w:pPr>
              <w:widowControl w:val="0"/>
              <w:spacing w:line="240" w:lineRule="auto"/>
              <w:rPr/>
            </w:pPr>
            <w:r w:rsidDel="00000000" w:rsidR="00000000" w:rsidRPr="00000000">
              <w:rPr>
                <w:rtl w:val="0"/>
              </w:rPr>
              <w:t xml:space="preserve">Explanation</w:t>
            </w:r>
          </w:p>
        </w:tc>
        <w:tc>
          <w:tcPr>
            <w:tcBorders>
              <w:top w:color="4d3a00" w:space="0" w:sz="12" w:val="single"/>
              <w:left w:color="4d3a00" w:space="0" w:sz="8" w:val="single"/>
              <w:bottom w:color="4d3a00" w:space="0" w:sz="8" w:val="single"/>
              <w:right w:color="4d3a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470">
            <w:pPr>
              <w:rPr/>
            </w:pPr>
            <w:r w:rsidDel="00000000" w:rsidR="00000000" w:rsidRPr="00000000">
              <w:rPr>
                <w:rtl w:val="0"/>
              </w:rPr>
              <w:t xml:space="preserve">Internal name of Deck.</w:t>
            </w:r>
          </w:p>
        </w:tc>
      </w:tr>
      <w:tr>
        <w:trPr>
          <w:cantSplit w:val="0"/>
          <w:tblHeader w:val="0"/>
        </w:trPr>
        <w:tc>
          <w:tcPr>
            <w:tcBorders>
              <w:top w:color="4d3a00" w:space="0" w:sz="8" w:val="single"/>
              <w:left w:color="4d3a00" w:space="0" w:sz="18" w:val="single"/>
              <w:bottom w:color="4d3a00" w:space="0" w:sz="12" w:val="single"/>
              <w:right w:color="4d3a00" w:space="0" w:sz="8" w:val="single"/>
            </w:tcBorders>
            <w:shd w:fill="fff7e1" w:val="clear"/>
            <w:tcMar>
              <w:top w:w="100.0" w:type="dxa"/>
              <w:left w:w="100.0" w:type="dxa"/>
              <w:bottom w:w="100.0" w:type="dxa"/>
              <w:right w:w="100.0" w:type="dxa"/>
            </w:tcMar>
            <w:vAlign w:val="top"/>
          </w:tcPr>
          <w:p w:rsidR="00000000" w:rsidDel="00000000" w:rsidP="00000000" w:rsidRDefault="00000000" w:rsidRPr="00000000" w14:paraId="00000471">
            <w:pPr>
              <w:widowControl w:val="0"/>
              <w:spacing w:line="240" w:lineRule="auto"/>
              <w:rPr/>
            </w:pPr>
            <w:r w:rsidDel="00000000" w:rsidR="00000000" w:rsidRPr="00000000">
              <w:rPr>
                <w:rtl w:val="0"/>
              </w:rPr>
              <w:t xml:space="preserve">Default value</w:t>
            </w:r>
          </w:p>
        </w:tc>
        <w:tc>
          <w:tcPr>
            <w:tcBorders>
              <w:top w:color="4d3a00" w:space="0" w:sz="8" w:val="single"/>
              <w:left w:color="4d3a00" w:space="0" w:sz="8" w:val="single"/>
              <w:bottom w:color="4d3a00" w:space="0" w:sz="12" w:val="single"/>
              <w:right w:color="4d3a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472">
            <w:pPr>
              <w:widowControl w:val="0"/>
              <w:spacing w:line="240" w:lineRule="auto"/>
              <w:rPr>
                <w:b w:val="1"/>
              </w:rPr>
            </w:pPr>
            <w:r w:rsidDel="00000000" w:rsidR="00000000" w:rsidRPr="00000000">
              <w:rPr>
                <w:rtl w:val="0"/>
              </w:rPr>
              <w:t xml:space="preserve">No default value. </w:t>
            </w:r>
            <w:r w:rsidDel="00000000" w:rsidR="00000000" w:rsidRPr="00000000">
              <w:rPr>
                <w:b w:val="1"/>
                <w:rtl w:val="0"/>
              </w:rPr>
              <w:t xml:space="preserve">This property is mandatory.</w:t>
            </w:r>
          </w:p>
        </w:tc>
      </w:tr>
      <w:tr>
        <w:trPr>
          <w:cantSplit w:val="0"/>
          <w:trHeight w:val="440" w:hRule="atLeast"/>
          <w:tblHeader w:val="0"/>
        </w:trPr>
        <w:tc>
          <w:tcPr>
            <w:gridSpan w:val="2"/>
            <w:tcBorders>
              <w:top w:color="4d3a00" w:space="0" w:sz="12" w:val="single"/>
              <w:left w:color="4d3a00" w:space="0" w:sz="18" w:val="single"/>
              <w:bottom w:color="4d3a00" w:space="0" w:sz="12" w:val="single"/>
              <w:right w:color="741b47" w:space="0" w:sz="1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473">
            <w:pPr>
              <w:widowControl w:val="0"/>
              <w:spacing w:line="240" w:lineRule="auto"/>
              <w:jc w:val="left"/>
              <w:rPr>
                <w:b w:val="1"/>
              </w:rPr>
            </w:pPr>
            <w:r w:rsidDel="00000000" w:rsidR="00000000" w:rsidRPr="00000000">
              <w:rPr>
                <w:b w:val="1"/>
                <w:rtl w:val="0"/>
              </w:rPr>
              <w:t xml:space="preserve">Examples</w:t>
            </w:r>
          </w:p>
        </w:tc>
      </w:tr>
      <w:tr>
        <w:trPr>
          <w:cantSplit w:val="0"/>
          <w:trHeight w:val="440" w:hRule="atLeast"/>
          <w:tblHeader w:val="0"/>
        </w:trPr>
        <w:tc>
          <w:tcPr>
            <w:tcBorders>
              <w:top w:color="4d3a00" w:space="0" w:sz="12" w:val="single"/>
              <w:left w:color="4d3a00" w:space="0" w:sz="18" w:val="single"/>
              <w:bottom w:color="4d3a00" w:space="0" w:sz="18" w:val="single"/>
              <w:right w:color="1e1e1e" w:space="0" w:sz="18" w:val="single"/>
            </w:tcBorders>
            <w:shd w:fill="fff7e1" w:val="clear"/>
            <w:tcMar>
              <w:top w:w="100.0" w:type="dxa"/>
              <w:left w:w="100.0" w:type="dxa"/>
              <w:bottom w:w="100.0" w:type="dxa"/>
              <w:right w:w="100.0" w:type="dxa"/>
            </w:tcMar>
            <w:vAlign w:val="top"/>
          </w:tcPr>
          <w:p w:rsidR="00000000" w:rsidDel="00000000" w:rsidP="00000000" w:rsidRDefault="00000000" w:rsidRPr="00000000" w14:paraId="00000475">
            <w:pPr>
              <w:widowControl w:val="0"/>
              <w:spacing w:line="240" w:lineRule="auto"/>
              <w:jc w:val="left"/>
              <w:rPr/>
            </w:pPr>
            <w:r w:rsidDel="00000000" w:rsidR="00000000" w:rsidRPr="00000000">
              <w:rPr>
                <w:rtl w:val="0"/>
              </w:rPr>
              <w:t xml:space="preserve">Simple use of the property</w:t>
            </w:r>
          </w:p>
        </w:tc>
        <w:tc>
          <w:tcPr>
            <w:tcBorders>
              <w:top w:color="1e1e1e" w:space="0" w:sz="12" w:val="single"/>
              <w:left w:color="1e1e1e" w:space="0" w:sz="18" w:val="single"/>
              <w:bottom w:color="1e1e1e" w:space="0" w:sz="18" w:val="single"/>
              <w:right w:color="1e1e1e" w:space="0" w:sz="18" w:val="single"/>
            </w:tcBorders>
            <w:shd w:fill="1e1e1e" w:val="clear"/>
            <w:tcMar>
              <w:top w:w="100.0" w:type="dxa"/>
              <w:left w:w="100.0" w:type="dxa"/>
              <w:bottom w:w="100.0" w:type="dxa"/>
              <w:right w:w="100.0" w:type="dxa"/>
            </w:tcMar>
            <w:vAlign w:val="top"/>
          </w:tcPr>
          <w:p w:rsidR="00000000" w:rsidDel="00000000" w:rsidP="00000000" w:rsidRDefault="00000000" w:rsidRPr="00000000" w14:paraId="00000476">
            <w:pPr>
              <w:widowControl w:val="0"/>
              <w:shd w:fill="1e1e1e" w:val="clear"/>
              <w:spacing w:line="325.71428571428567" w:lineRule="auto"/>
              <w:jc w:val="left"/>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77">
            <w:pPr>
              <w:widowControl w:val="0"/>
              <w:shd w:fill="1e1e1e" w:val="clear"/>
              <w:spacing w:line="325.71428571428567" w:lineRule="auto"/>
              <w:jc w:val="left"/>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"myid"</w:t>
            </w:r>
          </w:p>
          <w:p w:rsidR="00000000" w:rsidDel="00000000" w:rsidP="00000000" w:rsidRDefault="00000000" w:rsidRPr="00000000" w14:paraId="00000478">
            <w:pPr>
              <w:widowControl w:val="0"/>
              <w:shd w:fill="1e1e1e" w:val="clear"/>
              <w:spacing w:line="325.71428571428567" w:lineRule="auto"/>
              <w:jc w:val="left"/>
              <w:rPr/>
            </w:pP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tl w:val="0"/>
              </w:rPr>
            </w:r>
          </w:p>
        </w:tc>
      </w:tr>
    </w:tbl>
    <w:p w:rsidR="00000000" w:rsidDel="00000000" w:rsidP="00000000" w:rsidRDefault="00000000" w:rsidRPr="00000000" w14:paraId="00000479">
      <w:pPr>
        <w:pStyle w:val="Heading4"/>
        <w:rPr/>
      </w:pPr>
      <w:bookmarkStart w:colFirst="0" w:colLast="0" w:name="_couteoe0rt0p" w:id="95"/>
      <w:bookmarkEnd w:id="95"/>
      <w:r w:rsidDel="00000000" w:rsidR="00000000" w:rsidRPr="00000000">
        <w:rPr>
          <w:rtl w:val="0"/>
        </w:rPr>
        <w:t xml:space="preserve">Label</w:t>
      </w:r>
    </w:p>
    <w:tbl>
      <w:tblPr>
        <w:tblStyle w:val="Table4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20"/>
        <w:gridCol w:w="7740"/>
        <w:tblGridChange w:id="0">
          <w:tblGrid>
            <w:gridCol w:w="1620"/>
            <w:gridCol w:w="7740"/>
          </w:tblGrid>
        </w:tblGridChange>
      </w:tblGrid>
      <w:tr>
        <w:trPr>
          <w:cantSplit w:val="0"/>
          <w:trHeight w:val="75" w:hRule="atLeast"/>
          <w:tblHeader w:val="0"/>
        </w:trPr>
        <w:tc>
          <w:tcPr>
            <w:tcBorders>
              <w:top w:color="4d3a00" w:space="0" w:sz="18" w:val="single"/>
              <w:left w:color="4d3a00" w:space="0" w:sz="18" w:val="single"/>
              <w:bottom w:color="4d3a00" w:space="0" w:sz="12" w:val="single"/>
              <w:right w:color="4d3a00" w:space="0" w:sz="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47A">
            <w:pPr>
              <w:jc w:val="left"/>
              <w:rPr>
                <w:sz w:val="22"/>
                <w:szCs w:val="22"/>
              </w:rPr>
            </w:pPr>
            <w:r w:rsidDel="00000000" w:rsidR="00000000" w:rsidRPr="00000000">
              <w:rPr>
                <w:sz w:val="22"/>
                <w:szCs w:val="22"/>
                <w:rtl w:val="0"/>
              </w:rPr>
              <w:t xml:space="preserve">Property name</w:t>
            </w:r>
          </w:p>
        </w:tc>
        <w:tc>
          <w:tcPr>
            <w:tcBorders>
              <w:top w:color="4d3a00" w:space="0" w:sz="18" w:val="single"/>
              <w:left w:color="4d3a00" w:space="0" w:sz="8" w:val="single"/>
              <w:bottom w:color="4d3a00" w:space="0" w:sz="12" w:val="single"/>
              <w:right w:color="4d3a00" w:space="0" w:sz="1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47B">
            <w:pPr>
              <w:jc w:val="left"/>
              <w:rPr/>
            </w:pPr>
            <w:r w:rsidDel="00000000" w:rsidR="00000000" w:rsidRPr="00000000">
              <w:rPr>
                <w:rtl w:val="0"/>
              </w:rPr>
              <w:t xml:space="preserve">label</w:t>
            </w:r>
          </w:p>
        </w:tc>
      </w:tr>
      <w:tr>
        <w:trPr>
          <w:cantSplit w:val="0"/>
          <w:trHeight w:val="870" w:hRule="atLeast"/>
          <w:tblHeader w:val="0"/>
        </w:trPr>
        <w:tc>
          <w:tcPr>
            <w:tcBorders>
              <w:top w:color="4d3a00" w:space="0" w:sz="12" w:val="single"/>
              <w:left w:color="4d3a00" w:space="0" w:sz="18" w:val="single"/>
              <w:bottom w:color="4d3a00" w:space="0" w:sz="8" w:val="single"/>
              <w:right w:color="4d3a00" w:space="0" w:sz="8" w:val="single"/>
            </w:tcBorders>
            <w:shd w:fill="fff7e1" w:val="clear"/>
            <w:tcMar>
              <w:top w:w="100.0" w:type="dxa"/>
              <w:left w:w="100.0" w:type="dxa"/>
              <w:bottom w:w="100.0" w:type="dxa"/>
              <w:right w:w="100.0" w:type="dxa"/>
            </w:tcMar>
            <w:vAlign w:val="top"/>
          </w:tcPr>
          <w:p w:rsidR="00000000" w:rsidDel="00000000" w:rsidP="00000000" w:rsidRDefault="00000000" w:rsidRPr="00000000" w14:paraId="0000047C">
            <w:pPr>
              <w:widowControl w:val="0"/>
              <w:spacing w:line="240" w:lineRule="auto"/>
              <w:rPr/>
            </w:pPr>
            <w:r w:rsidDel="00000000" w:rsidR="00000000" w:rsidRPr="00000000">
              <w:rPr>
                <w:rtl w:val="0"/>
              </w:rPr>
              <w:t xml:space="preserve">Explanation</w:t>
            </w:r>
          </w:p>
        </w:tc>
        <w:tc>
          <w:tcPr>
            <w:tcBorders>
              <w:top w:color="4d3a00" w:space="0" w:sz="12" w:val="single"/>
              <w:left w:color="4d3a00" w:space="0" w:sz="8" w:val="single"/>
              <w:bottom w:color="4d3a00" w:space="0" w:sz="8" w:val="single"/>
              <w:right w:color="4d3a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47D">
            <w:pPr>
              <w:rPr/>
            </w:pPr>
            <w:r w:rsidDel="00000000" w:rsidR="00000000" w:rsidRPr="00000000">
              <w:rPr>
                <w:rtl w:val="0"/>
              </w:rPr>
              <w:t xml:space="preserve">Displayed name of the deck.</w:t>
            </w:r>
          </w:p>
        </w:tc>
      </w:tr>
      <w:tr>
        <w:trPr>
          <w:cantSplit w:val="0"/>
          <w:tblHeader w:val="0"/>
        </w:trPr>
        <w:tc>
          <w:tcPr>
            <w:tcBorders>
              <w:top w:color="4d3a00" w:space="0" w:sz="8" w:val="single"/>
              <w:left w:color="4d3a00" w:space="0" w:sz="18" w:val="single"/>
              <w:bottom w:color="4d3a00" w:space="0" w:sz="12" w:val="single"/>
              <w:right w:color="4d3a00" w:space="0" w:sz="8" w:val="single"/>
            </w:tcBorders>
            <w:shd w:fill="fff7e1" w:val="clear"/>
            <w:tcMar>
              <w:top w:w="100.0" w:type="dxa"/>
              <w:left w:w="100.0" w:type="dxa"/>
              <w:bottom w:w="100.0" w:type="dxa"/>
              <w:right w:w="100.0" w:type="dxa"/>
            </w:tcMar>
            <w:vAlign w:val="top"/>
          </w:tcPr>
          <w:p w:rsidR="00000000" w:rsidDel="00000000" w:rsidP="00000000" w:rsidRDefault="00000000" w:rsidRPr="00000000" w14:paraId="0000047E">
            <w:pPr>
              <w:widowControl w:val="0"/>
              <w:spacing w:line="240" w:lineRule="auto"/>
              <w:rPr/>
            </w:pPr>
            <w:r w:rsidDel="00000000" w:rsidR="00000000" w:rsidRPr="00000000">
              <w:rPr>
                <w:rtl w:val="0"/>
              </w:rPr>
              <w:t xml:space="preserve">Default value</w:t>
            </w:r>
          </w:p>
        </w:tc>
        <w:tc>
          <w:tcPr>
            <w:tcBorders>
              <w:top w:color="4d3a00" w:space="0" w:sz="8" w:val="single"/>
              <w:left w:color="4d3a00" w:space="0" w:sz="8" w:val="single"/>
              <w:bottom w:color="4d3a00" w:space="0" w:sz="12" w:val="single"/>
              <w:right w:color="4d3a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47F">
            <w:pPr>
              <w:widowControl w:val="0"/>
              <w:spacing w:line="240" w:lineRule="auto"/>
              <w:rPr>
                <w:b w:val="1"/>
              </w:rPr>
            </w:pPr>
            <w:r w:rsidDel="00000000" w:rsidR="00000000" w:rsidRPr="00000000">
              <w:rPr>
                <w:rtl w:val="0"/>
              </w:rPr>
              <w:t xml:space="preserve">""</w:t>
            </w:r>
            <w:r w:rsidDel="00000000" w:rsidR="00000000" w:rsidRPr="00000000">
              <w:rPr>
                <w:rtl w:val="0"/>
              </w:rPr>
            </w:r>
          </w:p>
        </w:tc>
      </w:tr>
      <w:tr>
        <w:trPr>
          <w:cantSplit w:val="0"/>
          <w:trHeight w:val="440" w:hRule="atLeast"/>
          <w:tblHeader w:val="0"/>
        </w:trPr>
        <w:tc>
          <w:tcPr>
            <w:gridSpan w:val="2"/>
            <w:tcBorders>
              <w:top w:color="4d3a00" w:space="0" w:sz="12" w:val="single"/>
              <w:left w:color="4d3a00" w:space="0" w:sz="18" w:val="single"/>
              <w:bottom w:color="4d3a00" w:space="0" w:sz="12" w:val="single"/>
              <w:right w:color="741b47" w:space="0" w:sz="1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480">
            <w:pPr>
              <w:widowControl w:val="0"/>
              <w:spacing w:line="240" w:lineRule="auto"/>
              <w:jc w:val="left"/>
              <w:rPr>
                <w:b w:val="1"/>
              </w:rPr>
            </w:pPr>
            <w:r w:rsidDel="00000000" w:rsidR="00000000" w:rsidRPr="00000000">
              <w:rPr>
                <w:b w:val="1"/>
                <w:rtl w:val="0"/>
              </w:rPr>
              <w:t xml:space="preserve">Examples</w:t>
            </w:r>
          </w:p>
        </w:tc>
      </w:tr>
      <w:tr>
        <w:trPr>
          <w:cantSplit w:val="0"/>
          <w:trHeight w:val="440" w:hRule="atLeast"/>
          <w:tblHeader w:val="0"/>
        </w:trPr>
        <w:tc>
          <w:tcPr>
            <w:tcBorders>
              <w:top w:color="4d3a00" w:space="0" w:sz="12" w:val="single"/>
              <w:left w:color="4d3a00" w:space="0" w:sz="18" w:val="single"/>
              <w:bottom w:color="4d3a00" w:space="0" w:sz="18" w:val="single"/>
              <w:right w:color="1e1e1e" w:space="0" w:sz="18" w:val="single"/>
            </w:tcBorders>
            <w:shd w:fill="fff7e1" w:val="clear"/>
            <w:tcMar>
              <w:top w:w="100.0" w:type="dxa"/>
              <w:left w:w="100.0" w:type="dxa"/>
              <w:bottom w:w="100.0" w:type="dxa"/>
              <w:right w:w="100.0" w:type="dxa"/>
            </w:tcMar>
            <w:vAlign w:val="top"/>
          </w:tcPr>
          <w:p w:rsidR="00000000" w:rsidDel="00000000" w:rsidP="00000000" w:rsidRDefault="00000000" w:rsidRPr="00000000" w14:paraId="00000482">
            <w:pPr>
              <w:widowControl w:val="0"/>
              <w:spacing w:line="240" w:lineRule="auto"/>
              <w:jc w:val="left"/>
              <w:rPr/>
            </w:pPr>
            <w:r w:rsidDel="00000000" w:rsidR="00000000" w:rsidRPr="00000000">
              <w:rPr>
                <w:rtl w:val="0"/>
              </w:rPr>
              <w:t xml:space="preserve">Simple use of the property</w:t>
            </w:r>
          </w:p>
        </w:tc>
        <w:tc>
          <w:tcPr>
            <w:tcBorders>
              <w:top w:color="1e1e1e" w:space="0" w:sz="12" w:val="single"/>
              <w:left w:color="1e1e1e" w:space="0" w:sz="18" w:val="single"/>
              <w:bottom w:color="1e1e1e" w:space="0" w:sz="18" w:val="single"/>
              <w:right w:color="1e1e1e" w:space="0" w:sz="18" w:val="single"/>
            </w:tcBorders>
            <w:shd w:fill="1e1e1e" w:val="clear"/>
            <w:tcMar>
              <w:top w:w="100.0" w:type="dxa"/>
              <w:left w:w="100.0" w:type="dxa"/>
              <w:bottom w:w="100.0" w:type="dxa"/>
              <w:right w:w="100.0" w:type="dxa"/>
            </w:tcMar>
            <w:vAlign w:val="top"/>
          </w:tcPr>
          <w:p w:rsidR="00000000" w:rsidDel="00000000" w:rsidP="00000000" w:rsidRDefault="00000000" w:rsidRPr="00000000" w14:paraId="00000483">
            <w:pPr>
              <w:widowControl w:val="0"/>
              <w:shd w:fill="1e1e1e" w:val="clear"/>
              <w:spacing w:line="325.71428571428567" w:lineRule="auto"/>
              <w:jc w:val="left"/>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84">
            <w:pPr>
              <w:widowControl w:val="0"/>
              <w:shd w:fill="1e1e1e" w:val="clear"/>
              <w:spacing w:line="325.71428571428567" w:lineRule="auto"/>
              <w:jc w:val="left"/>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"myid"</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85">
            <w:pPr>
              <w:widowControl w:val="0"/>
              <w:shd w:fill="1e1e1e" w:val="clear"/>
              <w:spacing w:line="325.71428571428567" w:lineRule="auto"/>
              <w:jc w:val="left"/>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"label"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"Some label"</w:t>
            </w:r>
          </w:p>
          <w:p w:rsidR="00000000" w:rsidDel="00000000" w:rsidP="00000000" w:rsidRDefault="00000000" w:rsidRPr="00000000" w14:paraId="00000486">
            <w:pPr>
              <w:widowControl w:val="0"/>
              <w:shd w:fill="1e1e1e" w:val="clear"/>
              <w:spacing w:line="325.71428571428567" w:lineRule="auto"/>
              <w:jc w:val="left"/>
              <w:rPr/>
            </w:pP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tl w:val="0"/>
              </w:rPr>
            </w:r>
          </w:p>
        </w:tc>
      </w:tr>
    </w:tbl>
    <w:p w:rsidR="00000000" w:rsidDel="00000000" w:rsidP="00000000" w:rsidRDefault="00000000" w:rsidRPr="00000000" w14:paraId="00000487">
      <w:pPr>
        <w:pStyle w:val="Heading4"/>
        <w:rPr/>
      </w:pPr>
      <w:bookmarkStart w:colFirst="0" w:colLast="0" w:name="_4hbycbiojynq" w:id="96"/>
      <w:bookmarkEnd w:id="96"/>
      <w:r w:rsidDel="00000000" w:rsidR="00000000" w:rsidRPr="00000000">
        <w:br w:type="page"/>
      </w:r>
      <w:r w:rsidDel="00000000" w:rsidR="00000000" w:rsidRPr="00000000">
        <w:rPr>
          <w:rtl w:val="0"/>
        </w:rPr>
      </w:r>
    </w:p>
    <w:p w:rsidR="00000000" w:rsidDel="00000000" w:rsidP="00000000" w:rsidRDefault="00000000" w:rsidRPr="00000000" w14:paraId="00000488">
      <w:pPr>
        <w:pStyle w:val="Heading4"/>
        <w:rPr/>
      </w:pPr>
      <w:bookmarkStart w:colFirst="0" w:colLast="0" w:name="_w77pmnurgfpw" w:id="97"/>
      <w:bookmarkEnd w:id="97"/>
      <w:r w:rsidDel="00000000" w:rsidR="00000000" w:rsidRPr="00000000">
        <w:rPr>
          <w:rtl w:val="0"/>
        </w:rPr>
        <w:t xml:space="preserve">Description</w:t>
      </w:r>
    </w:p>
    <w:tbl>
      <w:tblPr>
        <w:tblStyle w:val="Table4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20"/>
        <w:gridCol w:w="7740"/>
        <w:tblGridChange w:id="0">
          <w:tblGrid>
            <w:gridCol w:w="1620"/>
            <w:gridCol w:w="7740"/>
          </w:tblGrid>
        </w:tblGridChange>
      </w:tblGrid>
      <w:tr>
        <w:trPr>
          <w:cantSplit w:val="0"/>
          <w:trHeight w:val="75" w:hRule="atLeast"/>
          <w:tblHeader w:val="0"/>
        </w:trPr>
        <w:tc>
          <w:tcPr>
            <w:tcBorders>
              <w:top w:color="4d3a00" w:space="0" w:sz="18" w:val="single"/>
              <w:left w:color="4d3a00" w:space="0" w:sz="18" w:val="single"/>
              <w:bottom w:color="4d3a00" w:space="0" w:sz="12" w:val="single"/>
              <w:right w:color="4d3a00" w:space="0" w:sz="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489">
            <w:pPr>
              <w:jc w:val="left"/>
              <w:rPr>
                <w:sz w:val="22"/>
                <w:szCs w:val="22"/>
              </w:rPr>
            </w:pPr>
            <w:r w:rsidDel="00000000" w:rsidR="00000000" w:rsidRPr="00000000">
              <w:rPr>
                <w:sz w:val="22"/>
                <w:szCs w:val="22"/>
                <w:rtl w:val="0"/>
              </w:rPr>
              <w:t xml:space="preserve">Property name</w:t>
            </w:r>
          </w:p>
        </w:tc>
        <w:tc>
          <w:tcPr>
            <w:tcBorders>
              <w:top w:color="4d3a00" w:space="0" w:sz="18" w:val="single"/>
              <w:left w:color="4d3a00" w:space="0" w:sz="8" w:val="single"/>
              <w:bottom w:color="4d3a00" w:space="0" w:sz="12" w:val="single"/>
              <w:right w:color="4d3a00" w:space="0" w:sz="1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48A">
            <w:pPr>
              <w:jc w:val="left"/>
              <w:rPr/>
            </w:pPr>
            <w:r w:rsidDel="00000000" w:rsidR="00000000" w:rsidRPr="00000000">
              <w:rPr>
                <w:rtl w:val="0"/>
              </w:rPr>
              <w:t xml:space="preserve">description</w:t>
            </w:r>
          </w:p>
        </w:tc>
      </w:tr>
      <w:tr>
        <w:trPr>
          <w:cantSplit w:val="0"/>
          <w:trHeight w:val="870" w:hRule="atLeast"/>
          <w:tblHeader w:val="0"/>
        </w:trPr>
        <w:tc>
          <w:tcPr>
            <w:tcBorders>
              <w:top w:color="4d3a00" w:space="0" w:sz="12" w:val="single"/>
              <w:left w:color="4d3a00" w:space="0" w:sz="18" w:val="single"/>
              <w:bottom w:color="4d3a00" w:space="0" w:sz="8" w:val="single"/>
              <w:right w:color="4d3a00" w:space="0" w:sz="8" w:val="single"/>
            </w:tcBorders>
            <w:shd w:fill="fff7e1" w:val="clear"/>
            <w:tcMar>
              <w:top w:w="100.0" w:type="dxa"/>
              <w:left w:w="100.0" w:type="dxa"/>
              <w:bottom w:w="100.0" w:type="dxa"/>
              <w:right w:w="100.0" w:type="dxa"/>
            </w:tcMar>
            <w:vAlign w:val="top"/>
          </w:tcPr>
          <w:p w:rsidR="00000000" w:rsidDel="00000000" w:rsidP="00000000" w:rsidRDefault="00000000" w:rsidRPr="00000000" w14:paraId="0000048B">
            <w:pPr>
              <w:widowControl w:val="0"/>
              <w:spacing w:line="240" w:lineRule="auto"/>
              <w:rPr/>
            </w:pPr>
            <w:r w:rsidDel="00000000" w:rsidR="00000000" w:rsidRPr="00000000">
              <w:rPr>
                <w:rtl w:val="0"/>
              </w:rPr>
              <w:t xml:space="preserve">Explanation</w:t>
            </w:r>
          </w:p>
        </w:tc>
        <w:tc>
          <w:tcPr>
            <w:tcBorders>
              <w:top w:color="4d3a00" w:space="0" w:sz="12" w:val="single"/>
              <w:left w:color="4d3a00" w:space="0" w:sz="8" w:val="single"/>
              <w:bottom w:color="4d3a00" w:space="0" w:sz="8" w:val="single"/>
              <w:right w:color="4d3a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48C">
            <w:pPr>
              <w:rPr/>
            </w:pPr>
            <w:r w:rsidDel="00000000" w:rsidR="00000000" w:rsidRPr="00000000">
              <w:rPr>
                <w:rtl w:val="0"/>
              </w:rPr>
              <w:t xml:space="preserve">Text displayed in the top right when the deck draw icon is clicked on.</w:t>
            </w:r>
          </w:p>
        </w:tc>
      </w:tr>
      <w:tr>
        <w:trPr>
          <w:cantSplit w:val="0"/>
          <w:tblHeader w:val="0"/>
        </w:trPr>
        <w:tc>
          <w:tcPr>
            <w:tcBorders>
              <w:top w:color="4d3a00" w:space="0" w:sz="8" w:val="single"/>
              <w:left w:color="4d3a00" w:space="0" w:sz="18" w:val="single"/>
              <w:bottom w:color="4d3a00" w:space="0" w:sz="12" w:val="single"/>
              <w:right w:color="4d3a00" w:space="0" w:sz="8" w:val="single"/>
            </w:tcBorders>
            <w:shd w:fill="fff7e1" w:val="clear"/>
            <w:tcMar>
              <w:top w:w="100.0" w:type="dxa"/>
              <w:left w:w="100.0" w:type="dxa"/>
              <w:bottom w:w="100.0" w:type="dxa"/>
              <w:right w:w="100.0" w:type="dxa"/>
            </w:tcMar>
            <w:vAlign w:val="top"/>
          </w:tcPr>
          <w:p w:rsidR="00000000" w:rsidDel="00000000" w:rsidP="00000000" w:rsidRDefault="00000000" w:rsidRPr="00000000" w14:paraId="0000048D">
            <w:pPr>
              <w:widowControl w:val="0"/>
              <w:spacing w:line="240" w:lineRule="auto"/>
              <w:rPr/>
            </w:pPr>
            <w:r w:rsidDel="00000000" w:rsidR="00000000" w:rsidRPr="00000000">
              <w:rPr>
                <w:rtl w:val="0"/>
              </w:rPr>
              <w:t xml:space="preserve">Default value</w:t>
            </w:r>
          </w:p>
        </w:tc>
        <w:tc>
          <w:tcPr>
            <w:tcBorders>
              <w:top w:color="4d3a00" w:space="0" w:sz="8" w:val="single"/>
              <w:left w:color="4d3a00" w:space="0" w:sz="8" w:val="single"/>
              <w:bottom w:color="4d3a00" w:space="0" w:sz="12" w:val="single"/>
              <w:right w:color="4d3a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48E">
            <w:pPr>
              <w:widowControl w:val="0"/>
              <w:spacing w:line="240" w:lineRule="auto"/>
              <w:rPr>
                <w:b w:val="1"/>
              </w:rPr>
            </w:pPr>
            <w:r w:rsidDel="00000000" w:rsidR="00000000" w:rsidRPr="00000000">
              <w:rPr>
                <w:rtl w:val="0"/>
              </w:rPr>
              <w:t xml:space="preserve">""</w:t>
            </w:r>
            <w:r w:rsidDel="00000000" w:rsidR="00000000" w:rsidRPr="00000000">
              <w:rPr>
                <w:rtl w:val="0"/>
              </w:rPr>
            </w:r>
          </w:p>
        </w:tc>
      </w:tr>
      <w:tr>
        <w:trPr>
          <w:cantSplit w:val="0"/>
          <w:trHeight w:val="440" w:hRule="atLeast"/>
          <w:tblHeader w:val="0"/>
        </w:trPr>
        <w:tc>
          <w:tcPr>
            <w:gridSpan w:val="2"/>
            <w:tcBorders>
              <w:top w:color="4d3a00" w:space="0" w:sz="12" w:val="single"/>
              <w:left w:color="4d3a00" w:space="0" w:sz="18" w:val="single"/>
              <w:bottom w:color="4d3a00" w:space="0" w:sz="12" w:val="single"/>
              <w:right w:color="741b47" w:space="0" w:sz="1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48F">
            <w:pPr>
              <w:widowControl w:val="0"/>
              <w:spacing w:line="240" w:lineRule="auto"/>
              <w:jc w:val="left"/>
              <w:rPr>
                <w:b w:val="1"/>
              </w:rPr>
            </w:pPr>
            <w:r w:rsidDel="00000000" w:rsidR="00000000" w:rsidRPr="00000000">
              <w:rPr>
                <w:b w:val="1"/>
                <w:rtl w:val="0"/>
              </w:rPr>
              <w:t xml:space="preserve">Examples</w:t>
            </w:r>
          </w:p>
        </w:tc>
      </w:tr>
      <w:tr>
        <w:trPr>
          <w:cantSplit w:val="0"/>
          <w:trHeight w:val="440" w:hRule="atLeast"/>
          <w:tblHeader w:val="0"/>
        </w:trPr>
        <w:tc>
          <w:tcPr>
            <w:tcBorders>
              <w:top w:color="4d3a00" w:space="0" w:sz="12" w:val="single"/>
              <w:left w:color="4d3a00" w:space="0" w:sz="18" w:val="single"/>
              <w:bottom w:color="4d3a00" w:space="0" w:sz="18" w:val="single"/>
              <w:right w:color="1e1e1e" w:space="0" w:sz="18" w:val="single"/>
            </w:tcBorders>
            <w:shd w:fill="fff7e1" w:val="clear"/>
            <w:tcMar>
              <w:top w:w="100.0" w:type="dxa"/>
              <w:left w:w="100.0" w:type="dxa"/>
              <w:bottom w:w="100.0" w:type="dxa"/>
              <w:right w:w="100.0" w:type="dxa"/>
            </w:tcMar>
            <w:vAlign w:val="top"/>
          </w:tcPr>
          <w:p w:rsidR="00000000" w:rsidDel="00000000" w:rsidP="00000000" w:rsidRDefault="00000000" w:rsidRPr="00000000" w14:paraId="00000491">
            <w:pPr>
              <w:widowControl w:val="0"/>
              <w:spacing w:line="240" w:lineRule="auto"/>
              <w:jc w:val="left"/>
              <w:rPr/>
            </w:pPr>
            <w:r w:rsidDel="00000000" w:rsidR="00000000" w:rsidRPr="00000000">
              <w:rPr>
                <w:rtl w:val="0"/>
              </w:rPr>
              <w:t xml:space="preserve">Simple use of the property</w:t>
            </w:r>
          </w:p>
        </w:tc>
        <w:tc>
          <w:tcPr>
            <w:tcBorders>
              <w:top w:color="1e1e1e" w:space="0" w:sz="12" w:val="single"/>
              <w:left w:color="1e1e1e" w:space="0" w:sz="18" w:val="single"/>
              <w:bottom w:color="1e1e1e" w:space="0" w:sz="18" w:val="single"/>
              <w:right w:color="1e1e1e" w:space="0" w:sz="18" w:val="single"/>
            </w:tcBorders>
            <w:shd w:fill="1e1e1e" w:val="clear"/>
            <w:tcMar>
              <w:top w:w="100.0" w:type="dxa"/>
              <w:left w:w="100.0" w:type="dxa"/>
              <w:bottom w:w="100.0" w:type="dxa"/>
              <w:right w:w="100.0" w:type="dxa"/>
            </w:tcMar>
            <w:vAlign w:val="top"/>
          </w:tcPr>
          <w:p w:rsidR="00000000" w:rsidDel="00000000" w:rsidP="00000000" w:rsidRDefault="00000000" w:rsidRPr="00000000" w14:paraId="00000492">
            <w:pPr>
              <w:widowControl w:val="0"/>
              <w:shd w:fill="1e1e1e" w:val="clear"/>
              <w:spacing w:line="325.71428571428567" w:lineRule="auto"/>
              <w:jc w:val="left"/>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93">
            <w:pPr>
              <w:widowControl w:val="0"/>
              <w:shd w:fill="1e1e1e" w:val="clear"/>
              <w:spacing w:line="325.71428571428567" w:lineRule="auto"/>
              <w:jc w:val="left"/>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"myid"</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94">
            <w:pPr>
              <w:widowControl w:val="0"/>
              <w:shd w:fill="1e1e1e" w:val="clear"/>
              <w:spacing w:line="325.71428571428567" w:lineRule="auto"/>
              <w:jc w:val="left"/>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"description"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"Some description"</w:t>
            </w:r>
          </w:p>
          <w:p w:rsidR="00000000" w:rsidDel="00000000" w:rsidP="00000000" w:rsidRDefault="00000000" w:rsidRPr="00000000" w14:paraId="00000495">
            <w:pPr>
              <w:widowControl w:val="0"/>
              <w:shd w:fill="1e1e1e" w:val="clear"/>
              <w:spacing w:line="325.71428571428567" w:lineRule="auto"/>
              <w:jc w:val="left"/>
              <w:rPr/>
            </w:pP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tl w:val="0"/>
              </w:rPr>
            </w:r>
          </w:p>
        </w:tc>
      </w:tr>
    </w:tbl>
    <w:p w:rsidR="00000000" w:rsidDel="00000000" w:rsidP="00000000" w:rsidRDefault="00000000" w:rsidRPr="00000000" w14:paraId="00000496">
      <w:pPr>
        <w:rPr/>
      </w:pPr>
      <w:r w:rsidDel="00000000" w:rsidR="00000000" w:rsidRPr="00000000">
        <w:rPr>
          <w:rtl w:val="0"/>
        </w:rPr>
      </w:r>
    </w:p>
    <w:p w:rsidR="00000000" w:rsidDel="00000000" w:rsidP="00000000" w:rsidRDefault="00000000" w:rsidRPr="00000000" w14:paraId="00000497">
      <w:pPr>
        <w:pStyle w:val="Heading4"/>
        <w:rPr/>
      </w:pPr>
      <w:bookmarkStart w:colFirst="0" w:colLast="0" w:name="_2v7bh9minla5" w:id="98"/>
      <w:bookmarkEnd w:id="98"/>
      <w:r w:rsidDel="00000000" w:rsidR="00000000" w:rsidRPr="00000000">
        <w:rPr>
          <w:rtl w:val="0"/>
        </w:rPr>
        <w:t xml:space="preserve">Reset on Exhaustion</w:t>
      </w:r>
    </w:p>
    <w:tbl>
      <w:tblPr>
        <w:tblStyle w:val="Table4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20"/>
        <w:gridCol w:w="7740"/>
        <w:tblGridChange w:id="0">
          <w:tblGrid>
            <w:gridCol w:w="1620"/>
            <w:gridCol w:w="7740"/>
          </w:tblGrid>
        </w:tblGridChange>
      </w:tblGrid>
      <w:tr>
        <w:trPr>
          <w:cantSplit w:val="0"/>
          <w:trHeight w:val="75" w:hRule="atLeast"/>
          <w:tblHeader w:val="0"/>
        </w:trPr>
        <w:tc>
          <w:tcPr>
            <w:tcBorders>
              <w:top w:color="4d3a00" w:space="0" w:sz="18" w:val="single"/>
              <w:left w:color="4d3a00" w:space="0" w:sz="18" w:val="single"/>
              <w:bottom w:color="4d3a00" w:space="0" w:sz="12" w:val="single"/>
              <w:right w:color="4d3a00" w:space="0" w:sz="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498">
            <w:pPr>
              <w:jc w:val="left"/>
              <w:rPr>
                <w:sz w:val="22"/>
                <w:szCs w:val="22"/>
              </w:rPr>
            </w:pPr>
            <w:r w:rsidDel="00000000" w:rsidR="00000000" w:rsidRPr="00000000">
              <w:rPr>
                <w:sz w:val="22"/>
                <w:szCs w:val="22"/>
                <w:rtl w:val="0"/>
              </w:rPr>
              <w:t xml:space="preserve">Property name</w:t>
            </w:r>
          </w:p>
        </w:tc>
        <w:tc>
          <w:tcPr>
            <w:tcBorders>
              <w:top w:color="4d3a00" w:space="0" w:sz="18" w:val="single"/>
              <w:left w:color="4d3a00" w:space="0" w:sz="8" w:val="single"/>
              <w:bottom w:color="4d3a00" w:space="0" w:sz="12" w:val="single"/>
              <w:right w:color="4d3a00" w:space="0" w:sz="1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499">
            <w:pPr>
              <w:jc w:val="left"/>
              <w:rPr/>
            </w:pPr>
            <w:r w:rsidDel="00000000" w:rsidR="00000000" w:rsidRPr="00000000">
              <w:rPr>
                <w:rtl w:val="0"/>
              </w:rPr>
              <w:t xml:space="preserve">resetonexhaustion</w:t>
            </w:r>
            <w:r w:rsidDel="00000000" w:rsidR="00000000" w:rsidRPr="00000000">
              <w:rPr>
                <w:rtl w:val="0"/>
              </w:rPr>
            </w:r>
          </w:p>
        </w:tc>
      </w:tr>
      <w:tr>
        <w:trPr>
          <w:cantSplit w:val="0"/>
          <w:trHeight w:val="870" w:hRule="atLeast"/>
          <w:tblHeader w:val="0"/>
        </w:trPr>
        <w:tc>
          <w:tcPr>
            <w:tcBorders>
              <w:top w:color="4d3a00" w:space="0" w:sz="12" w:val="single"/>
              <w:left w:color="4d3a00" w:space="0" w:sz="18" w:val="single"/>
              <w:bottom w:color="4d3a00" w:space="0" w:sz="8" w:val="single"/>
              <w:right w:color="4d3a00" w:space="0" w:sz="8" w:val="single"/>
            </w:tcBorders>
            <w:shd w:fill="fff7e1" w:val="clear"/>
            <w:tcMar>
              <w:top w:w="100.0" w:type="dxa"/>
              <w:left w:w="100.0" w:type="dxa"/>
              <w:bottom w:w="100.0" w:type="dxa"/>
              <w:right w:w="100.0" w:type="dxa"/>
            </w:tcMar>
            <w:vAlign w:val="top"/>
          </w:tcPr>
          <w:p w:rsidR="00000000" w:rsidDel="00000000" w:rsidP="00000000" w:rsidRDefault="00000000" w:rsidRPr="00000000" w14:paraId="0000049A">
            <w:pPr>
              <w:widowControl w:val="0"/>
              <w:spacing w:line="240" w:lineRule="auto"/>
              <w:rPr/>
            </w:pPr>
            <w:r w:rsidDel="00000000" w:rsidR="00000000" w:rsidRPr="00000000">
              <w:rPr>
                <w:rtl w:val="0"/>
              </w:rPr>
              <w:t xml:space="preserve">Explanation</w:t>
            </w:r>
          </w:p>
        </w:tc>
        <w:tc>
          <w:tcPr>
            <w:tcBorders>
              <w:top w:color="4d3a00" w:space="0" w:sz="12" w:val="single"/>
              <w:left w:color="4d3a00" w:space="0" w:sz="8" w:val="single"/>
              <w:bottom w:color="4d3a00" w:space="0" w:sz="8" w:val="single"/>
              <w:right w:color="4d3a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49B">
            <w:pPr>
              <w:rPr>
                <w:b w:val="1"/>
              </w:rPr>
            </w:pPr>
            <w:r w:rsidDel="00000000" w:rsidR="00000000" w:rsidRPr="00000000">
              <w:rPr>
                <w:rtl w:val="0"/>
              </w:rPr>
              <w:t xml:space="preserve">Whether or not the deck will be reshuffled after all cards have been drawn. Any unique cards in the deck will not be shuffled back in. </w:t>
            </w:r>
            <w:r w:rsidDel="00000000" w:rsidR="00000000" w:rsidRPr="00000000">
              <w:rPr>
                <w:b w:val="1"/>
                <w:rtl w:val="0"/>
              </w:rPr>
              <w:t xml:space="preserve">Must be true if no </w:t>
            </w:r>
            <w:hyperlink w:anchor="_uq14xc7s9hln">
              <w:r w:rsidDel="00000000" w:rsidR="00000000" w:rsidRPr="00000000">
                <w:rPr>
                  <w:b w:val="1"/>
                  <w:color w:val="1155cc"/>
                  <w:u w:val="single"/>
                  <w:rtl w:val="0"/>
                </w:rPr>
                <w:t xml:space="preserve">defaultcard</w:t>
              </w:r>
            </w:hyperlink>
            <w:r w:rsidDel="00000000" w:rsidR="00000000" w:rsidRPr="00000000">
              <w:rPr>
                <w:b w:val="1"/>
                <w:rtl w:val="0"/>
              </w:rPr>
              <w:t xml:space="preserve"> </w:t>
            </w:r>
            <w:r w:rsidDel="00000000" w:rsidR="00000000" w:rsidRPr="00000000">
              <w:rPr>
                <w:b w:val="1"/>
                <w:rtl w:val="0"/>
              </w:rPr>
              <w:t xml:space="preserve">property is set.</w:t>
            </w:r>
          </w:p>
        </w:tc>
      </w:tr>
      <w:tr>
        <w:trPr>
          <w:cantSplit w:val="0"/>
          <w:tblHeader w:val="0"/>
        </w:trPr>
        <w:tc>
          <w:tcPr>
            <w:tcBorders>
              <w:top w:color="4d3a00" w:space="0" w:sz="8" w:val="single"/>
              <w:left w:color="4d3a00" w:space="0" w:sz="18" w:val="single"/>
              <w:bottom w:color="4d3a00" w:space="0" w:sz="12" w:val="single"/>
              <w:right w:color="4d3a00" w:space="0" w:sz="8" w:val="single"/>
            </w:tcBorders>
            <w:shd w:fill="fff7e1" w:val="clear"/>
            <w:tcMar>
              <w:top w:w="100.0" w:type="dxa"/>
              <w:left w:w="100.0" w:type="dxa"/>
              <w:bottom w:w="100.0" w:type="dxa"/>
              <w:right w:w="100.0" w:type="dxa"/>
            </w:tcMar>
            <w:vAlign w:val="top"/>
          </w:tcPr>
          <w:p w:rsidR="00000000" w:rsidDel="00000000" w:rsidP="00000000" w:rsidRDefault="00000000" w:rsidRPr="00000000" w14:paraId="0000049C">
            <w:pPr>
              <w:widowControl w:val="0"/>
              <w:spacing w:line="240" w:lineRule="auto"/>
              <w:rPr/>
            </w:pPr>
            <w:r w:rsidDel="00000000" w:rsidR="00000000" w:rsidRPr="00000000">
              <w:rPr>
                <w:rtl w:val="0"/>
              </w:rPr>
              <w:t xml:space="preserve">Default value</w:t>
            </w:r>
          </w:p>
        </w:tc>
        <w:tc>
          <w:tcPr>
            <w:tcBorders>
              <w:top w:color="4d3a00" w:space="0" w:sz="8" w:val="single"/>
              <w:left w:color="4d3a00" w:space="0" w:sz="8" w:val="single"/>
              <w:bottom w:color="4d3a00" w:space="0" w:sz="12" w:val="single"/>
              <w:right w:color="4d3a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49D">
            <w:pPr>
              <w:widowControl w:val="0"/>
              <w:spacing w:line="240" w:lineRule="auto"/>
              <w:rPr>
                <w:b w:val="1"/>
              </w:rPr>
            </w:pPr>
            <w:r w:rsidDel="00000000" w:rsidR="00000000" w:rsidRPr="00000000">
              <w:rPr>
                <w:rtl w:val="0"/>
              </w:rPr>
              <w:t xml:space="preserve">false</w:t>
            </w:r>
            <w:r w:rsidDel="00000000" w:rsidR="00000000" w:rsidRPr="00000000">
              <w:rPr>
                <w:rtl w:val="0"/>
              </w:rPr>
            </w:r>
          </w:p>
        </w:tc>
      </w:tr>
      <w:tr>
        <w:trPr>
          <w:cantSplit w:val="0"/>
          <w:trHeight w:val="440" w:hRule="atLeast"/>
          <w:tblHeader w:val="0"/>
        </w:trPr>
        <w:tc>
          <w:tcPr>
            <w:gridSpan w:val="2"/>
            <w:tcBorders>
              <w:top w:color="4d3a00" w:space="0" w:sz="12" w:val="single"/>
              <w:left w:color="4d3a00" w:space="0" w:sz="18" w:val="single"/>
              <w:bottom w:color="4d3a00" w:space="0" w:sz="12" w:val="single"/>
              <w:right w:color="741b47" w:space="0" w:sz="1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49E">
            <w:pPr>
              <w:widowControl w:val="0"/>
              <w:spacing w:line="240" w:lineRule="auto"/>
              <w:jc w:val="left"/>
              <w:rPr>
                <w:b w:val="1"/>
              </w:rPr>
            </w:pPr>
            <w:r w:rsidDel="00000000" w:rsidR="00000000" w:rsidRPr="00000000">
              <w:rPr>
                <w:b w:val="1"/>
                <w:rtl w:val="0"/>
              </w:rPr>
              <w:t xml:space="preserve">Examples</w:t>
            </w:r>
          </w:p>
        </w:tc>
      </w:tr>
      <w:tr>
        <w:trPr>
          <w:cantSplit w:val="0"/>
          <w:trHeight w:val="440" w:hRule="atLeast"/>
          <w:tblHeader w:val="0"/>
        </w:trPr>
        <w:tc>
          <w:tcPr>
            <w:tcBorders>
              <w:top w:color="4d3a00" w:space="0" w:sz="12" w:val="single"/>
              <w:left w:color="4d3a00" w:space="0" w:sz="18" w:val="single"/>
              <w:bottom w:color="4d3a00" w:space="0" w:sz="18" w:val="single"/>
              <w:right w:color="1e1e1e" w:space="0" w:sz="18" w:val="single"/>
            </w:tcBorders>
            <w:shd w:fill="fff7e1" w:val="clear"/>
            <w:tcMar>
              <w:top w:w="100.0" w:type="dxa"/>
              <w:left w:w="100.0" w:type="dxa"/>
              <w:bottom w:w="100.0" w:type="dxa"/>
              <w:right w:w="100.0" w:type="dxa"/>
            </w:tcMar>
            <w:vAlign w:val="top"/>
          </w:tcPr>
          <w:p w:rsidR="00000000" w:rsidDel="00000000" w:rsidP="00000000" w:rsidRDefault="00000000" w:rsidRPr="00000000" w14:paraId="000004A0">
            <w:pPr>
              <w:widowControl w:val="0"/>
              <w:spacing w:line="240" w:lineRule="auto"/>
              <w:jc w:val="left"/>
              <w:rPr/>
            </w:pPr>
            <w:r w:rsidDel="00000000" w:rsidR="00000000" w:rsidRPr="00000000">
              <w:rPr>
                <w:rtl w:val="0"/>
              </w:rPr>
              <w:t xml:space="preserve">Simple use of the property</w:t>
            </w:r>
          </w:p>
        </w:tc>
        <w:tc>
          <w:tcPr>
            <w:tcBorders>
              <w:top w:color="1e1e1e" w:space="0" w:sz="12" w:val="single"/>
              <w:left w:color="1e1e1e" w:space="0" w:sz="18" w:val="single"/>
              <w:bottom w:color="1e1e1e" w:space="0" w:sz="18" w:val="single"/>
              <w:right w:color="1e1e1e" w:space="0" w:sz="18" w:val="single"/>
            </w:tcBorders>
            <w:shd w:fill="1e1e1e" w:val="clear"/>
            <w:tcMar>
              <w:top w:w="100.0" w:type="dxa"/>
              <w:left w:w="100.0" w:type="dxa"/>
              <w:bottom w:w="100.0" w:type="dxa"/>
              <w:right w:w="100.0" w:type="dxa"/>
            </w:tcMar>
            <w:vAlign w:val="top"/>
          </w:tcPr>
          <w:p w:rsidR="00000000" w:rsidDel="00000000" w:rsidP="00000000" w:rsidRDefault="00000000" w:rsidRPr="00000000" w14:paraId="000004A1">
            <w:pPr>
              <w:widowControl w:val="0"/>
              <w:spacing w:line="240" w:lineRule="auto"/>
              <w:jc w:val="left"/>
              <w:rPr/>
            </w:pPr>
            <w:r w:rsidDel="00000000" w:rsidR="00000000" w:rsidRPr="00000000">
              <w:rPr/>
              <w:drawing>
                <wp:inline distB="114300" distT="114300" distL="114300" distR="114300">
                  <wp:extent cx="2805113" cy="800176"/>
                  <wp:effectExtent b="0" l="0" r="0" t="0"/>
                  <wp:docPr descr="{&#10;    &quot;id&quot;: &quot;myid&quot;,&#10;    &quot;resetonexhaustion&quot;: true&#10;}" id="90" name="image76.png"/>
                  <a:graphic>
                    <a:graphicData uri="http://schemas.openxmlformats.org/drawingml/2006/picture">
                      <pic:pic>
                        <pic:nvPicPr>
                          <pic:cNvPr descr="{&#10;    &quot;id&quot;: &quot;myid&quot;,&#10;    &quot;resetonexhaustion&quot;: true&#10;}" id="0" name="image76.png"/>
                          <pic:cNvPicPr preferRelativeResize="0"/>
                        </pic:nvPicPr>
                        <pic:blipFill>
                          <a:blip r:embed="rId66"/>
                          <a:srcRect b="0" l="0" r="0" t="0"/>
                          <a:stretch>
                            <a:fillRect/>
                          </a:stretch>
                        </pic:blipFill>
                        <pic:spPr>
                          <a:xfrm>
                            <a:off x="0" y="0"/>
                            <a:ext cx="2805113" cy="800176"/>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4A2">
      <w:pPr>
        <w:pStyle w:val="Heading4"/>
        <w:pageBreakBefore w:val="0"/>
        <w:rPr/>
      </w:pPr>
      <w:bookmarkStart w:colFirst="0" w:colLast="0" w:name="_hxhvbg832wpk" w:id="99"/>
      <w:bookmarkEnd w:id="99"/>
      <w:r w:rsidDel="00000000" w:rsidR="00000000" w:rsidRPr="00000000">
        <w:br w:type="page"/>
      </w:r>
      <w:r w:rsidDel="00000000" w:rsidR="00000000" w:rsidRPr="00000000">
        <w:rPr>
          <w:rtl w:val="0"/>
        </w:rPr>
      </w:r>
    </w:p>
    <w:p w:rsidR="00000000" w:rsidDel="00000000" w:rsidP="00000000" w:rsidRDefault="00000000" w:rsidRPr="00000000" w14:paraId="000004A3">
      <w:pPr>
        <w:pStyle w:val="Heading4"/>
        <w:rPr/>
      </w:pPr>
      <w:bookmarkStart w:colFirst="0" w:colLast="0" w:name="_oo790tst0uaw" w:id="100"/>
      <w:bookmarkEnd w:id="100"/>
      <w:r w:rsidDel="00000000" w:rsidR="00000000" w:rsidRPr="00000000">
        <w:rPr>
          <w:rtl w:val="0"/>
        </w:rPr>
        <w:t xml:space="preserve">Spec (list of cards)</w:t>
      </w:r>
    </w:p>
    <w:tbl>
      <w:tblPr>
        <w:tblStyle w:val="Table4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20"/>
        <w:gridCol w:w="7740"/>
        <w:tblGridChange w:id="0">
          <w:tblGrid>
            <w:gridCol w:w="1620"/>
            <w:gridCol w:w="7740"/>
          </w:tblGrid>
        </w:tblGridChange>
      </w:tblGrid>
      <w:tr>
        <w:trPr>
          <w:cantSplit w:val="0"/>
          <w:trHeight w:val="75" w:hRule="atLeast"/>
          <w:tblHeader w:val="0"/>
        </w:trPr>
        <w:tc>
          <w:tcPr>
            <w:tcBorders>
              <w:top w:color="4d3a00" w:space="0" w:sz="18" w:val="single"/>
              <w:left w:color="4d3a00" w:space="0" w:sz="18" w:val="single"/>
              <w:bottom w:color="4d3a00" w:space="0" w:sz="12" w:val="single"/>
              <w:right w:color="4d3a00" w:space="0" w:sz="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4A4">
            <w:pPr>
              <w:jc w:val="left"/>
              <w:rPr>
                <w:sz w:val="22"/>
                <w:szCs w:val="22"/>
              </w:rPr>
            </w:pPr>
            <w:r w:rsidDel="00000000" w:rsidR="00000000" w:rsidRPr="00000000">
              <w:rPr>
                <w:sz w:val="22"/>
                <w:szCs w:val="22"/>
                <w:rtl w:val="0"/>
              </w:rPr>
              <w:t xml:space="preserve">Property name</w:t>
            </w:r>
          </w:p>
        </w:tc>
        <w:tc>
          <w:tcPr>
            <w:tcBorders>
              <w:top w:color="4d3a00" w:space="0" w:sz="18" w:val="single"/>
              <w:left w:color="4d3a00" w:space="0" w:sz="8" w:val="single"/>
              <w:bottom w:color="4d3a00" w:space="0" w:sz="12" w:val="single"/>
              <w:right w:color="4d3a00" w:space="0" w:sz="1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4A5">
            <w:pPr>
              <w:jc w:val="left"/>
              <w:rPr/>
            </w:pPr>
            <w:r w:rsidDel="00000000" w:rsidR="00000000" w:rsidRPr="00000000">
              <w:rPr>
                <w:rtl w:val="0"/>
              </w:rPr>
              <w:t xml:space="preserve">spec</w:t>
            </w:r>
          </w:p>
        </w:tc>
      </w:tr>
      <w:tr>
        <w:trPr>
          <w:cantSplit w:val="0"/>
          <w:trHeight w:val="870" w:hRule="atLeast"/>
          <w:tblHeader w:val="0"/>
        </w:trPr>
        <w:tc>
          <w:tcPr>
            <w:tcBorders>
              <w:top w:color="4d3a00" w:space="0" w:sz="12" w:val="single"/>
              <w:left w:color="4d3a00" w:space="0" w:sz="18" w:val="single"/>
              <w:bottom w:color="4d3a00" w:space="0" w:sz="8" w:val="single"/>
              <w:right w:color="4d3a00" w:space="0" w:sz="8" w:val="single"/>
            </w:tcBorders>
            <w:shd w:fill="fff7e1" w:val="clear"/>
            <w:tcMar>
              <w:top w:w="100.0" w:type="dxa"/>
              <w:left w:w="100.0" w:type="dxa"/>
              <w:bottom w:w="100.0" w:type="dxa"/>
              <w:right w:w="100.0" w:type="dxa"/>
            </w:tcMar>
            <w:vAlign w:val="top"/>
          </w:tcPr>
          <w:p w:rsidR="00000000" w:rsidDel="00000000" w:rsidP="00000000" w:rsidRDefault="00000000" w:rsidRPr="00000000" w14:paraId="000004A6">
            <w:pPr>
              <w:widowControl w:val="0"/>
              <w:spacing w:line="240" w:lineRule="auto"/>
              <w:rPr/>
            </w:pPr>
            <w:r w:rsidDel="00000000" w:rsidR="00000000" w:rsidRPr="00000000">
              <w:rPr>
                <w:rtl w:val="0"/>
              </w:rPr>
              <w:t xml:space="preserve">Explanation</w:t>
            </w:r>
          </w:p>
        </w:tc>
        <w:tc>
          <w:tcPr>
            <w:tcBorders>
              <w:top w:color="4d3a00" w:space="0" w:sz="12" w:val="single"/>
              <w:left w:color="4d3a00" w:space="0" w:sz="8" w:val="single"/>
              <w:bottom w:color="4d3a00" w:space="0" w:sz="8" w:val="single"/>
              <w:right w:color="4d3a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4A7">
            <w:pPr>
              <w:rPr/>
            </w:pPr>
            <w:r w:rsidDel="00000000" w:rsidR="00000000" w:rsidRPr="00000000">
              <w:rPr>
                <w:rtl w:val="0"/>
              </w:rPr>
              <w:t xml:space="preserve">The actual list of elements to draw from. There can be duplicates of cards: this is often used to influence the probability of one card to be drawn. This cannot be used to allow a given unique card to be drawn more than once (as when the unique card is drawn, all other instances of it in decks are removed).</w:t>
            </w:r>
          </w:p>
          <w:p w:rsidR="00000000" w:rsidDel="00000000" w:rsidP="00000000" w:rsidRDefault="00000000" w:rsidRPr="00000000" w14:paraId="000004A8">
            <w:pPr>
              <w:rPr/>
            </w:pPr>
            <w:r w:rsidDel="00000000" w:rsidR="00000000" w:rsidRPr="00000000">
              <w:rPr>
                <w:rtl w:val="0"/>
              </w:rPr>
              <w:t xml:space="preserve">This property must be defined and not empty, unless </w:t>
            </w:r>
            <w:hyperlink w:anchor="_uq14xc7s9hln">
              <w:r w:rsidDel="00000000" w:rsidR="00000000" w:rsidRPr="00000000">
                <w:rPr>
                  <w:color w:val="1155cc"/>
                  <w:u w:val="single"/>
                  <w:rtl w:val="0"/>
                </w:rPr>
                <w:t xml:space="preserve">defaultcard</w:t>
              </w:r>
            </w:hyperlink>
            <w:r w:rsidDel="00000000" w:rsidR="00000000" w:rsidRPr="00000000">
              <w:rPr>
                <w:rtl w:val="0"/>
              </w:rPr>
              <w:t xml:space="preserve"> </w:t>
            </w:r>
            <w:r w:rsidDel="00000000" w:rsidR="00000000" w:rsidRPr="00000000">
              <w:rPr>
                <w:rtl w:val="0"/>
              </w:rPr>
              <w:t xml:space="preserve">is defined.</w:t>
            </w:r>
            <w:r w:rsidDel="00000000" w:rsidR="00000000" w:rsidRPr="00000000">
              <w:rPr>
                <w:rtl w:val="0"/>
              </w:rPr>
            </w:r>
          </w:p>
        </w:tc>
      </w:tr>
      <w:tr>
        <w:trPr>
          <w:cantSplit w:val="0"/>
          <w:tblHeader w:val="0"/>
        </w:trPr>
        <w:tc>
          <w:tcPr>
            <w:tcBorders>
              <w:top w:color="4d3a00" w:space="0" w:sz="8" w:val="single"/>
              <w:left w:color="4d3a00" w:space="0" w:sz="18" w:val="single"/>
              <w:bottom w:color="4d3a00" w:space="0" w:sz="12" w:val="single"/>
              <w:right w:color="4d3a00" w:space="0" w:sz="8" w:val="single"/>
            </w:tcBorders>
            <w:shd w:fill="fff7e1" w:val="clear"/>
            <w:tcMar>
              <w:top w:w="100.0" w:type="dxa"/>
              <w:left w:w="100.0" w:type="dxa"/>
              <w:bottom w:w="100.0" w:type="dxa"/>
              <w:right w:w="100.0" w:type="dxa"/>
            </w:tcMar>
            <w:vAlign w:val="top"/>
          </w:tcPr>
          <w:p w:rsidR="00000000" w:rsidDel="00000000" w:rsidP="00000000" w:rsidRDefault="00000000" w:rsidRPr="00000000" w14:paraId="000004A9">
            <w:pPr>
              <w:widowControl w:val="0"/>
              <w:spacing w:line="240" w:lineRule="auto"/>
              <w:rPr/>
            </w:pPr>
            <w:r w:rsidDel="00000000" w:rsidR="00000000" w:rsidRPr="00000000">
              <w:rPr>
                <w:rtl w:val="0"/>
              </w:rPr>
              <w:t xml:space="preserve">Default value</w:t>
            </w:r>
          </w:p>
        </w:tc>
        <w:tc>
          <w:tcPr>
            <w:tcBorders>
              <w:top w:color="4d3a00" w:space="0" w:sz="8" w:val="single"/>
              <w:left w:color="4d3a00" w:space="0" w:sz="8" w:val="single"/>
              <w:bottom w:color="4d3a00" w:space="0" w:sz="12" w:val="single"/>
              <w:right w:color="4d3a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4AA">
            <w:pPr>
              <w:widowControl w:val="0"/>
              <w:spacing w:line="240" w:lineRule="auto"/>
              <w:rPr>
                <w:b w:val="1"/>
              </w:rPr>
            </w:pPr>
            <w:r w:rsidDel="00000000" w:rsidR="00000000" w:rsidRPr="00000000">
              <w:rPr>
                <w:rtl w:val="0"/>
              </w:rPr>
              <w:t xml:space="preserve">[]</w:t>
            </w:r>
            <w:r w:rsidDel="00000000" w:rsidR="00000000" w:rsidRPr="00000000">
              <w:rPr>
                <w:rtl w:val="0"/>
              </w:rPr>
            </w:r>
          </w:p>
        </w:tc>
      </w:tr>
      <w:tr>
        <w:trPr>
          <w:cantSplit w:val="0"/>
          <w:trHeight w:val="440" w:hRule="atLeast"/>
          <w:tblHeader w:val="0"/>
        </w:trPr>
        <w:tc>
          <w:tcPr>
            <w:gridSpan w:val="2"/>
            <w:tcBorders>
              <w:top w:color="4d3a00" w:space="0" w:sz="12" w:val="single"/>
              <w:left w:color="4d3a00" w:space="0" w:sz="18" w:val="single"/>
              <w:bottom w:color="4d3a00" w:space="0" w:sz="12" w:val="single"/>
              <w:right w:color="741b47" w:space="0" w:sz="1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4AB">
            <w:pPr>
              <w:widowControl w:val="0"/>
              <w:spacing w:line="240" w:lineRule="auto"/>
              <w:jc w:val="left"/>
              <w:rPr>
                <w:b w:val="1"/>
              </w:rPr>
            </w:pPr>
            <w:r w:rsidDel="00000000" w:rsidR="00000000" w:rsidRPr="00000000">
              <w:rPr>
                <w:b w:val="1"/>
                <w:rtl w:val="0"/>
              </w:rPr>
              <w:t xml:space="preserve">Examples</w:t>
            </w:r>
          </w:p>
        </w:tc>
      </w:tr>
      <w:tr>
        <w:trPr>
          <w:cantSplit w:val="0"/>
          <w:trHeight w:val="440" w:hRule="atLeast"/>
          <w:tblHeader w:val="0"/>
        </w:trPr>
        <w:tc>
          <w:tcPr>
            <w:tcBorders>
              <w:top w:color="4d3a00" w:space="0" w:sz="12" w:val="single"/>
              <w:left w:color="4d3a00" w:space="0" w:sz="18" w:val="single"/>
              <w:bottom w:color="4d3a00" w:space="0" w:sz="18" w:val="single"/>
              <w:right w:color="1e1e1e" w:space="0" w:sz="18" w:val="single"/>
            </w:tcBorders>
            <w:shd w:fill="fff7e1" w:val="clear"/>
            <w:tcMar>
              <w:top w:w="100.0" w:type="dxa"/>
              <w:left w:w="100.0" w:type="dxa"/>
              <w:bottom w:w="100.0" w:type="dxa"/>
              <w:right w:w="100.0" w:type="dxa"/>
            </w:tcMar>
            <w:vAlign w:val="top"/>
          </w:tcPr>
          <w:p w:rsidR="00000000" w:rsidDel="00000000" w:rsidP="00000000" w:rsidRDefault="00000000" w:rsidRPr="00000000" w14:paraId="000004AD">
            <w:pPr>
              <w:widowControl w:val="0"/>
              <w:spacing w:line="240" w:lineRule="auto"/>
              <w:jc w:val="left"/>
              <w:rPr/>
            </w:pPr>
            <w:r w:rsidDel="00000000" w:rsidR="00000000" w:rsidRPr="00000000">
              <w:rPr>
                <w:rtl w:val="0"/>
              </w:rPr>
              <w:t xml:space="preserve">Simple use of the property</w:t>
            </w:r>
          </w:p>
        </w:tc>
        <w:tc>
          <w:tcPr>
            <w:tcBorders>
              <w:top w:color="1e1e1e" w:space="0" w:sz="12" w:val="single"/>
              <w:left w:color="1e1e1e" w:space="0" w:sz="18" w:val="single"/>
              <w:bottom w:color="1e1e1e" w:space="0" w:sz="18" w:val="single"/>
              <w:right w:color="1e1e1e" w:space="0" w:sz="18" w:val="single"/>
            </w:tcBorders>
            <w:shd w:fill="1e1e1e" w:val="clear"/>
            <w:tcMar>
              <w:top w:w="100.0" w:type="dxa"/>
              <w:left w:w="100.0" w:type="dxa"/>
              <w:bottom w:w="100.0" w:type="dxa"/>
              <w:right w:w="100.0" w:type="dxa"/>
            </w:tcMar>
            <w:vAlign w:val="top"/>
          </w:tcPr>
          <w:p w:rsidR="00000000" w:rsidDel="00000000" w:rsidP="00000000" w:rsidRDefault="00000000" w:rsidRPr="00000000" w14:paraId="000004AE">
            <w:pPr>
              <w:widowControl w:val="0"/>
              <w:spacing w:line="240" w:lineRule="auto"/>
              <w:jc w:val="left"/>
              <w:rPr/>
            </w:pPr>
            <w:r w:rsidDel="00000000" w:rsidR="00000000" w:rsidRPr="00000000">
              <w:rPr/>
              <w:drawing>
                <wp:inline distB="114300" distT="114300" distL="114300" distR="114300">
                  <wp:extent cx="4781550" cy="825500"/>
                  <wp:effectExtent b="0" l="0" r="0" t="0"/>
                  <wp:docPr id="137" name="image93.png"/>
                  <a:graphic>
                    <a:graphicData uri="http://schemas.openxmlformats.org/drawingml/2006/picture">
                      <pic:pic>
                        <pic:nvPicPr>
                          <pic:cNvPr id="0" name="image93.png"/>
                          <pic:cNvPicPr preferRelativeResize="0"/>
                        </pic:nvPicPr>
                        <pic:blipFill>
                          <a:blip r:embed="rId67"/>
                          <a:srcRect b="0" l="0" r="0" t="0"/>
                          <a:stretch>
                            <a:fillRect/>
                          </a:stretch>
                        </pic:blipFill>
                        <pic:spPr>
                          <a:xfrm>
                            <a:off x="0" y="0"/>
                            <a:ext cx="4781550" cy="8255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4AF">
      <w:pPr>
        <w:pStyle w:val="Heading4"/>
        <w:pageBreakBefore w:val="0"/>
        <w:rPr/>
      </w:pPr>
      <w:bookmarkStart w:colFirst="0" w:colLast="0" w:name="_s0h98p63l42o" w:id="101"/>
      <w:bookmarkEnd w:id="101"/>
      <w:r w:rsidDel="00000000" w:rsidR="00000000" w:rsidRPr="00000000">
        <w:rPr>
          <w:rtl w:val="0"/>
        </w:rPr>
      </w:r>
    </w:p>
    <w:p w:rsidR="00000000" w:rsidDel="00000000" w:rsidP="00000000" w:rsidRDefault="00000000" w:rsidRPr="00000000" w14:paraId="000004B0">
      <w:pPr>
        <w:pStyle w:val="Heading4"/>
        <w:pageBreakBefore w:val="0"/>
        <w:rPr/>
      </w:pPr>
      <w:bookmarkStart w:colFirst="0" w:colLast="0" w:name="_uq14xc7s9hln" w:id="102"/>
      <w:bookmarkEnd w:id="102"/>
      <w:r w:rsidDel="00000000" w:rsidR="00000000" w:rsidRPr="00000000">
        <w:rPr>
          <w:rtl w:val="0"/>
        </w:rPr>
        <w:t xml:space="preserve">Default Card</w:t>
      </w:r>
    </w:p>
    <w:tbl>
      <w:tblPr>
        <w:tblStyle w:val="Table4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20"/>
        <w:gridCol w:w="7740"/>
        <w:tblGridChange w:id="0">
          <w:tblGrid>
            <w:gridCol w:w="1620"/>
            <w:gridCol w:w="7740"/>
          </w:tblGrid>
        </w:tblGridChange>
      </w:tblGrid>
      <w:tr>
        <w:trPr>
          <w:cantSplit w:val="0"/>
          <w:trHeight w:val="75" w:hRule="atLeast"/>
          <w:tblHeader w:val="0"/>
        </w:trPr>
        <w:tc>
          <w:tcPr>
            <w:tcBorders>
              <w:top w:color="4d3a00" w:space="0" w:sz="18" w:val="single"/>
              <w:left w:color="4d3a00" w:space="0" w:sz="18" w:val="single"/>
              <w:bottom w:color="4d3a00" w:space="0" w:sz="12" w:val="single"/>
              <w:right w:color="4d3a00" w:space="0" w:sz="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4B1">
            <w:pPr>
              <w:jc w:val="left"/>
              <w:rPr>
                <w:sz w:val="22"/>
                <w:szCs w:val="22"/>
              </w:rPr>
            </w:pPr>
            <w:r w:rsidDel="00000000" w:rsidR="00000000" w:rsidRPr="00000000">
              <w:rPr>
                <w:sz w:val="22"/>
                <w:szCs w:val="22"/>
                <w:rtl w:val="0"/>
              </w:rPr>
              <w:t xml:space="preserve">Property name</w:t>
            </w:r>
          </w:p>
        </w:tc>
        <w:tc>
          <w:tcPr>
            <w:tcBorders>
              <w:top w:color="4d3a00" w:space="0" w:sz="18" w:val="single"/>
              <w:left w:color="4d3a00" w:space="0" w:sz="8" w:val="single"/>
              <w:bottom w:color="4d3a00" w:space="0" w:sz="12" w:val="single"/>
              <w:right w:color="4d3a00" w:space="0" w:sz="1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4B2">
            <w:pPr>
              <w:jc w:val="left"/>
              <w:rPr/>
            </w:pPr>
            <w:r w:rsidDel="00000000" w:rsidR="00000000" w:rsidRPr="00000000">
              <w:rPr>
                <w:rtl w:val="0"/>
              </w:rPr>
              <w:t xml:space="preserve">defaultcard</w:t>
            </w:r>
            <w:r w:rsidDel="00000000" w:rsidR="00000000" w:rsidRPr="00000000">
              <w:rPr>
                <w:rtl w:val="0"/>
              </w:rPr>
            </w:r>
          </w:p>
        </w:tc>
      </w:tr>
      <w:tr>
        <w:trPr>
          <w:cantSplit w:val="0"/>
          <w:trHeight w:val="870" w:hRule="atLeast"/>
          <w:tblHeader w:val="0"/>
        </w:trPr>
        <w:tc>
          <w:tcPr>
            <w:tcBorders>
              <w:top w:color="4d3a00" w:space="0" w:sz="12" w:val="single"/>
              <w:left w:color="4d3a00" w:space="0" w:sz="18" w:val="single"/>
              <w:bottom w:color="4d3a00" w:space="0" w:sz="8" w:val="single"/>
              <w:right w:color="4d3a00" w:space="0" w:sz="8" w:val="single"/>
            </w:tcBorders>
            <w:shd w:fill="fff7e1" w:val="clear"/>
            <w:tcMar>
              <w:top w:w="100.0" w:type="dxa"/>
              <w:left w:w="100.0" w:type="dxa"/>
              <w:bottom w:w="100.0" w:type="dxa"/>
              <w:right w:w="100.0" w:type="dxa"/>
            </w:tcMar>
            <w:vAlign w:val="top"/>
          </w:tcPr>
          <w:p w:rsidR="00000000" w:rsidDel="00000000" w:rsidP="00000000" w:rsidRDefault="00000000" w:rsidRPr="00000000" w14:paraId="000004B3">
            <w:pPr>
              <w:widowControl w:val="0"/>
              <w:spacing w:line="240" w:lineRule="auto"/>
              <w:rPr/>
            </w:pPr>
            <w:r w:rsidDel="00000000" w:rsidR="00000000" w:rsidRPr="00000000">
              <w:rPr>
                <w:rtl w:val="0"/>
              </w:rPr>
              <w:t xml:space="preserve">Explanation</w:t>
            </w:r>
          </w:p>
        </w:tc>
        <w:tc>
          <w:tcPr>
            <w:tcBorders>
              <w:top w:color="4d3a00" w:space="0" w:sz="12" w:val="single"/>
              <w:left w:color="4d3a00" w:space="0" w:sz="8" w:val="single"/>
              <w:bottom w:color="4d3a00" w:space="0" w:sz="8" w:val="single"/>
              <w:right w:color="4d3a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4B4">
            <w:pPr>
              <w:rPr/>
            </w:pPr>
            <w:r w:rsidDel="00000000" w:rsidR="00000000" w:rsidRPr="00000000">
              <w:rPr>
                <w:rtl w:val="0"/>
              </w:rPr>
              <w:t xml:space="preserve">Once the deck has been exhausted, if the deck does not reset, this card is the only card that can be drawn from then on. </w:t>
            </w:r>
            <w:r w:rsidDel="00000000" w:rsidR="00000000" w:rsidRPr="00000000">
              <w:rPr>
                <w:rtl w:val="0"/>
              </w:rPr>
              <w:t xml:space="preserve">This is </w:t>
            </w:r>
            <w:r w:rsidDel="00000000" w:rsidR="00000000" w:rsidRPr="00000000">
              <w:rPr>
                <w:b w:val="1"/>
                <w:rtl w:val="0"/>
              </w:rPr>
              <w:t xml:space="preserve">required </w:t>
            </w:r>
            <w:r w:rsidDel="00000000" w:rsidR="00000000" w:rsidRPr="00000000">
              <w:rPr>
                <w:rtl w:val="0"/>
              </w:rPr>
              <w:t xml:space="preserve">if your deck doesn’t reset - your mod will not execute otherwise.</w:t>
            </w:r>
            <w:r w:rsidDel="00000000" w:rsidR="00000000" w:rsidRPr="00000000">
              <w:rPr>
                <w:rtl w:val="0"/>
              </w:rPr>
            </w:r>
          </w:p>
        </w:tc>
      </w:tr>
      <w:tr>
        <w:trPr>
          <w:cantSplit w:val="0"/>
          <w:tblHeader w:val="0"/>
        </w:trPr>
        <w:tc>
          <w:tcPr>
            <w:tcBorders>
              <w:top w:color="4d3a00" w:space="0" w:sz="8" w:val="single"/>
              <w:left w:color="4d3a00" w:space="0" w:sz="18" w:val="single"/>
              <w:bottom w:color="4d3a00" w:space="0" w:sz="12" w:val="single"/>
              <w:right w:color="4d3a00" w:space="0" w:sz="8" w:val="single"/>
            </w:tcBorders>
            <w:shd w:fill="fff7e1" w:val="clear"/>
            <w:tcMar>
              <w:top w:w="100.0" w:type="dxa"/>
              <w:left w:w="100.0" w:type="dxa"/>
              <w:bottom w:w="100.0" w:type="dxa"/>
              <w:right w:w="100.0" w:type="dxa"/>
            </w:tcMar>
            <w:vAlign w:val="top"/>
          </w:tcPr>
          <w:p w:rsidR="00000000" w:rsidDel="00000000" w:rsidP="00000000" w:rsidRDefault="00000000" w:rsidRPr="00000000" w14:paraId="000004B5">
            <w:pPr>
              <w:widowControl w:val="0"/>
              <w:spacing w:line="240" w:lineRule="auto"/>
              <w:rPr/>
            </w:pPr>
            <w:r w:rsidDel="00000000" w:rsidR="00000000" w:rsidRPr="00000000">
              <w:rPr>
                <w:rtl w:val="0"/>
              </w:rPr>
              <w:t xml:space="preserve">Default value</w:t>
            </w:r>
          </w:p>
        </w:tc>
        <w:tc>
          <w:tcPr>
            <w:tcBorders>
              <w:top w:color="4d3a00" w:space="0" w:sz="8" w:val="single"/>
              <w:left w:color="4d3a00" w:space="0" w:sz="8" w:val="single"/>
              <w:bottom w:color="4d3a00" w:space="0" w:sz="12" w:val="single"/>
              <w:right w:color="4d3a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4B6">
            <w:pPr>
              <w:widowControl w:val="0"/>
              <w:spacing w:line="240" w:lineRule="auto"/>
              <w:rPr>
                <w:b w:val="1"/>
              </w:rPr>
            </w:pPr>
            <w:r w:rsidDel="00000000" w:rsidR="00000000" w:rsidRPr="00000000">
              <w:rPr>
                <w:rtl w:val="0"/>
              </w:rPr>
              <w:t xml:space="preserve">""</w:t>
            </w:r>
            <w:r w:rsidDel="00000000" w:rsidR="00000000" w:rsidRPr="00000000">
              <w:rPr>
                <w:rtl w:val="0"/>
              </w:rPr>
            </w:r>
          </w:p>
        </w:tc>
      </w:tr>
      <w:tr>
        <w:trPr>
          <w:cantSplit w:val="0"/>
          <w:trHeight w:val="440" w:hRule="atLeast"/>
          <w:tblHeader w:val="0"/>
        </w:trPr>
        <w:tc>
          <w:tcPr>
            <w:gridSpan w:val="2"/>
            <w:tcBorders>
              <w:top w:color="4d3a00" w:space="0" w:sz="12" w:val="single"/>
              <w:left w:color="4d3a00" w:space="0" w:sz="18" w:val="single"/>
              <w:bottom w:color="4d3a00" w:space="0" w:sz="12" w:val="single"/>
              <w:right w:color="741b47" w:space="0" w:sz="1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4B7">
            <w:pPr>
              <w:widowControl w:val="0"/>
              <w:spacing w:line="240" w:lineRule="auto"/>
              <w:jc w:val="left"/>
              <w:rPr>
                <w:b w:val="1"/>
              </w:rPr>
            </w:pPr>
            <w:r w:rsidDel="00000000" w:rsidR="00000000" w:rsidRPr="00000000">
              <w:rPr>
                <w:b w:val="1"/>
                <w:rtl w:val="0"/>
              </w:rPr>
              <w:t xml:space="preserve">Examples</w:t>
            </w:r>
          </w:p>
        </w:tc>
      </w:tr>
      <w:tr>
        <w:trPr>
          <w:cantSplit w:val="0"/>
          <w:trHeight w:val="440" w:hRule="atLeast"/>
          <w:tblHeader w:val="0"/>
        </w:trPr>
        <w:tc>
          <w:tcPr>
            <w:tcBorders>
              <w:top w:color="4d3a00" w:space="0" w:sz="12" w:val="single"/>
              <w:left w:color="4d3a00" w:space="0" w:sz="18" w:val="single"/>
              <w:bottom w:color="4d3a00" w:space="0" w:sz="18" w:val="single"/>
              <w:right w:color="1e1e1e" w:space="0" w:sz="18" w:val="single"/>
            </w:tcBorders>
            <w:shd w:fill="fff7e1" w:val="clear"/>
            <w:tcMar>
              <w:top w:w="100.0" w:type="dxa"/>
              <w:left w:w="100.0" w:type="dxa"/>
              <w:bottom w:w="100.0" w:type="dxa"/>
              <w:right w:w="100.0" w:type="dxa"/>
            </w:tcMar>
            <w:vAlign w:val="top"/>
          </w:tcPr>
          <w:p w:rsidR="00000000" w:rsidDel="00000000" w:rsidP="00000000" w:rsidRDefault="00000000" w:rsidRPr="00000000" w14:paraId="000004B9">
            <w:pPr>
              <w:widowControl w:val="0"/>
              <w:spacing w:line="240" w:lineRule="auto"/>
              <w:jc w:val="left"/>
              <w:rPr/>
            </w:pPr>
            <w:r w:rsidDel="00000000" w:rsidR="00000000" w:rsidRPr="00000000">
              <w:rPr>
                <w:rtl w:val="0"/>
              </w:rPr>
              <w:t xml:space="preserve">Simple use of the property</w:t>
            </w:r>
          </w:p>
        </w:tc>
        <w:tc>
          <w:tcPr>
            <w:tcBorders>
              <w:top w:color="1e1e1e" w:space="0" w:sz="12" w:val="single"/>
              <w:left w:color="1e1e1e" w:space="0" w:sz="18" w:val="single"/>
              <w:bottom w:color="1e1e1e" w:space="0" w:sz="18" w:val="single"/>
              <w:right w:color="1e1e1e" w:space="0" w:sz="18" w:val="single"/>
            </w:tcBorders>
            <w:shd w:fill="1e1e1e" w:val="clear"/>
            <w:tcMar>
              <w:top w:w="100.0" w:type="dxa"/>
              <w:left w:w="100.0" w:type="dxa"/>
              <w:bottom w:w="100.0" w:type="dxa"/>
              <w:right w:w="100.0" w:type="dxa"/>
            </w:tcMar>
            <w:vAlign w:val="top"/>
          </w:tcPr>
          <w:p w:rsidR="00000000" w:rsidDel="00000000" w:rsidP="00000000" w:rsidRDefault="00000000" w:rsidRPr="00000000" w14:paraId="000004BA">
            <w:pPr>
              <w:widowControl w:val="0"/>
              <w:spacing w:line="240" w:lineRule="auto"/>
              <w:jc w:val="left"/>
              <w:rPr/>
            </w:pPr>
            <w:r w:rsidDel="00000000" w:rsidR="00000000" w:rsidRPr="00000000">
              <w:rPr/>
              <w:drawing>
                <wp:inline distB="114300" distT="114300" distL="114300" distR="114300">
                  <wp:extent cx="2757488" cy="857885"/>
                  <wp:effectExtent b="0" l="0" r="0" t="0"/>
                  <wp:docPr id="52" name="image41.png"/>
                  <a:graphic>
                    <a:graphicData uri="http://schemas.openxmlformats.org/drawingml/2006/picture">
                      <pic:pic>
                        <pic:nvPicPr>
                          <pic:cNvPr id="0" name="image41.png"/>
                          <pic:cNvPicPr preferRelativeResize="0"/>
                        </pic:nvPicPr>
                        <pic:blipFill>
                          <a:blip r:embed="rId68"/>
                          <a:srcRect b="0" l="0" r="0" t="0"/>
                          <a:stretch>
                            <a:fillRect/>
                          </a:stretch>
                        </pic:blipFill>
                        <pic:spPr>
                          <a:xfrm>
                            <a:off x="0" y="0"/>
                            <a:ext cx="2757488" cy="85788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4BB">
      <w:pPr>
        <w:pageBreakBefore w:val="0"/>
        <w:rPr/>
      </w:pPr>
      <w:r w:rsidDel="00000000" w:rsidR="00000000" w:rsidRPr="00000000">
        <w:rPr>
          <w:rtl w:val="0"/>
        </w:rPr>
      </w:r>
    </w:p>
    <w:p w:rsidR="00000000" w:rsidDel="00000000" w:rsidP="00000000" w:rsidRDefault="00000000" w:rsidRPr="00000000" w14:paraId="000004BC">
      <w:pPr>
        <w:pStyle w:val="Heading4"/>
        <w:pageBreakBefore w:val="0"/>
        <w:rPr/>
      </w:pPr>
      <w:bookmarkStart w:colFirst="0" w:colLast="0" w:name="_ewsxh9sbtvp9" w:id="103"/>
      <w:bookmarkEnd w:id="103"/>
      <w:r w:rsidDel="00000000" w:rsidR="00000000" w:rsidRPr="00000000">
        <w:rPr>
          <w:rtl w:val="0"/>
        </w:rPr>
        <w:t xml:space="preserve">Draw Messages</w:t>
      </w:r>
      <w:r w:rsidDel="00000000" w:rsidR="00000000" w:rsidRPr="00000000">
        <w:rPr>
          <w:rtl w:val="0"/>
        </w:rPr>
      </w:r>
    </w:p>
    <w:tbl>
      <w:tblPr>
        <w:tblStyle w:val="Table4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20"/>
        <w:gridCol w:w="7740"/>
        <w:tblGridChange w:id="0">
          <w:tblGrid>
            <w:gridCol w:w="1620"/>
            <w:gridCol w:w="7740"/>
          </w:tblGrid>
        </w:tblGridChange>
      </w:tblGrid>
      <w:tr>
        <w:trPr>
          <w:cantSplit w:val="0"/>
          <w:trHeight w:val="75" w:hRule="atLeast"/>
          <w:tblHeader w:val="0"/>
        </w:trPr>
        <w:tc>
          <w:tcPr>
            <w:tcBorders>
              <w:top w:color="4d3a00" w:space="0" w:sz="18" w:val="single"/>
              <w:left w:color="4d3a00" w:space="0" w:sz="18" w:val="single"/>
              <w:bottom w:color="4d3a00" w:space="0" w:sz="12" w:val="single"/>
              <w:right w:color="4d3a00" w:space="0" w:sz="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4BD">
            <w:pPr>
              <w:jc w:val="left"/>
              <w:rPr>
                <w:sz w:val="22"/>
                <w:szCs w:val="22"/>
              </w:rPr>
            </w:pPr>
            <w:r w:rsidDel="00000000" w:rsidR="00000000" w:rsidRPr="00000000">
              <w:rPr>
                <w:sz w:val="22"/>
                <w:szCs w:val="22"/>
                <w:rtl w:val="0"/>
              </w:rPr>
              <w:t xml:space="preserve">Property name</w:t>
            </w:r>
          </w:p>
        </w:tc>
        <w:tc>
          <w:tcPr>
            <w:tcBorders>
              <w:top w:color="4d3a00" w:space="0" w:sz="18" w:val="single"/>
              <w:left w:color="4d3a00" w:space="0" w:sz="8" w:val="single"/>
              <w:bottom w:color="4d3a00" w:space="0" w:sz="12" w:val="single"/>
              <w:right w:color="4d3a00" w:space="0" w:sz="1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4BE">
            <w:pPr>
              <w:jc w:val="left"/>
              <w:rPr/>
            </w:pPr>
            <w:r w:rsidDel="00000000" w:rsidR="00000000" w:rsidRPr="00000000">
              <w:rPr>
                <w:rtl w:val="0"/>
              </w:rPr>
              <w:t xml:space="preserve">drawmessages</w:t>
            </w:r>
            <w:r w:rsidDel="00000000" w:rsidR="00000000" w:rsidRPr="00000000">
              <w:rPr>
                <w:rtl w:val="0"/>
              </w:rPr>
            </w:r>
          </w:p>
        </w:tc>
      </w:tr>
      <w:tr>
        <w:trPr>
          <w:cantSplit w:val="0"/>
          <w:trHeight w:val="870" w:hRule="atLeast"/>
          <w:tblHeader w:val="0"/>
        </w:trPr>
        <w:tc>
          <w:tcPr>
            <w:tcBorders>
              <w:top w:color="4d3a00" w:space="0" w:sz="12" w:val="single"/>
              <w:left w:color="4d3a00" w:space="0" w:sz="18" w:val="single"/>
              <w:bottom w:color="4d3a00" w:space="0" w:sz="8" w:val="single"/>
              <w:right w:color="4d3a00" w:space="0" w:sz="8" w:val="single"/>
            </w:tcBorders>
            <w:shd w:fill="fff7e1" w:val="clear"/>
            <w:tcMar>
              <w:top w:w="100.0" w:type="dxa"/>
              <w:left w:w="100.0" w:type="dxa"/>
              <w:bottom w:w="100.0" w:type="dxa"/>
              <w:right w:w="100.0" w:type="dxa"/>
            </w:tcMar>
            <w:vAlign w:val="top"/>
          </w:tcPr>
          <w:p w:rsidR="00000000" w:rsidDel="00000000" w:rsidP="00000000" w:rsidRDefault="00000000" w:rsidRPr="00000000" w14:paraId="000004BF">
            <w:pPr>
              <w:widowControl w:val="0"/>
              <w:spacing w:line="240" w:lineRule="auto"/>
              <w:rPr/>
            </w:pPr>
            <w:r w:rsidDel="00000000" w:rsidR="00000000" w:rsidRPr="00000000">
              <w:rPr>
                <w:rtl w:val="0"/>
              </w:rPr>
              <w:t xml:space="preserve">Explanation</w:t>
            </w:r>
          </w:p>
        </w:tc>
        <w:tc>
          <w:tcPr>
            <w:tcBorders>
              <w:top w:color="4d3a00" w:space="0" w:sz="12" w:val="single"/>
              <w:left w:color="4d3a00" w:space="0" w:sz="8" w:val="single"/>
              <w:bottom w:color="4d3a00" w:space="0" w:sz="8" w:val="single"/>
              <w:right w:color="4d3a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4C0">
            <w:pPr>
              <w:rPr/>
            </w:pPr>
            <w:r w:rsidDel="00000000" w:rsidR="00000000" w:rsidRPr="00000000">
              <w:rPr>
                <w:rtl w:val="0"/>
              </w:rPr>
              <w:t xml:space="preserve">A dictionary of element names </w:t>
            </w:r>
            <w:ins w:author="purple zart" w:id="5" w:date="2023-10-19T20:58:48Z">
              <w:r w:rsidDel="00000000" w:rsidR="00000000" w:rsidRPr="00000000">
                <w:rPr>
                  <w:rtl w:val="0"/>
                </w:rPr>
                <w:t xml:space="preserve">with</w:t>
              </w:r>
            </w:ins>
            <w:del w:author="purple zart" w:id="5" w:date="2023-10-19T20:58:48Z">
              <w:r w:rsidDel="00000000" w:rsidR="00000000" w:rsidRPr="00000000">
                <w:rPr>
                  <w:rtl w:val="0"/>
                </w:rPr>
                <w:delText xml:space="preserve">and</w:delText>
              </w:r>
            </w:del>
            <w:r w:rsidDel="00000000" w:rsidR="00000000" w:rsidRPr="00000000">
              <w:rPr>
                <w:rtl w:val="0"/>
              </w:rPr>
              <w:t xml:space="preserve"> messages to be displayed once </w:t>
            </w:r>
            <w:ins w:author="purple zart" w:id="6" w:date="2023-10-19T20:58:59Z">
              <w:r w:rsidDel="00000000" w:rsidR="00000000" w:rsidRPr="00000000">
                <w:rPr>
                  <w:rtl w:val="0"/>
                </w:rPr>
                <w:t xml:space="preserve">those</w:t>
              </w:r>
            </w:ins>
            <w:del w:author="purple zart" w:id="6" w:date="2023-10-19T20:58:59Z">
              <w:r w:rsidDel="00000000" w:rsidR="00000000" w:rsidRPr="00000000">
                <w:rPr>
                  <w:rtl w:val="0"/>
                </w:rPr>
                <w:delText xml:space="preserve">the</w:delText>
              </w:r>
            </w:del>
            <w:r w:rsidDel="00000000" w:rsidR="00000000" w:rsidRPr="00000000">
              <w:rPr>
                <w:rtl w:val="0"/>
              </w:rPr>
              <w:t xml:space="preserve"> cards are revealed</w:t>
            </w:r>
            <w:del w:author="purple zart" w:id="7" w:date="2023-10-19T20:59:17Z">
              <w:r w:rsidDel="00000000" w:rsidR="00000000" w:rsidRPr="00000000">
                <w:rPr>
                  <w:rtl w:val="0"/>
                </w:rPr>
                <w:delText xml:space="preserve"> depending on which cards are drawn</w:delText>
              </w:r>
            </w:del>
            <w:r w:rsidDel="00000000" w:rsidR="00000000" w:rsidRPr="00000000">
              <w:rPr>
                <w:rtl w:val="0"/>
              </w:rPr>
              <w:t xml:space="preserve">. Used </w:t>
            </w:r>
            <w:ins w:author="purple zart" w:id="8" w:date="2023-10-19T20:58:39Z">
              <w:r w:rsidDel="00000000" w:rsidR="00000000" w:rsidRPr="00000000">
                <w:rPr>
                  <w:rtl w:val="0"/>
                </w:rPr>
                <w:t xml:space="preserve">for</w:t>
              </w:r>
            </w:ins>
            <w:del w:author="purple zart" w:id="8" w:date="2023-10-19T20:58:39Z">
              <w:r w:rsidDel="00000000" w:rsidR="00000000" w:rsidRPr="00000000">
                <w:rPr>
                  <w:rtl w:val="0"/>
                </w:rPr>
                <w:delText xml:space="preserve">in</w:delText>
              </w:r>
            </w:del>
            <w:r w:rsidDel="00000000" w:rsidR="00000000" w:rsidRPr="00000000">
              <w:rPr>
                <w:rtl w:val="0"/>
              </w:rPr>
              <w:t xml:space="preserve"> the Mansus rather than standard deck draws. (Cannot be used outside of Mansus decks.)</w:t>
            </w:r>
          </w:p>
        </w:tc>
      </w:tr>
      <w:tr>
        <w:trPr>
          <w:cantSplit w:val="0"/>
          <w:tblHeader w:val="0"/>
        </w:trPr>
        <w:tc>
          <w:tcPr>
            <w:tcBorders>
              <w:top w:color="4d3a00" w:space="0" w:sz="8" w:val="single"/>
              <w:left w:color="4d3a00" w:space="0" w:sz="18" w:val="single"/>
              <w:bottom w:color="4d3a00" w:space="0" w:sz="12" w:val="single"/>
              <w:right w:color="4d3a00" w:space="0" w:sz="8" w:val="single"/>
            </w:tcBorders>
            <w:shd w:fill="fff7e1" w:val="clear"/>
            <w:tcMar>
              <w:top w:w="100.0" w:type="dxa"/>
              <w:left w:w="100.0" w:type="dxa"/>
              <w:bottom w:w="100.0" w:type="dxa"/>
              <w:right w:w="100.0" w:type="dxa"/>
            </w:tcMar>
            <w:vAlign w:val="top"/>
          </w:tcPr>
          <w:p w:rsidR="00000000" w:rsidDel="00000000" w:rsidP="00000000" w:rsidRDefault="00000000" w:rsidRPr="00000000" w14:paraId="000004C1">
            <w:pPr>
              <w:widowControl w:val="0"/>
              <w:spacing w:line="240" w:lineRule="auto"/>
              <w:rPr/>
            </w:pPr>
            <w:r w:rsidDel="00000000" w:rsidR="00000000" w:rsidRPr="00000000">
              <w:rPr>
                <w:rtl w:val="0"/>
              </w:rPr>
              <w:t xml:space="preserve">Default value</w:t>
            </w:r>
          </w:p>
        </w:tc>
        <w:tc>
          <w:tcPr>
            <w:tcBorders>
              <w:top w:color="4d3a00" w:space="0" w:sz="8" w:val="single"/>
              <w:left w:color="4d3a00" w:space="0" w:sz="8" w:val="single"/>
              <w:bottom w:color="4d3a00" w:space="0" w:sz="12" w:val="single"/>
              <w:right w:color="4d3a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4C2">
            <w:pPr>
              <w:widowControl w:val="0"/>
              <w:spacing w:line="240" w:lineRule="auto"/>
              <w:rPr>
                <w:b w:val="1"/>
              </w:rPr>
            </w:pPr>
            <w:r w:rsidDel="00000000" w:rsidR="00000000" w:rsidRPr="00000000">
              <w:rPr>
                <w:rtl w:val="0"/>
              </w:rPr>
              <w:t xml:space="preserve">{}</w:t>
            </w:r>
            <w:r w:rsidDel="00000000" w:rsidR="00000000" w:rsidRPr="00000000">
              <w:rPr>
                <w:rtl w:val="0"/>
              </w:rPr>
            </w:r>
          </w:p>
        </w:tc>
      </w:tr>
      <w:tr>
        <w:trPr>
          <w:cantSplit w:val="0"/>
          <w:trHeight w:val="440" w:hRule="atLeast"/>
          <w:tblHeader w:val="0"/>
        </w:trPr>
        <w:tc>
          <w:tcPr>
            <w:gridSpan w:val="2"/>
            <w:tcBorders>
              <w:top w:color="4d3a00" w:space="0" w:sz="12" w:val="single"/>
              <w:left w:color="4d3a00" w:space="0" w:sz="18" w:val="single"/>
              <w:bottom w:color="4d3a00" w:space="0" w:sz="12" w:val="single"/>
              <w:right w:color="741b47" w:space="0" w:sz="1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4C3">
            <w:pPr>
              <w:widowControl w:val="0"/>
              <w:spacing w:line="240" w:lineRule="auto"/>
              <w:jc w:val="left"/>
              <w:rPr>
                <w:b w:val="1"/>
              </w:rPr>
            </w:pPr>
            <w:r w:rsidDel="00000000" w:rsidR="00000000" w:rsidRPr="00000000">
              <w:rPr>
                <w:b w:val="1"/>
                <w:rtl w:val="0"/>
              </w:rPr>
              <w:t xml:space="preserve">Examples</w:t>
            </w:r>
          </w:p>
        </w:tc>
      </w:tr>
      <w:tr>
        <w:trPr>
          <w:cantSplit w:val="0"/>
          <w:trHeight w:val="440" w:hRule="atLeast"/>
          <w:tblHeader w:val="0"/>
        </w:trPr>
        <w:tc>
          <w:tcPr>
            <w:tcBorders>
              <w:top w:color="4d3a00" w:space="0" w:sz="12" w:val="single"/>
              <w:left w:color="4d3a00" w:space="0" w:sz="18" w:val="single"/>
              <w:bottom w:color="4d3a00" w:space="0" w:sz="18" w:val="single"/>
              <w:right w:color="1e1e1e" w:space="0" w:sz="18" w:val="single"/>
            </w:tcBorders>
            <w:shd w:fill="fff7e1" w:val="clear"/>
            <w:tcMar>
              <w:top w:w="100.0" w:type="dxa"/>
              <w:left w:w="100.0" w:type="dxa"/>
              <w:bottom w:w="100.0" w:type="dxa"/>
              <w:right w:w="100.0" w:type="dxa"/>
            </w:tcMar>
            <w:vAlign w:val="top"/>
          </w:tcPr>
          <w:p w:rsidR="00000000" w:rsidDel="00000000" w:rsidP="00000000" w:rsidRDefault="00000000" w:rsidRPr="00000000" w14:paraId="000004C5">
            <w:pPr>
              <w:widowControl w:val="0"/>
              <w:spacing w:line="240" w:lineRule="auto"/>
              <w:jc w:val="left"/>
              <w:rPr/>
            </w:pPr>
            <w:r w:rsidDel="00000000" w:rsidR="00000000" w:rsidRPr="00000000">
              <w:rPr>
                <w:rtl w:val="0"/>
              </w:rPr>
              <w:t xml:space="preserve">Simple use of the property</w:t>
            </w:r>
          </w:p>
        </w:tc>
        <w:tc>
          <w:tcPr>
            <w:tcBorders>
              <w:top w:color="1e1e1e" w:space="0" w:sz="12" w:val="single"/>
              <w:left w:color="1e1e1e" w:space="0" w:sz="18" w:val="single"/>
              <w:bottom w:color="1e1e1e" w:space="0" w:sz="18" w:val="single"/>
              <w:right w:color="1e1e1e" w:space="0" w:sz="18" w:val="single"/>
            </w:tcBorders>
            <w:shd w:fill="1e1e1e" w:val="clear"/>
            <w:tcMar>
              <w:top w:w="100.0" w:type="dxa"/>
              <w:left w:w="100.0" w:type="dxa"/>
              <w:bottom w:w="100.0" w:type="dxa"/>
              <w:right w:w="100.0" w:type="dxa"/>
            </w:tcMar>
            <w:vAlign w:val="top"/>
          </w:tcPr>
          <w:p w:rsidR="00000000" w:rsidDel="00000000" w:rsidP="00000000" w:rsidRDefault="00000000" w:rsidRPr="00000000" w14:paraId="000004C6">
            <w:pPr>
              <w:widowControl w:val="0"/>
              <w:spacing w:line="240" w:lineRule="auto"/>
              <w:jc w:val="left"/>
              <w:rPr/>
            </w:pPr>
            <w:r w:rsidDel="00000000" w:rsidR="00000000" w:rsidRPr="00000000">
              <w:rPr>
                <w:rtl w:val="0"/>
              </w:rPr>
            </w:r>
          </w:p>
        </w:tc>
      </w:tr>
    </w:tbl>
    <w:p w:rsidR="00000000" w:rsidDel="00000000" w:rsidP="00000000" w:rsidRDefault="00000000" w:rsidRPr="00000000" w14:paraId="000004C7">
      <w:pPr>
        <w:pStyle w:val="Heading4"/>
        <w:rPr>
          <w:color w:val="000000"/>
          <w:sz w:val="24"/>
          <w:szCs w:val="24"/>
        </w:rPr>
      </w:pPr>
      <w:bookmarkStart w:colFirst="0" w:colLast="0" w:name="_jq5cmrueuviu" w:id="104"/>
      <w:bookmarkEnd w:id="104"/>
      <w:r w:rsidDel="00000000" w:rsidR="00000000" w:rsidRPr="00000000">
        <w:rPr>
          <w:rtl w:val="0"/>
        </w:rPr>
      </w:r>
    </w:p>
    <w:p w:rsidR="00000000" w:rsidDel="00000000" w:rsidP="00000000" w:rsidRDefault="00000000" w:rsidRPr="00000000" w14:paraId="000004C8">
      <w:pPr>
        <w:pStyle w:val="Heading4"/>
        <w:rPr/>
      </w:pPr>
      <w:bookmarkStart w:colFirst="0" w:colLast="0" w:name="_wkcd5qlxgqrr" w:id="105"/>
      <w:bookmarkEnd w:id="105"/>
      <w:r w:rsidDel="00000000" w:rsidR="00000000" w:rsidRPr="00000000">
        <w:rPr>
          <w:color w:val="000000"/>
          <w:sz w:val="24"/>
          <w:szCs w:val="24"/>
          <w:rtl w:val="0"/>
        </w:rPr>
        <w:t xml:space="preserve">🐓 </w:t>
      </w:r>
      <w:r w:rsidDel="00000000" w:rsidR="00000000" w:rsidRPr="00000000">
        <w:rPr>
          <w:rtl w:val="0"/>
        </w:rPr>
        <w:t xml:space="preserve">Shuffle after draw</w:t>
      </w:r>
      <w:r w:rsidDel="00000000" w:rsidR="00000000" w:rsidRPr="00000000">
        <w:rPr>
          <w:rtl w:val="0"/>
        </w:rPr>
      </w:r>
    </w:p>
    <w:tbl>
      <w:tblPr>
        <w:tblStyle w:val="Table4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20"/>
        <w:gridCol w:w="7740"/>
        <w:tblGridChange w:id="0">
          <w:tblGrid>
            <w:gridCol w:w="1620"/>
            <w:gridCol w:w="7740"/>
          </w:tblGrid>
        </w:tblGridChange>
      </w:tblGrid>
      <w:tr>
        <w:trPr>
          <w:cantSplit w:val="0"/>
          <w:trHeight w:val="75" w:hRule="atLeast"/>
          <w:tblHeader w:val="0"/>
        </w:trPr>
        <w:tc>
          <w:tcPr>
            <w:tcBorders>
              <w:top w:color="4d3a00" w:space="0" w:sz="18" w:val="single"/>
              <w:left w:color="4d3a00" w:space="0" w:sz="18" w:val="single"/>
              <w:bottom w:color="4d3a00" w:space="0" w:sz="12" w:val="single"/>
              <w:right w:color="4d3a00" w:space="0" w:sz="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4C9">
            <w:pPr>
              <w:jc w:val="left"/>
              <w:rPr>
                <w:sz w:val="22"/>
                <w:szCs w:val="22"/>
              </w:rPr>
            </w:pPr>
            <w:r w:rsidDel="00000000" w:rsidR="00000000" w:rsidRPr="00000000">
              <w:rPr>
                <w:sz w:val="22"/>
                <w:szCs w:val="22"/>
                <w:rtl w:val="0"/>
              </w:rPr>
              <w:t xml:space="preserve">Property name</w:t>
            </w:r>
          </w:p>
        </w:tc>
        <w:tc>
          <w:tcPr>
            <w:tcBorders>
              <w:top w:color="4d3a00" w:space="0" w:sz="18" w:val="single"/>
              <w:left w:color="4d3a00" w:space="0" w:sz="8" w:val="single"/>
              <w:bottom w:color="4d3a00" w:space="0" w:sz="12" w:val="single"/>
              <w:right w:color="4d3a00" w:space="0" w:sz="1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4CA">
            <w:pPr>
              <w:jc w:val="left"/>
              <w:rPr/>
            </w:pPr>
            <w:r w:rsidDel="00000000" w:rsidR="00000000" w:rsidRPr="00000000">
              <w:rPr>
                <w:rtl w:val="0"/>
              </w:rPr>
              <w:t xml:space="preserve">shuffleAfterDraw</w:t>
            </w:r>
          </w:p>
        </w:tc>
      </w:tr>
      <w:tr>
        <w:trPr>
          <w:cantSplit w:val="0"/>
          <w:trHeight w:val="870" w:hRule="atLeast"/>
          <w:tblHeader w:val="0"/>
        </w:trPr>
        <w:tc>
          <w:tcPr>
            <w:tcBorders>
              <w:top w:color="4d3a00" w:space="0" w:sz="12" w:val="single"/>
              <w:left w:color="4d3a00" w:space="0" w:sz="18" w:val="single"/>
              <w:bottom w:color="4d3a00" w:space="0" w:sz="8" w:val="single"/>
              <w:right w:color="4d3a00" w:space="0" w:sz="8" w:val="single"/>
            </w:tcBorders>
            <w:shd w:fill="fff7e1" w:val="clear"/>
            <w:tcMar>
              <w:top w:w="100.0" w:type="dxa"/>
              <w:left w:w="100.0" w:type="dxa"/>
              <w:bottom w:w="100.0" w:type="dxa"/>
              <w:right w:w="100.0" w:type="dxa"/>
            </w:tcMar>
            <w:vAlign w:val="top"/>
          </w:tcPr>
          <w:p w:rsidR="00000000" w:rsidDel="00000000" w:rsidP="00000000" w:rsidRDefault="00000000" w:rsidRPr="00000000" w14:paraId="000004CB">
            <w:pPr>
              <w:widowControl w:val="0"/>
              <w:spacing w:line="240" w:lineRule="auto"/>
              <w:rPr/>
            </w:pPr>
            <w:r w:rsidDel="00000000" w:rsidR="00000000" w:rsidRPr="00000000">
              <w:rPr>
                <w:rtl w:val="0"/>
              </w:rPr>
              <w:t xml:space="preserve">Explanation</w:t>
            </w:r>
          </w:p>
        </w:tc>
        <w:tc>
          <w:tcPr>
            <w:tcBorders>
              <w:top w:color="4d3a00" w:space="0" w:sz="12" w:val="single"/>
              <w:left w:color="4d3a00" w:space="0" w:sz="8" w:val="single"/>
              <w:bottom w:color="4d3a00" w:space="0" w:sz="8" w:val="single"/>
              <w:right w:color="4d3a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4CC">
            <w:pPr>
              <w:rPr>
                <w:b w:val="1"/>
              </w:rPr>
            </w:pPr>
            <w:r w:rsidDel="00000000" w:rsidR="00000000" w:rsidRPr="00000000">
              <w:rPr>
                <w:rtl w:val="0"/>
              </w:rPr>
              <w:t xml:space="preserve">If this property is set to true, the deck will be reshuffled after each draw instruction.</w:t>
            </w:r>
            <w:r w:rsidDel="00000000" w:rsidR="00000000" w:rsidRPr="00000000">
              <w:rPr>
                <w:b w:val="1"/>
                <w:rtl w:val="0"/>
              </w:rPr>
              <w:t xml:space="preserve"> It is reset after the </w:t>
            </w:r>
            <w:ins w:author="purple zart" w:id="9" w:date="2023-10-19T21:00:35Z">
              <w:r w:rsidDel="00000000" w:rsidR="00000000" w:rsidRPr="00000000">
                <w:rPr>
                  <w:b w:val="1"/>
                  <w:rtl w:val="0"/>
                </w:rPr>
                <w:t xml:space="preserve">number of cards specified in the instruction</w:t>
              </w:r>
            </w:ins>
            <w:del w:author="purple zart" w:id="9" w:date="2023-10-19T21:00:35Z">
              <w:r w:rsidDel="00000000" w:rsidR="00000000" w:rsidRPr="00000000">
                <w:rPr>
                  <w:b w:val="1"/>
                  <w:rtl w:val="0"/>
                </w:rPr>
                <w:delText xml:space="preserve">whole drawing</w:delText>
              </w:r>
            </w:del>
            <w:r w:rsidDel="00000000" w:rsidR="00000000" w:rsidRPr="00000000">
              <w:rPr>
                <w:b w:val="1"/>
                <w:rtl w:val="0"/>
              </w:rPr>
              <w:t xml:space="preserve">, not</w:t>
            </w:r>
            <w:ins w:author="purple zart" w:id="10" w:date="2023-10-19T21:00:49Z">
              <w:r w:rsidDel="00000000" w:rsidR="00000000" w:rsidRPr="00000000">
                <w:rPr>
                  <w:b w:val="1"/>
                  <w:rtl w:val="0"/>
                </w:rPr>
                <w:t xml:space="preserve"> after</w:t>
              </w:r>
            </w:ins>
            <w:r w:rsidDel="00000000" w:rsidR="00000000" w:rsidRPr="00000000">
              <w:rPr>
                <w:b w:val="1"/>
                <w:rtl w:val="0"/>
              </w:rPr>
              <w:t xml:space="preserve"> each card</w:t>
            </w:r>
            <w:del w:author="purple zart" w:id="11" w:date="2023-10-19T21:00:58Z">
              <w:r w:rsidDel="00000000" w:rsidR="00000000" w:rsidRPr="00000000">
                <w:rPr>
                  <w:b w:val="1"/>
                  <w:rtl w:val="0"/>
                </w:rPr>
                <w:delText xml:space="preserve">'s draw</w:delText>
              </w:r>
            </w:del>
            <w:r w:rsidDel="00000000" w:rsidR="00000000" w:rsidRPr="00000000">
              <w:rPr>
                <w:rtl w:val="0"/>
              </w:rPr>
              <w:t xml:space="preserve">. </w:t>
            </w:r>
            <w:ins w:author="purple zart" w:id="12" w:date="2023-10-19T21:02:16Z">
              <w:r w:rsidDel="00000000" w:rsidR="00000000" w:rsidRPr="00000000">
                <w:rPr>
                  <w:rtl w:val="0"/>
                </w:rPr>
                <w:t xml:space="preserve">For example, a</w:t>
              </w:r>
            </w:ins>
            <w:del w:author="purple zart" w:id="12" w:date="2023-10-19T21:02:16Z">
              <w:r w:rsidDel="00000000" w:rsidR="00000000" w:rsidRPr="00000000">
                <w:rPr>
                  <w:rtl w:val="0"/>
                </w:rPr>
                <w:delText xml:space="preserve">A</w:delText>
              </w:r>
            </w:del>
            <w:r w:rsidDel="00000000" w:rsidR="00000000" w:rsidRPr="00000000">
              <w:rPr>
                <w:rtl w:val="0"/>
              </w:rPr>
              <w:t xml:space="preserve"> deckeffects property in a recipe with the value </w:t>
            </w:r>
            <w:ins w:author="purple zart" w:id="13" w:date="2023-10-19T21:01:53Z">
              <w:r w:rsidDel="00000000" w:rsidR="00000000" w:rsidRPr="00000000">
                <w:rPr>
                  <w:rtl w:val="0"/>
                </w:rPr>
                <w:t xml:space="preserve">of </w:t>
              </w:r>
            </w:ins>
            <w:r w:rsidDel="00000000" w:rsidR="00000000" w:rsidRPr="00000000">
              <w:rPr>
                <w:rtl w:val="0"/>
              </w:rPr>
              <w:t xml:space="preserve">2 will only reshuffle it after both cards are drawn.</w:t>
            </w:r>
            <w:r w:rsidDel="00000000" w:rsidR="00000000" w:rsidRPr="00000000">
              <w:rPr>
                <w:rtl w:val="0"/>
              </w:rPr>
            </w:r>
          </w:p>
        </w:tc>
      </w:tr>
      <w:tr>
        <w:trPr>
          <w:cantSplit w:val="0"/>
          <w:tblHeader w:val="0"/>
        </w:trPr>
        <w:tc>
          <w:tcPr>
            <w:tcBorders>
              <w:top w:color="4d3a00" w:space="0" w:sz="8" w:val="single"/>
              <w:left w:color="4d3a00" w:space="0" w:sz="18" w:val="single"/>
              <w:bottom w:color="4d3a00" w:space="0" w:sz="12" w:val="single"/>
              <w:right w:color="4d3a00" w:space="0" w:sz="8" w:val="single"/>
            </w:tcBorders>
            <w:shd w:fill="fff7e1" w:val="clear"/>
            <w:tcMar>
              <w:top w:w="100.0" w:type="dxa"/>
              <w:left w:w="100.0" w:type="dxa"/>
              <w:bottom w:w="100.0" w:type="dxa"/>
              <w:right w:w="100.0" w:type="dxa"/>
            </w:tcMar>
            <w:vAlign w:val="top"/>
          </w:tcPr>
          <w:p w:rsidR="00000000" w:rsidDel="00000000" w:rsidP="00000000" w:rsidRDefault="00000000" w:rsidRPr="00000000" w14:paraId="000004CD">
            <w:pPr>
              <w:widowControl w:val="0"/>
              <w:spacing w:line="240" w:lineRule="auto"/>
              <w:rPr/>
            </w:pPr>
            <w:r w:rsidDel="00000000" w:rsidR="00000000" w:rsidRPr="00000000">
              <w:rPr>
                <w:rtl w:val="0"/>
              </w:rPr>
              <w:t xml:space="preserve">Default value</w:t>
            </w:r>
          </w:p>
        </w:tc>
        <w:tc>
          <w:tcPr>
            <w:tcBorders>
              <w:top w:color="4d3a00" w:space="0" w:sz="8" w:val="single"/>
              <w:left w:color="4d3a00" w:space="0" w:sz="8" w:val="single"/>
              <w:bottom w:color="4d3a00" w:space="0" w:sz="12" w:val="single"/>
              <w:right w:color="4d3a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4CE">
            <w:pPr>
              <w:widowControl w:val="0"/>
              <w:spacing w:line="240" w:lineRule="auto"/>
              <w:rPr>
                <w:b w:val="1"/>
              </w:rPr>
            </w:pPr>
            <w:r w:rsidDel="00000000" w:rsidR="00000000" w:rsidRPr="00000000">
              <w:rPr>
                <w:rtl w:val="0"/>
              </w:rPr>
              <w:t xml:space="preserve">false</w:t>
            </w:r>
            <w:r w:rsidDel="00000000" w:rsidR="00000000" w:rsidRPr="00000000">
              <w:rPr>
                <w:rtl w:val="0"/>
              </w:rPr>
            </w:r>
          </w:p>
        </w:tc>
      </w:tr>
      <w:tr>
        <w:trPr>
          <w:cantSplit w:val="0"/>
          <w:trHeight w:val="440" w:hRule="atLeast"/>
          <w:tblHeader w:val="0"/>
        </w:trPr>
        <w:tc>
          <w:tcPr>
            <w:gridSpan w:val="2"/>
            <w:tcBorders>
              <w:top w:color="4d3a00" w:space="0" w:sz="12" w:val="single"/>
              <w:left w:color="4d3a00" w:space="0" w:sz="18" w:val="single"/>
              <w:bottom w:color="4d3a00" w:space="0" w:sz="12" w:val="single"/>
              <w:right w:color="741b47" w:space="0" w:sz="1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4CF">
            <w:pPr>
              <w:widowControl w:val="0"/>
              <w:spacing w:line="240" w:lineRule="auto"/>
              <w:jc w:val="left"/>
              <w:rPr>
                <w:b w:val="1"/>
              </w:rPr>
            </w:pPr>
            <w:r w:rsidDel="00000000" w:rsidR="00000000" w:rsidRPr="00000000">
              <w:rPr>
                <w:b w:val="1"/>
                <w:rtl w:val="0"/>
              </w:rPr>
              <w:t xml:space="preserve">Examples</w:t>
            </w:r>
          </w:p>
        </w:tc>
      </w:tr>
      <w:tr>
        <w:trPr>
          <w:cantSplit w:val="0"/>
          <w:trHeight w:val="440" w:hRule="atLeast"/>
          <w:tblHeader w:val="0"/>
        </w:trPr>
        <w:tc>
          <w:tcPr>
            <w:tcBorders>
              <w:top w:color="4d3a00" w:space="0" w:sz="12" w:val="single"/>
              <w:left w:color="4d3a00" w:space="0" w:sz="18" w:val="single"/>
              <w:bottom w:color="4d3a00" w:space="0" w:sz="18" w:val="single"/>
              <w:right w:color="1e1e1e" w:space="0" w:sz="18" w:val="single"/>
            </w:tcBorders>
            <w:shd w:fill="fff7e1" w:val="clear"/>
            <w:tcMar>
              <w:top w:w="100.0" w:type="dxa"/>
              <w:left w:w="100.0" w:type="dxa"/>
              <w:bottom w:w="100.0" w:type="dxa"/>
              <w:right w:w="100.0" w:type="dxa"/>
            </w:tcMar>
            <w:vAlign w:val="top"/>
          </w:tcPr>
          <w:p w:rsidR="00000000" w:rsidDel="00000000" w:rsidP="00000000" w:rsidRDefault="00000000" w:rsidRPr="00000000" w14:paraId="000004D1">
            <w:pPr>
              <w:widowControl w:val="0"/>
              <w:spacing w:line="240" w:lineRule="auto"/>
              <w:jc w:val="left"/>
              <w:rPr/>
            </w:pPr>
            <w:r w:rsidDel="00000000" w:rsidR="00000000" w:rsidRPr="00000000">
              <w:rPr>
                <w:rtl w:val="0"/>
              </w:rPr>
              <w:t xml:space="preserve">Simple use of the property</w:t>
            </w:r>
          </w:p>
        </w:tc>
        <w:tc>
          <w:tcPr>
            <w:tcBorders>
              <w:top w:color="1e1e1e" w:space="0" w:sz="12" w:val="single"/>
              <w:left w:color="1e1e1e" w:space="0" w:sz="18" w:val="single"/>
              <w:bottom w:color="1e1e1e" w:space="0" w:sz="18" w:val="single"/>
              <w:right w:color="1e1e1e" w:space="0" w:sz="18" w:val="single"/>
            </w:tcBorders>
            <w:shd w:fill="1e1e1e" w:val="clear"/>
            <w:tcMar>
              <w:top w:w="100.0" w:type="dxa"/>
              <w:left w:w="100.0" w:type="dxa"/>
              <w:bottom w:w="100.0" w:type="dxa"/>
              <w:right w:w="100.0" w:type="dxa"/>
            </w:tcMar>
            <w:vAlign w:val="top"/>
          </w:tcPr>
          <w:p w:rsidR="00000000" w:rsidDel="00000000" w:rsidP="00000000" w:rsidRDefault="00000000" w:rsidRPr="00000000" w14:paraId="000004D2">
            <w:pPr>
              <w:widowControl w:val="0"/>
              <w:spacing w:line="240" w:lineRule="auto"/>
              <w:jc w:val="left"/>
              <w:rPr/>
            </w:pPr>
            <w:r w:rsidDel="00000000" w:rsidR="00000000" w:rsidRPr="00000000">
              <w:rPr/>
              <w:drawing>
                <wp:inline distB="114300" distT="114300" distL="114300" distR="114300">
                  <wp:extent cx="2911619" cy="833438"/>
                  <wp:effectExtent b="0" l="0" r="0" t="0"/>
                  <wp:docPr descr="{&#10;    &quot;id&quot;: &quot;myid&quot;,&#10;    &quot;shuffleAfterDraw&quot;: true&#10;}" id="43" name="image31.png"/>
                  <a:graphic>
                    <a:graphicData uri="http://schemas.openxmlformats.org/drawingml/2006/picture">
                      <pic:pic>
                        <pic:nvPicPr>
                          <pic:cNvPr descr="{&#10;    &quot;id&quot;: &quot;myid&quot;,&#10;    &quot;shuffleAfterDraw&quot;: true&#10;}" id="0" name="image31.png"/>
                          <pic:cNvPicPr preferRelativeResize="0"/>
                        </pic:nvPicPr>
                        <pic:blipFill>
                          <a:blip r:embed="rId69"/>
                          <a:srcRect b="0" l="0" r="0" t="0"/>
                          <a:stretch>
                            <a:fillRect/>
                          </a:stretch>
                        </pic:blipFill>
                        <pic:spPr>
                          <a:xfrm>
                            <a:off x="0" y="0"/>
                            <a:ext cx="2911619" cy="833438"/>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4D3">
      <w:pPr>
        <w:pStyle w:val="Heading4"/>
        <w:rPr/>
      </w:pPr>
      <w:bookmarkStart w:colFirst="0" w:colLast="0" w:name="_so55w04z7wi9" w:id="106"/>
      <w:bookmarkEnd w:id="106"/>
      <w:r w:rsidDel="00000000" w:rsidR="00000000" w:rsidRPr="00000000">
        <w:rPr>
          <w:rtl w:val="0"/>
        </w:rPr>
      </w:r>
    </w:p>
    <w:p w:rsidR="00000000" w:rsidDel="00000000" w:rsidP="00000000" w:rsidRDefault="00000000" w:rsidRPr="00000000" w14:paraId="000004D4">
      <w:pPr>
        <w:pStyle w:val="Heading2"/>
        <w:pageBreakBefore w:val="0"/>
        <w:rPr>
          <w:rFonts w:ascii="Philosopher" w:cs="Philosopher" w:eastAsia="Philosopher" w:hAnsi="Philosopher"/>
        </w:rPr>
      </w:pPr>
      <w:bookmarkStart w:colFirst="0" w:colLast="0" w:name="_quqgoe6cydq5" w:id="107"/>
      <w:bookmarkEnd w:id="107"/>
      <w:r w:rsidDel="00000000" w:rsidR="00000000" w:rsidRPr="00000000">
        <w:br w:type="page"/>
      </w:r>
      <w:r w:rsidDel="00000000" w:rsidR="00000000" w:rsidRPr="00000000">
        <w:rPr>
          <w:rtl w:val="0"/>
        </w:rPr>
      </w:r>
    </w:p>
    <w:p w:rsidR="00000000" w:rsidDel="00000000" w:rsidP="00000000" w:rsidRDefault="00000000" w:rsidRPr="00000000" w14:paraId="000004D5">
      <w:pPr>
        <w:pStyle w:val="Heading2"/>
        <w:pageBreakBefore w:val="0"/>
        <w:rPr>
          <w:rFonts w:ascii="Philosopher" w:cs="Philosopher" w:eastAsia="Philosopher" w:hAnsi="Philosopher"/>
        </w:rPr>
      </w:pPr>
      <w:bookmarkStart w:colFirst="0" w:colLast="0" w:name="_tdewt3earper" w:id="108"/>
      <w:bookmarkEnd w:id="108"/>
      <w:r w:rsidDel="00000000" w:rsidR="00000000" w:rsidRPr="00000000">
        <w:rPr>
          <w:rFonts w:ascii="Philosopher" w:cs="Philosopher" w:eastAsia="Philosopher" w:hAnsi="Philosopher"/>
          <w:rtl w:val="0"/>
        </w:rPr>
        <w:t xml:space="preserve">Recipes</w:t>
      </w:r>
    </w:p>
    <w:p w:rsidR="00000000" w:rsidDel="00000000" w:rsidP="00000000" w:rsidRDefault="00000000" w:rsidRPr="00000000" w14:paraId="000004D6">
      <w:pPr>
        <w:pStyle w:val="Heading3"/>
        <w:pageBreakBefore w:val="0"/>
        <w:rPr/>
      </w:pPr>
      <w:bookmarkStart w:colFirst="0" w:colLast="0" w:name="_19e17b52nthb" w:id="109"/>
      <w:bookmarkEnd w:id="109"/>
      <w:r w:rsidDel="00000000" w:rsidR="00000000" w:rsidRPr="00000000">
        <w:rPr>
          <w:rtl w:val="0"/>
        </w:rPr>
        <w:t xml:space="preserve">Description</w:t>
      </w:r>
    </w:p>
    <w:p w:rsidR="00000000" w:rsidDel="00000000" w:rsidP="00000000" w:rsidRDefault="00000000" w:rsidRPr="00000000" w14:paraId="000004D7">
      <w:pPr>
        <w:pageBreakBefore w:val="0"/>
        <w:rPr/>
      </w:pPr>
      <w:r w:rsidDel="00000000" w:rsidR="00000000" w:rsidRPr="00000000">
        <w:rPr>
          <w:rtl w:val="0"/>
        </w:rPr>
        <w:t xml:space="preserve">Recipes take nouns (cards), and a verb, and combine them into something that makes sense. On their own, the cards “Neville” and “The Forgotten Mithraeum” cannot do anything, and likewise in isolation the verb “Explore” is meaningless. However, a recipe can link them together into something that has meaning: “Neville exploring the forgotten mithraeum”. </w:t>
      </w:r>
    </w:p>
    <w:p w:rsidR="00000000" w:rsidDel="00000000" w:rsidP="00000000" w:rsidRDefault="00000000" w:rsidRPr="00000000" w14:paraId="000004D8">
      <w:pPr>
        <w:pageBreakBefore w:val="0"/>
        <w:rPr/>
      </w:pPr>
      <w:r w:rsidDel="00000000" w:rsidR="00000000" w:rsidRPr="00000000">
        <w:rPr>
          <w:rtl w:val="0"/>
        </w:rPr>
      </w:r>
    </w:p>
    <w:p w:rsidR="00000000" w:rsidDel="00000000" w:rsidP="00000000" w:rsidRDefault="00000000" w:rsidRPr="00000000" w14:paraId="000004D9">
      <w:pPr>
        <w:pageBreakBefore w:val="0"/>
        <w:rPr/>
      </w:pPr>
      <w:r w:rsidDel="00000000" w:rsidR="00000000" w:rsidRPr="00000000">
        <w:rPr>
          <w:rtl w:val="0"/>
        </w:rPr>
        <w:t xml:space="preserve">From a gameplay perspective, recipes are a nugget of logic. They receive cards, display some text while they warm up, then do something with them, by executing some actions (drawing cards from decks, for instance) and finally either stop or give their result to a recipe linked to run after this one. Recipes are chained together to create more complex actions.</w:t>
      </w:r>
      <w:r w:rsidDel="00000000" w:rsidR="00000000" w:rsidRPr="00000000">
        <w:rPr>
          <w:rtl w:val="0"/>
        </w:rPr>
      </w:r>
    </w:p>
    <w:p w:rsidR="00000000" w:rsidDel="00000000" w:rsidP="00000000" w:rsidRDefault="00000000" w:rsidRPr="00000000" w14:paraId="000004DA">
      <w:pPr>
        <w:pStyle w:val="Heading3"/>
        <w:pageBreakBefore w:val="0"/>
        <w:rPr/>
      </w:pPr>
      <w:bookmarkStart w:colFirst="0" w:colLast="0" w:name="_4c9dzfp05eiw" w:id="110"/>
      <w:bookmarkEnd w:id="110"/>
      <w:r w:rsidDel="00000000" w:rsidR="00000000" w:rsidRPr="00000000">
        <w:rPr>
          <w:rtl w:val="0"/>
        </w:rPr>
        <w:t xml:space="preserve">Order of Effects</w:t>
      </w:r>
    </w:p>
    <w:p w:rsidR="00000000" w:rsidDel="00000000" w:rsidP="00000000" w:rsidRDefault="00000000" w:rsidRPr="00000000" w14:paraId="000004DB">
      <w:pPr>
        <w:pageBreakBefore w:val="0"/>
        <w:rPr/>
      </w:pPr>
      <w:r w:rsidDel="00000000" w:rsidR="00000000" w:rsidRPr="00000000">
        <w:rPr>
          <w:rtl w:val="0"/>
        </w:rPr>
        <w:t xml:space="preserve">Many recipe properties add, remove, or cause changes to elements contained within the recipe at its conclusion, or they assess these values to determine what happens next. Recipe properties execution takes place in a certain order. (This is partially tentative, and may need updates as further tests are done.)</w:t>
      </w:r>
    </w:p>
    <w:p w:rsidR="00000000" w:rsidDel="00000000" w:rsidP="00000000" w:rsidRDefault="00000000" w:rsidRPr="00000000" w14:paraId="000004DC">
      <w:pPr>
        <w:pageBreakBefore w:val="0"/>
        <w:rPr/>
      </w:pPr>
      <w:r w:rsidDel="00000000" w:rsidR="00000000" w:rsidRPr="00000000">
        <w:rPr>
          <w:rtl w:val="0"/>
        </w:rPr>
        <w:t xml:space="preserve">Recipe Start: Slots open, and burn images are displayed.</w:t>
      </w:r>
    </w:p>
    <w:p w:rsidR="00000000" w:rsidDel="00000000" w:rsidP="00000000" w:rsidRDefault="00000000" w:rsidRPr="00000000" w14:paraId="000004DD">
      <w:pPr>
        <w:pageBreakBefore w:val="0"/>
        <w:rPr/>
      </w:pPr>
      <w:r w:rsidDel="00000000" w:rsidR="00000000" w:rsidRPr="00000000">
        <w:rPr>
          <w:rtl w:val="0"/>
        </w:rPr>
        <w:t xml:space="preserve">Alternative recipes are checked, including alt-additional recipes. For each alternative recipe, a random number between 1 and 100 is generated. If that number does not </w:t>
      </w:r>
      <w:r w:rsidDel="00000000" w:rsidR="00000000" w:rsidRPr="00000000">
        <w:rPr>
          <w:i w:val="1"/>
          <w:rtl w:val="0"/>
        </w:rPr>
        <w:t xml:space="preserve">exceed </w:t>
      </w:r>
      <w:r w:rsidDel="00000000" w:rsidR="00000000" w:rsidRPr="00000000">
        <w:rPr>
          <w:rtl w:val="0"/>
        </w:rPr>
        <w:t xml:space="preserve">the </w:t>
      </w:r>
      <w:r w:rsidDel="00000000" w:rsidR="00000000" w:rsidRPr="00000000">
        <w:rPr>
          <w:rtl w:val="0"/>
        </w:rPr>
        <w:t xml:space="preserve">execution chance of an alt recipe (which defaults to 100), it is considered as a possible alternative recipe during the warmup, or is added to a list of alt-additional recipes to be executed, as appropriate.</w:t>
      </w:r>
    </w:p>
    <w:p w:rsidR="00000000" w:rsidDel="00000000" w:rsidP="00000000" w:rsidRDefault="00000000" w:rsidRPr="00000000" w14:paraId="000004DE">
      <w:pPr>
        <w:pageBreakBefore w:val="0"/>
        <w:rPr/>
      </w:pPr>
      <w:r w:rsidDel="00000000" w:rsidR="00000000" w:rsidRPr="00000000">
        <w:rPr>
          <w:rtl w:val="0"/>
        </w:rPr>
        <w:t xml:space="preserve">During the warmup,</w:t>
      </w:r>
      <w:r w:rsidDel="00000000" w:rsidR="00000000" w:rsidRPr="00000000">
        <w:rPr>
          <w:rtl w:val="0"/>
        </w:rPr>
        <w:t xml:space="preserve"> </w:t>
      </w:r>
      <w:commentRangeStart w:id="21"/>
      <w:commentRangeStart w:id="22"/>
      <w:commentRangeStart w:id="23"/>
      <w:commentRangeStart w:id="24"/>
      <w:r w:rsidDel="00000000" w:rsidR="00000000" w:rsidRPr="00000000">
        <w:rPr>
          <w:rtl w:val="0"/>
        </w:rPr>
        <w:t xml:space="preserve">recipes whose chances were met</w:t>
      </w:r>
      <w:commentRangeEnd w:id="21"/>
      <w:r w:rsidDel="00000000" w:rsidR="00000000" w:rsidRPr="00000000">
        <w:commentReference w:id="21"/>
      </w:r>
      <w:commentRangeEnd w:id="22"/>
      <w:r w:rsidDel="00000000" w:rsidR="00000000" w:rsidRPr="00000000">
        <w:commentReference w:id="22"/>
      </w:r>
      <w:commentRangeEnd w:id="23"/>
      <w:r w:rsidDel="00000000" w:rsidR="00000000" w:rsidRPr="00000000">
        <w:commentReference w:id="23"/>
      </w:r>
      <w:commentRangeEnd w:id="24"/>
      <w:r w:rsidDel="00000000" w:rsidR="00000000" w:rsidRPr="00000000">
        <w:commentReference w:id="24"/>
      </w:r>
      <w:r w:rsidDel="00000000" w:rsidR="00000000" w:rsidRPr="00000000">
        <w:rPr>
          <w:rtl w:val="0"/>
        </w:rPr>
        <w:t xml:space="preserve"> will have their requirements reassessed each time a card is placed into or removed from the active slot. This will cause burn images to trigger if the alt recipe has a burn image, and will update the label, description, and loop importance of the Verb if appropriate.</w:t>
      </w:r>
    </w:p>
    <w:p w:rsidR="00000000" w:rsidDel="00000000" w:rsidP="00000000" w:rsidRDefault="00000000" w:rsidRPr="00000000" w14:paraId="000004DF">
      <w:pPr>
        <w:pageBreakBefore w:val="0"/>
        <w:rPr/>
      </w:pPr>
      <w:r w:rsidDel="00000000" w:rsidR="00000000" w:rsidRPr="00000000">
        <w:rPr>
          <w:rtl w:val="0"/>
        </w:rPr>
        <w:t xml:space="preserve">When the warmup timer ends, the active recipe (either a non-additional alt recipe or the base recipe) is “locked in”, and its properties are applied in the following order:</w:t>
      </w:r>
    </w:p>
    <w:p w:rsidR="00000000" w:rsidDel="00000000" w:rsidP="00000000" w:rsidRDefault="00000000" w:rsidRPr="00000000" w14:paraId="000004E0">
      <w:pPr>
        <w:pageBreakBefore w:val="0"/>
        <w:rPr/>
      </w:pPr>
      <w:r w:rsidDel="00000000" w:rsidR="00000000" w:rsidRPr="00000000">
        <w:rPr>
          <w:rtl w:val="0"/>
        </w:rPr>
        <w:t xml:space="preserve">Mutations -&gt; XTriggers from recipe aspects -&gt; XTriggers from elements in the Verb -&gt; deck effects -&gt; effects -&gt; Verb </w:t>
      </w:r>
      <w:r w:rsidDel="00000000" w:rsidR="00000000" w:rsidRPr="00000000">
        <w:rPr>
          <w:rtl w:val="0"/>
        </w:rPr>
        <w:t xml:space="preserve">halt -&gt; Verb delete</w:t>
      </w:r>
      <w:r w:rsidDel="00000000" w:rsidR="00000000" w:rsidRPr="00000000">
        <w:rPr>
          <w:rtl w:val="0"/>
        </w:rPr>
        <w:t xml:space="preserve"> -&gt; purges -&gt; slot consumptions -&gt; endings.</w:t>
      </w:r>
    </w:p>
    <w:p w:rsidR="00000000" w:rsidDel="00000000" w:rsidP="00000000" w:rsidRDefault="00000000" w:rsidRPr="00000000" w14:paraId="000004E1">
      <w:pPr>
        <w:pageBreakBefore w:val="0"/>
        <w:rPr/>
      </w:pPr>
      <w:r w:rsidDel="00000000" w:rsidR="00000000" w:rsidRPr="00000000">
        <w:rPr>
          <w:rtl w:val="0"/>
        </w:rPr>
        <w:t xml:space="preserve">After that, alt-additional recipes are spawned, but </w:t>
      </w:r>
      <w:r w:rsidDel="00000000" w:rsidR="00000000" w:rsidRPr="00000000">
        <w:rPr>
          <w:i w:val="1"/>
          <w:rtl w:val="0"/>
        </w:rPr>
        <w:t xml:space="preserve">only if their requirements were met at the start of the recipe</w:t>
      </w:r>
      <w:r w:rsidDel="00000000" w:rsidR="00000000" w:rsidRPr="00000000">
        <w:rPr>
          <w:rtl w:val="0"/>
        </w:rPr>
        <w:t xml:space="preserve"> (when all alts are evaluated) - any element/aspect that appeared during recipe effects will not affect whether alt-additionals fire or not. All expulsions also happen here (as expulsions are part of the firing of alt-additional recipes), so expelled elements are affected by xtriggers/mutations, and any changes in cards can affect what will be expelled. Expelled elements </w:t>
      </w:r>
      <w:ins w:author="purple zart" w:id="14" w:date="2023-10-19T21:06:44Z">
        <w:r w:rsidDel="00000000" w:rsidR="00000000" w:rsidRPr="00000000">
          <w:rPr>
            <w:rtl w:val="0"/>
          </w:rPr>
          <w:t xml:space="preserve">are not</w:t>
        </w:r>
      </w:ins>
      <w:del w:author="purple zart" w:id="14" w:date="2023-10-19T21:06:44Z">
        <w:r w:rsidDel="00000000" w:rsidR="00000000" w:rsidRPr="00000000">
          <w:rPr>
            <w:rtl w:val="0"/>
          </w:rPr>
          <w:delText xml:space="preserve">will not be</w:delText>
        </w:r>
      </w:del>
      <w:r w:rsidDel="00000000" w:rsidR="00000000" w:rsidRPr="00000000">
        <w:rPr>
          <w:rtl w:val="0"/>
        </w:rPr>
        <w:t xml:space="preserve"> evaluated for links’ requirements. (When deciding which of multiple qualifying elements to expel, the game always chooses the card that has been in the Verb/situation the longest.)</w:t>
      </w:r>
    </w:p>
    <w:p w:rsidR="00000000" w:rsidDel="00000000" w:rsidP="00000000" w:rsidRDefault="00000000" w:rsidRPr="00000000" w14:paraId="000004E2">
      <w:pPr>
        <w:pageBreakBefore w:val="0"/>
        <w:rPr/>
      </w:pPr>
      <w:r w:rsidDel="00000000" w:rsidR="00000000" w:rsidRPr="00000000">
        <w:rPr>
          <w:rtl w:val="0"/>
        </w:rPr>
        <w:t xml:space="preserve">After these, linked recipes are assessed. If none are found, the situation/recipe chain ends, and inductions are triggered, followed by portal (Mansus) effects. Inductions only trigger on face-up cards, so if a card has just been issued via effects or deck effects, it cannot trigger inductions, unless it has </w:t>
      </w:r>
      <w:ins w:author="purple zart" w:id="15" w:date="2023-10-19T21:09:33Z">
        <w:r w:rsidDel="00000000" w:rsidR="00000000" w:rsidRPr="00000000">
          <w:rPr>
            <w:rtl w:val="0"/>
          </w:rPr>
          <w:t xml:space="preserve">a </w:t>
        </w:r>
      </w:ins>
      <w:r w:rsidDel="00000000" w:rsidR="00000000" w:rsidRPr="00000000">
        <w:rPr>
          <w:rtl w:val="0"/>
        </w:rPr>
        <w:t xml:space="preserve">lifetime (</w:t>
      </w:r>
      <w:ins w:author="purple zart" w:id="16" w:date="2023-10-19T21:09:11Z">
        <w:r w:rsidDel="00000000" w:rsidR="00000000" w:rsidRPr="00000000">
          <w:rPr>
            <w:rtl w:val="0"/>
          </w:rPr>
          <w:t xml:space="preserve">cards with lifetime</w:t>
        </w:r>
      </w:ins>
      <w:del w:author="purple zart" w:id="16" w:date="2023-10-19T21:09:11Z">
        <w:r w:rsidDel="00000000" w:rsidR="00000000" w:rsidRPr="00000000">
          <w:rPr>
            <w:rtl w:val="0"/>
          </w:rPr>
          <w:delText xml:space="preserve">those</w:delText>
        </w:r>
      </w:del>
      <w:r w:rsidDel="00000000" w:rsidR="00000000" w:rsidRPr="00000000">
        <w:rPr>
          <w:rtl w:val="0"/>
        </w:rPr>
        <w:t xml:space="preserve"> are always face-up), or </w:t>
      </w:r>
      <w:del w:author="purple zart" w:id="17" w:date="2023-10-19T21:08:12Z">
        <w:r w:rsidDel="00000000" w:rsidR="00000000" w:rsidRPr="00000000">
          <w:rPr>
            <w:rtl w:val="0"/>
          </w:rPr>
          <w:delText xml:space="preserve">unless </w:delText>
        </w:r>
      </w:del>
      <w:r w:rsidDel="00000000" w:rsidR="00000000" w:rsidRPr="00000000">
        <w:rPr>
          <w:rtl w:val="0"/>
        </w:rPr>
        <w:t xml:space="preserve">it is issued in a recipe prior to the final recipe, then xtriggered, which will cause it to be flipped over.</w:t>
      </w:r>
      <w:r w:rsidDel="00000000" w:rsidR="00000000" w:rsidRPr="00000000">
        <w:rPr>
          <w:rtl w:val="0"/>
        </w:rPr>
      </w:r>
    </w:p>
    <w:p w:rsidR="00000000" w:rsidDel="00000000" w:rsidP="00000000" w:rsidRDefault="00000000" w:rsidRPr="00000000" w14:paraId="000004E3">
      <w:pPr>
        <w:pStyle w:val="Heading3"/>
        <w:pageBreakBefore w:val="0"/>
        <w:rPr/>
      </w:pPr>
      <w:bookmarkStart w:colFirst="0" w:colLast="0" w:name="_yzf432nh35ag" w:id="111"/>
      <w:bookmarkEnd w:id="111"/>
      <w:r w:rsidDel="00000000" w:rsidR="00000000" w:rsidRPr="00000000">
        <w:rPr>
          <w:rtl w:val="0"/>
        </w:rPr>
        <w:t xml:space="preserve">Properties of Recipes</w:t>
      </w:r>
    </w:p>
    <w:p w:rsidR="00000000" w:rsidDel="00000000" w:rsidP="00000000" w:rsidRDefault="00000000" w:rsidRPr="00000000" w14:paraId="000004E4">
      <w:pPr>
        <w:pStyle w:val="Heading4"/>
        <w:rPr/>
      </w:pPr>
      <w:bookmarkStart w:colFirst="0" w:colLast="0" w:name="_8srveqd2axli" w:id="112"/>
      <w:bookmarkEnd w:id="112"/>
      <w:r w:rsidDel="00000000" w:rsidR="00000000" w:rsidRPr="00000000">
        <w:rPr>
          <w:rtl w:val="0"/>
        </w:rPr>
        <w:t xml:space="preserve">Recipe ID</w:t>
      </w:r>
    </w:p>
    <w:tbl>
      <w:tblPr>
        <w:tblStyle w:val="Table4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20"/>
        <w:gridCol w:w="7740"/>
        <w:tblGridChange w:id="0">
          <w:tblGrid>
            <w:gridCol w:w="1620"/>
            <w:gridCol w:w="7740"/>
          </w:tblGrid>
        </w:tblGridChange>
      </w:tblGrid>
      <w:tr>
        <w:trPr>
          <w:cantSplit w:val="0"/>
          <w:trHeight w:val="75" w:hRule="atLeast"/>
          <w:tblHeader w:val="0"/>
        </w:trPr>
        <w:tc>
          <w:tcPr>
            <w:tcBorders>
              <w:top w:color="4d3a00" w:space="0" w:sz="18" w:val="single"/>
              <w:left w:color="4d3a00" w:space="0" w:sz="18" w:val="single"/>
              <w:bottom w:color="4d3a00" w:space="0" w:sz="12" w:val="single"/>
              <w:right w:color="4d3a00" w:space="0" w:sz="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4E5">
            <w:pPr>
              <w:jc w:val="left"/>
              <w:rPr>
                <w:sz w:val="22"/>
                <w:szCs w:val="22"/>
              </w:rPr>
            </w:pPr>
            <w:r w:rsidDel="00000000" w:rsidR="00000000" w:rsidRPr="00000000">
              <w:rPr>
                <w:sz w:val="22"/>
                <w:szCs w:val="22"/>
                <w:rtl w:val="0"/>
              </w:rPr>
              <w:t xml:space="preserve">Property name</w:t>
            </w:r>
          </w:p>
        </w:tc>
        <w:tc>
          <w:tcPr>
            <w:tcBorders>
              <w:top w:color="4d3a00" w:space="0" w:sz="18" w:val="single"/>
              <w:left w:color="4d3a00" w:space="0" w:sz="8" w:val="single"/>
              <w:bottom w:color="4d3a00" w:space="0" w:sz="12" w:val="single"/>
              <w:right w:color="4d3a00" w:space="0" w:sz="1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4E6">
            <w:pPr>
              <w:jc w:val="left"/>
              <w:rPr/>
            </w:pPr>
            <w:r w:rsidDel="00000000" w:rsidR="00000000" w:rsidRPr="00000000">
              <w:rPr>
                <w:rtl w:val="0"/>
              </w:rPr>
              <w:t xml:space="preserve">id</w:t>
            </w:r>
            <w:r w:rsidDel="00000000" w:rsidR="00000000" w:rsidRPr="00000000">
              <w:rPr>
                <w:rtl w:val="0"/>
              </w:rPr>
            </w:r>
          </w:p>
        </w:tc>
      </w:tr>
      <w:tr>
        <w:trPr>
          <w:cantSplit w:val="0"/>
          <w:trHeight w:val="870" w:hRule="atLeast"/>
          <w:tblHeader w:val="0"/>
        </w:trPr>
        <w:tc>
          <w:tcPr>
            <w:tcBorders>
              <w:top w:color="4d3a00" w:space="0" w:sz="12" w:val="single"/>
              <w:left w:color="4d3a00" w:space="0" w:sz="18" w:val="single"/>
              <w:bottom w:color="4d3a00" w:space="0" w:sz="8" w:val="single"/>
              <w:right w:color="4d3a00" w:space="0" w:sz="8" w:val="single"/>
            </w:tcBorders>
            <w:shd w:fill="fff7e1" w:val="clear"/>
            <w:tcMar>
              <w:top w:w="100.0" w:type="dxa"/>
              <w:left w:w="100.0" w:type="dxa"/>
              <w:bottom w:w="100.0" w:type="dxa"/>
              <w:right w:w="100.0" w:type="dxa"/>
            </w:tcMar>
            <w:vAlign w:val="top"/>
          </w:tcPr>
          <w:p w:rsidR="00000000" w:rsidDel="00000000" w:rsidP="00000000" w:rsidRDefault="00000000" w:rsidRPr="00000000" w14:paraId="000004E7">
            <w:pPr>
              <w:widowControl w:val="0"/>
              <w:spacing w:line="240" w:lineRule="auto"/>
              <w:rPr/>
            </w:pPr>
            <w:r w:rsidDel="00000000" w:rsidR="00000000" w:rsidRPr="00000000">
              <w:rPr>
                <w:rtl w:val="0"/>
              </w:rPr>
              <w:t xml:space="preserve">Explanation</w:t>
            </w:r>
          </w:p>
        </w:tc>
        <w:tc>
          <w:tcPr>
            <w:tcBorders>
              <w:top w:color="4d3a00" w:space="0" w:sz="12" w:val="single"/>
              <w:left w:color="4d3a00" w:space="0" w:sz="8" w:val="single"/>
              <w:bottom w:color="4d3a00" w:space="0" w:sz="8" w:val="single"/>
              <w:right w:color="4d3a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4E8">
            <w:pPr>
              <w:rPr/>
            </w:pPr>
            <w:r w:rsidDel="00000000" w:rsidR="00000000" w:rsidRPr="00000000">
              <w:rPr>
                <w:rtl w:val="0"/>
              </w:rPr>
              <w:t xml:space="preserve">This is the internal identifier for the recipe, you will always use this to reference the recipe.</w:t>
            </w:r>
          </w:p>
          <w:p w:rsidR="00000000" w:rsidDel="00000000" w:rsidP="00000000" w:rsidRDefault="00000000" w:rsidRPr="00000000" w14:paraId="000004E9">
            <w:pPr>
              <w:spacing w:line="240" w:lineRule="auto"/>
              <w:rPr/>
            </w:pPr>
            <w:r w:rsidDel="00000000" w:rsidR="00000000" w:rsidRPr="00000000">
              <w:rPr>
                <w:rtl w:val="0"/>
              </w:rPr>
            </w:r>
          </w:p>
        </w:tc>
      </w:tr>
      <w:tr>
        <w:trPr>
          <w:cantSplit w:val="0"/>
          <w:tblHeader w:val="0"/>
        </w:trPr>
        <w:tc>
          <w:tcPr>
            <w:tcBorders>
              <w:top w:color="4d3a00" w:space="0" w:sz="8" w:val="single"/>
              <w:left w:color="4d3a00" w:space="0" w:sz="18" w:val="single"/>
              <w:bottom w:color="4d3a00" w:space="0" w:sz="12" w:val="single"/>
              <w:right w:color="4d3a00" w:space="0" w:sz="8" w:val="single"/>
            </w:tcBorders>
            <w:shd w:fill="fff7e1" w:val="clear"/>
            <w:tcMar>
              <w:top w:w="100.0" w:type="dxa"/>
              <w:left w:w="100.0" w:type="dxa"/>
              <w:bottom w:w="100.0" w:type="dxa"/>
              <w:right w:w="100.0" w:type="dxa"/>
            </w:tcMar>
            <w:vAlign w:val="top"/>
          </w:tcPr>
          <w:p w:rsidR="00000000" w:rsidDel="00000000" w:rsidP="00000000" w:rsidRDefault="00000000" w:rsidRPr="00000000" w14:paraId="000004EA">
            <w:pPr>
              <w:widowControl w:val="0"/>
              <w:spacing w:line="240" w:lineRule="auto"/>
              <w:rPr/>
            </w:pPr>
            <w:r w:rsidDel="00000000" w:rsidR="00000000" w:rsidRPr="00000000">
              <w:rPr>
                <w:rtl w:val="0"/>
              </w:rPr>
              <w:t xml:space="preserve">Default value</w:t>
            </w:r>
          </w:p>
        </w:tc>
        <w:tc>
          <w:tcPr>
            <w:tcBorders>
              <w:top w:color="4d3a00" w:space="0" w:sz="8" w:val="single"/>
              <w:left w:color="4d3a00" w:space="0" w:sz="8" w:val="single"/>
              <w:bottom w:color="4d3a00" w:space="0" w:sz="12" w:val="single"/>
              <w:right w:color="4d3a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4EB">
            <w:pPr>
              <w:widowControl w:val="0"/>
              <w:spacing w:line="240" w:lineRule="auto"/>
              <w:rPr>
                <w:b w:val="1"/>
              </w:rPr>
            </w:pPr>
            <w:r w:rsidDel="00000000" w:rsidR="00000000" w:rsidRPr="00000000">
              <w:rPr>
                <w:rtl w:val="0"/>
              </w:rPr>
              <w:t xml:space="preserve">No default value. </w:t>
            </w:r>
            <w:r w:rsidDel="00000000" w:rsidR="00000000" w:rsidRPr="00000000">
              <w:rPr>
                <w:b w:val="1"/>
                <w:rtl w:val="0"/>
              </w:rPr>
              <w:t xml:space="preserve">This property is mandatory.</w:t>
            </w:r>
          </w:p>
        </w:tc>
      </w:tr>
      <w:tr>
        <w:trPr>
          <w:cantSplit w:val="0"/>
          <w:trHeight w:val="440" w:hRule="atLeast"/>
          <w:tblHeader w:val="0"/>
        </w:trPr>
        <w:tc>
          <w:tcPr>
            <w:gridSpan w:val="2"/>
            <w:tcBorders>
              <w:top w:color="4d3a00" w:space="0" w:sz="12" w:val="single"/>
              <w:left w:color="4d3a00" w:space="0" w:sz="18" w:val="single"/>
              <w:bottom w:color="4d3a00" w:space="0" w:sz="12" w:val="single"/>
              <w:right w:color="741b47" w:space="0" w:sz="1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4EC">
            <w:pPr>
              <w:widowControl w:val="0"/>
              <w:spacing w:line="240" w:lineRule="auto"/>
              <w:jc w:val="left"/>
              <w:rPr>
                <w:b w:val="1"/>
              </w:rPr>
            </w:pPr>
            <w:r w:rsidDel="00000000" w:rsidR="00000000" w:rsidRPr="00000000">
              <w:rPr>
                <w:b w:val="1"/>
                <w:rtl w:val="0"/>
              </w:rPr>
              <w:t xml:space="preserve">Examples</w:t>
            </w:r>
          </w:p>
        </w:tc>
      </w:tr>
      <w:tr>
        <w:trPr>
          <w:cantSplit w:val="0"/>
          <w:trHeight w:val="440" w:hRule="atLeast"/>
          <w:tblHeader w:val="0"/>
        </w:trPr>
        <w:tc>
          <w:tcPr>
            <w:tcBorders>
              <w:top w:color="4d3a00" w:space="0" w:sz="12" w:val="single"/>
              <w:left w:color="4d3a00" w:space="0" w:sz="18" w:val="single"/>
              <w:bottom w:color="4d3a00" w:space="0" w:sz="18" w:val="single"/>
              <w:right w:color="1e1e1e" w:space="0" w:sz="18" w:val="single"/>
            </w:tcBorders>
            <w:shd w:fill="fff7e1" w:val="clear"/>
            <w:tcMar>
              <w:top w:w="100.0" w:type="dxa"/>
              <w:left w:w="100.0" w:type="dxa"/>
              <w:bottom w:w="100.0" w:type="dxa"/>
              <w:right w:w="100.0" w:type="dxa"/>
            </w:tcMar>
            <w:vAlign w:val="top"/>
          </w:tcPr>
          <w:p w:rsidR="00000000" w:rsidDel="00000000" w:rsidP="00000000" w:rsidRDefault="00000000" w:rsidRPr="00000000" w14:paraId="000004EE">
            <w:pPr>
              <w:widowControl w:val="0"/>
              <w:spacing w:line="240" w:lineRule="auto"/>
              <w:jc w:val="left"/>
              <w:rPr/>
            </w:pPr>
            <w:r w:rsidDel="00000000" w:rsidR="00000000" w:rsidRPr="00000000">
              <w:rPr>
                <w:rtl w:val="0"/>
              </w:rPr>
              <w:t xml:space="preserve">Simple use of the property</w:t>
            </w:r>
          </w:p>
        </w:tc>
        <w:tc>
          <w:tcPr>
            <w:tcBorders>
              <w:top w:color="1e1e1e" w:space="0" w:sz="12" w:val="single"/>
              <w:left w:color="1e1e1e" w:space="0" w:sz="18" w:val="single"/>
              <w:bottom w:color="1e1e1e" w:space="0" w:sz="18" w:val="single"/>
              <w:right w:color="1e1e1e" w:space="0" w:sz="18" w:val="single"/>
            </w:tcBorders>
            <w:shd w:fill="1e1e1e" w:val="clear"/>
            <w:tcMar>
              <w:top w:w="100.0" w:type="dxa"/>
              <w:left w:w="100.0" w:type="dxa"/>
              <w:bottom w:w="100.0" w:type="dxa"/>
              <w:right w:w="100.0" w:type="dxa"/>
            </w:tcMar>
            <w:vAlign w:val="top"/>
          </w:tcPr>
          <w:p w:rsidR="00000000" w:rsidDel="00000000" w:rsidP="00000000" w:rsidRDefault="00000000" w:rsidRPr="00000000" w14:paraId="000004EF">
            <w:pPr>
              <w:widowControl w:val="0"/>
              <w:shd w:fill="1e1e1e" w:val="clear"/>
              <w:spacing w:line="325.71428571428567" w:lineRule="auto"/>
              <w:jc w:val="left"/>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F0">
            <w:pPr>
              <w:widowControl w:val="0"/>
              <w:shd w:fill="1e1e1e" w:val="clear"/>
              <w:spacing w:line="325.71428571428567" w:lineRule="auto"/>
              <w:jc w:val="left"/>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myrecipeid</w:t>
            </w:r>
            <w:r w:rsidDel="00000000" w:rsidR="00000000" w:rsidRPr="00000000">
              <w:rPr>
                <w:rFonts w:ascii="Courier New" w:cs="Courier New" w:eastAsia="Courier New" w:hAnsi="Courier New"/>
                <w:color w:val="ce9178"/>
                <w:sz w:val="21"/>
                <w:szCs w:val="21"/>
                <w:rtl w:val="0"/>
              </w:rPr>
              <w:t xml:space="preserve">"</w:t>
            </w:r>
          </w:p>
          <w:p w:rsidR="00000000" w:rsidDel="00000000" w:rsidP="00000000" w:rsidRDefault="00000000" w:rsidRPr="00000000" w14:paraId="000004F1">
            <w:pPr>
              <w:widowControl w:val="0"/>
              <w:shd w:fill="1e1e1e" w:val="clear"/>
              <w:spacing w:line="325.71428571428567" w:lineRule="auto"/>
              <w:jc w:val="left"/>
              <w:rPr/>
            </w:pP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tl w:val="0"/>
              </w:rPr>
            </w:r>
          </w:p>
        </w:tc>
      </w:tr>
    </w:tbl>
    <w:p w:rsidR="00000000" w:rsidDel="00000000" w:rsidP="00000000" w:rsidRDefault="00000000" w:rsidRPr="00000000" w14:paraId="000004F2">
      <w:pPr>
        <w:pStyle w:val="Heading4"/>
        <w:rPr/>
      </w:pPr>
      <w:bookmarkStart w:colFirst="0" w:colLast="0" w:name="_xyepyyukssgd" w:id="113"/>
      <w:bookmarkEnd w:id="113"/>
      <w:r w:rsidDel="00000000" w:rsidR="00000000" w:rsidRPr="00000000">
        <w:rPr>
          <w:rtl w:val="0"/>
        </w:rPr>
      </w:r>
    </w:p>
    <w:p w:rsidR="00000000" w:rsidDel="00000000" w:rsidP="00000000" w:rsidRDefault="00000000" w:rsidRPr="00000000" w14:paraId="000004F3">
      <w:pPr>
        <w:pStyle w:val="Heading4"/>
        <w:rPr/>
      </w:pPr>
      <w:bookmarkStart w:colFirst="0" w:colLast="0" w:name="_qrkenxr4c8p1" w:id="114"/>
      <w:bookmarkEnd w:id="114"/>
      <w:r w:rsidDel="00000000" w:rsidR="00000000" w:rsidRPr="00000000">
        <w:br w:type="page"/>
      </w:r>
      <w:r w:rsidDel="00000000" w:rsidR="00000000" w:rsidRPr="00000000">
        <w:rPr>
          <w:rtl w:val="0"/>
        </w:rPr>
      </w:r>
    </w:p>
    <w:p w:rsidR="00000000" w:rsidDel="00000000" w:rsidP="00000000" w:rsidRDefault="00000000" w:rsidRPr="00000000" w14:paraId="000004F4">
      <w:pPr>
        <w:pStyle w:val="Heading4"/>
        <w:rPr/>
      </w:pPr>
      <w:bookmarkStart w:colFirst="0" w:colLast="0" w:name="_33j8dmqof0nb" w:id="115"/>
      <w:bookmarkEnd w:id="115"/>
      <w:r w:rsidDel="00000000" w:rsidR="00000000" w:rsidRPr="00000000">
        <w:rPr>
          <w:rtl w:val="0"/>
        </w:rPr>
        <w:t xml:space="preserve">Action ID</w:t>
      </w:r>
      <w:r w:rsidDel="00000000" w:rsidR="00000000" w:rsidRPr="00000000">
        <w:rPr>
          <w:rtl w:val="0"/>
        </w:rPr>
      </w:r>
    </w:p>
    <w:tbl>
      <w:tblPr>
        <w:tblStyle w:val="Table4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20"/>
        <w:gridCol w:w="7740"/>
        <w:tblGridChange w:id="0">
          <w:tblGrid>
            <w:gridCol w:w="1620"/>
            <w:gridCol w:w="7740"/>
          </w:tblGrid>
        </w:tblGridChange>
      </w:tblGrid>
      <w:tr>
        <w:trPr>
          <w:cantSplit w:val="0"/>
          <w:trHeight w:val="135" w:hRule="atLeast"/>
          <w:tblHeader w:val="0"/>
        </w:trPr>
        <w:tc>
          <w:tcPr>
            <w:tcBorders>
              <w:top w:color="4d3a00" w:space="0" w:sz="18" w:val="single"/>
              <w:left w:color="4d3a00" w:space="0" w:sz="18" w:val="single"/>
              <w:bottom w:color="4d3a00" w:space="0" w:sz="12" w:val="single"/>
              <w:right w:color="4d3a00" w:space="0" w:sz="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4F5">
            <w:pPr>
              <w:jc w:val="left"/>
              <w:rPr>
                <w:sz w:val="22"/>
                <w:szCs w:val="22"/>
              </w:rPr>
            </w:pPr>
            <w:r w:rsidDel="00000000" w:rsidR="00000000" w:rsidRPr="00000000">
              <w:rPr>
                <w:sz w:val="22"/>
                <w:szCs w:val="22"/>
                <w:rtl w:val="0"/>
              </w:rPr>
              <w:t xml:space="preserve">Property name</w:t>
            </w:r>
          </w:p>
        </w:tc>
        <w:tc>
          <w:tcPr>
            <w:tcBorders>
              <w:top w:color="4d3a00" w:space="0" w:sz="18" w:val="single"/>
              <w:left w:color="4d3a00" w:space="0" w:sz="8" w:val="single"/>
              <w:bottom w:color="4d3a00" w:space="0" w:sz="12" w:val="single"/>
              <w:right w:color="4d3a00" w:space="0" w:sz="1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4F6">
            <w:pPr>
              <w:jc w:val="left"/>
              <w:rPr/>
            </w:pPr>
            <w:r w:rsidDel="00000000" w:rsidR="00000000" w:rsidRPr="00000000">
              <w:rPr>
                <w:rtl w:val="0"/>
              </w:rPr>
              <w:t xml:space="preserve">actionId</w:t>
            </w:r>
          </w:p>
        </w:tc>
      </w:tr>
      <w:tr>
        <w:trPr>
          <w:cantSplit w:val="0"/>
          <w:trHeight w:val="870" w:hRule="atLeast"/>
          <w:tblHeader w:val="0"/>
        </w:trPr>
        <w:tc>
          <w:tcPr>
            <w:tcBorders>
              <w:top w:color="4d3a00" w:space="0" w:sz="12" w:val="single"/>
              <w:left w:color="4d3a00" w:space="0" w:sz="18" w:val="single"/>
              <w:bottom w:color="4d3a00" w:space="0" w:sz="8" w:val="single"/>
              <w:right w:color="4d3a00" w:space="0" w:sz="8" w:val="single"/>
            </w:tcBorders>
            <w:shd w:fill="fff7e1" w:val="clear"/>
            <w:tcMar>
              <w:top w:w="100.0" w:type="dxa"/>
              <w:left w:w="100.0" w:type="dxa"/>
              <w:bottom w:w="100.0" w:type="dxa"/>
              <w:right w:w="100.0" w:type="dxa"/>
            </w:tcMar>
            <w:vAlign w:val="top"/>
          </w:tcPr>
          <w:p w:rsidR="00000000" w:rsidDel="00000000" w:rsidP="00000000" w:rsidRDefault="00000000" w:rsidRPr="00000000" w14:paraId="000004F7">
            <w:pPr>
              <w:widowControl w:val="0"/>
              <w:spacing w:line="240" w:lineRule="auto"/>
              <w:rPr/>
            </w:pPr>
            <w:r w:rsidDel="00000000" w:rsidR="00000000" w:rsidRPr="00000000">
              <w:rPr>
                <w:rtl w:val="0"/>
              </w:rPr>
              <w:t xml:space="preserve">Explanation</w:t>
            </w:r>
          </w:p>
        </w:tc>
        <w:tc>
          <w:tcPr>
            <w:tcBorders>
              <w:top w:color="4d3a00" w:space="0" w:sz="12" w:val="single"/>
              <w:left w:color="4d3a00" w:space="0" w:sz="8" w:val="single"/>
              <w:bottom w:color="4d3a00" w:space="0" w:sz="8" w:val="single"/>
              <w:right w:color="4d3a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4F8">
            <w:pPr>
              <w:rPr/>
            </w:pPr>
            <w:r w:rsidDel="00000000" w:rsidR="00000000" w:rsidRPr="00000000">
              <w:rPr>
                <w:rtl w:val="0"/>
              </w:rPr>
              <w:t xml:space="preserve">This is the id of the verb </w:t>
            </w:r>
            <w:del w:author="purple zart" w:id="18" w:date="2023-10-19T21:10:31Z">
              <w:r w:rsidDel="00000000" w:rsidR="00000000" w:rsidRPr="00000000">
                <w:rPr>
                  <w:rtl w:val="0"/>
                </w:rPr>
                <w:delText xml:space="preserve">valid </w:delText>
              </w:r>
            </w:del>
            <w:r w:rsidDel="00000000" w:rsidR="00000000" w:rsidRPr="00000000">
              <w:rPr>
                <w:rtl w:val="0"/>
              </w:rPr>
              <w:t xml:space="preserve">to use for this recipe. </w:t>
            </w:r>
            <w:r w:rsidDel="00000000" w:rsidR="00000000" w:rsidRPr="00000000">
              <w:rPr>
                <w:b w:val="1"/>
                <w:rtl w:val="0"/>
              </w:rPr>
              <w:t xml:space="preserve">It is mandatory on craftable recipes</w:t>
            </w:r>
            <w:r w:rsidDel="00000000" w:rsidR="00000000" w:rsidRPr="00000000">
              <w:rPr>
                <w:rtl w:val="0"/>
              </w:rPr>
              <w:t xml:space="preserve">, because the game has to know which verb this recipe is supposed to be started with.</w:t>
            </w:r>
          </w:p>
          <w:p w:rsidR="00000000" w:rsidDel="00000000" w:rsidP="00000000" w:rsidRDefault="00000000" w:rsidRPr="00000000" w14:paraId="000004F9">
            <w:pPr>
              <w:rPr/>
            </w:pPr>
            <w:r w:rsidDel="00000000" w:rsidR="00000000" w:rsidRPr="00000000">
              <w:rPr>
                <w:rtl w:val="0"/>
              </w:rPr>
            </w:r>
          </w:p>
          <w:p w:rsidR="00000000" w:rsidDel="00000000" w:rsidP="00000000" w:rsidRDefault="00000000" w:rsidRPr="00000000" w14:paraId="000004FA">
            <w:pPr>
              <w:rPr/>
            </w:pPr>
            <w:r w:rsidDel="00000000" w:rsidR="00000000" w:rsidRPr="00000000">
              <w:rPr>
                <w:rtl w:val="0"/>
              </w:rPr>
              <w:t xml:space="preserve">It is also mandatory for recipes used as additional induced recipes (see further down the guide), as they'll be started into a new verb, this property defines the id of the verb to spawn and handle them.</w:t>
            </w:r>
          </w:p>
          <w:p w:rsidR="00000000" w:rsidDel="00000000" w:rsidP="00000000" w:rsidRDefault="00000000" w:rsidRPr="00000000" w14:paraId="000004FB">
            <w:pPr>
              <w:rPr/>
            </w:pPr>
            <w:r w:rsidDel="00000000" w:rsidR="00000000" w:rsidRPr="00000000">
              <w:rPr>
                <w:rtl w:val="0"/>
              </w:rPr>
            </w:r>
          </w:p>
          <w:p w:rsidR="00000000" w:rsidDel="00000000" w:rsidP="00000000" w:rsidRDefault="00000000" w:rsidRPr="00000000" w14:paraId="000004FC">
            <w:pPr>
              <w:rPr/>
            </w:pPr>
            <w:r w:rsidDel="00000000" w:rsidR="00000000" w:rsidRPr="00000000">
              <w:rPr>
                <w:rtl w:val="0"/>
              </w:rPr>
              <w:t xml:space="preserve">For induced recipes, this ID doesn't have to refer to a JSON-defined verb. If it doesn't, it will spawn a "temporary verb", that will disappear once it has finished running and its content is collected (e.g the seasons).</w:t>
            </w:r>
          </w:p>
          <w:p w:rsidR="00000000" w:rsidDel="00000000" w:rsidP="00000000" w:rsidRDefault="00000000" w:rsidRPr="00000000" w14:paraId="000004FD">
            <w:pPr>
              <w:rPr/>
            </w:pPr>
            <w:r w:rsidDel="00000000" w:rsidR="00000000" w:rsidRPr="00000000">
              <w:rPr>
                <w:rtl w:val="0"/>
              </w:rPr>
            </w:r>
          </w:p>
          <w:p w:rsidR="00000000" w:rsidDel="00000000" w:rsidP="00000000" w:rsidRDefault="00000000" w:rsidRPr="00000000" w14:paraId="000004FE">
            <w:pPr>
              <w:rPr/>
            </w:pPr>
            <w:r w:rsidDel="00000000" w:rsidR="00000000" w:rsidRPr="00000000">
              <w:rPr>
                <w:rtl w:val="0"/>
              </w:rPr>
              <w:t xml:space="preserve">If a non-idle instance of the verb is already present on the board, it cannot be spawned again. This will result in the recipe not being executed at all, and no </w:t>
            </w:r>
            <w:ins w:author="purple zart" w:id="19" w:date="2023-10-19T21:11:23Z">
              <w:r w:rsidDel="00000000" w:rsidR="00000000" w:rsidRPr="00000000">
                <w:rPr>
                  <w:rtl w:val="0"/>
                </w:rPr>
                <w:t xml:space="preserve">new </w:t>
              </w:r>
            </w:ins>
            <w:r w:rsidDel="00000000" w:rsidR="00000000" w:rsidRPr="00000000">
              <w:rPr>
                <w:rtl w:val="0"/>
              </w:rPr>
              <w:t xml:space="preserve">verb </w:t>
            </w:r>
            <w:ins w:author="purple zart" w:id="20" w:date="2023-10-19T21:11:27Z">
              <w:r w:rsidDel="00000000" w:rsidR="00000000" w:rsidRPr="00000000">
                <w:rPr>
                  <w:rtl w:val="0"/>
                </w:rPr>
                <w:t xml:space="preserve">will spawn</w:t>
              </w:r>
            </w:ins>
            <w:del w:author="purple zart" w:id="20" w:date="2023-10-19T21:11:27Z">
              <w:r w:rsidDel="00000000" w:rsidR="00000000" w:rsidRPr="00000000">
                <w:rPr>
                  <w:rtl w:val="0"/>
                </w:rPr>
                <w:delText xml:space="preserve">spawning happening</w:delText>
              </w:r>
            </w:del>
            <w:r w:rsidDel="00000000" w:rsidR="00000000" w:rsidRPr="00000000">
              <w:rPr>
                <w:rtl w:val="0"/>
              </w:rPr>
              <w:t xml:space="preserve">.</w:t>
            </w:r>
          </w:p>
        </w:tc>
      </w:tr>
      <w:tr>
        <w:trPr>
          <w:cantSplit w:val="0"/>
          <w:tblHeader w:val="0"/>
        </w:trPr>
        <w:tc>
          <w:tcPr>
            <w:tcBorders>
              <w:top w:color="4d3a00" w:space="0" w:sz="8" w:val="single"/>
              <w:left w:color="4d3a00" w:space="0" w:sz="18" w:val="single"/>
              <w:bottom w:color="4d3a00" w:space="0" w:sz="12" w:val="single"/>
              <w:right w:color="4d3a00" w:space="0" w:sz="8" w:val="single"/>
            </w:tcBorders>
            <w:shd w:fill="fff7e1" w:val="clear"/>
            <w:tcMar>
              <w:top w:w="100.0" w:type="dxa"/>
              <w:left w:w="100.0" w:type="dxa"/>
              <w:bottom w:w="100.0" w:type="dxa"/>
              <w:right w:w="100.0" w:type="dxa"/>
            </w:tcMar>
            <w:vAlign w:val="top"/>
          </w:tcPr>
          <w:p w:rsidR="00000000" w:rsidDel="00000000" w:rsidP="00000000" w:rsidRDefault="00000000" w:rsidRPr="00000000" w14:paraId="000004FF">
            <w:pPr>
              <w:widowControl w:val="0"/>
              <w:spacing w:line="240" w:lineRule="auto"/>
              <w:rPr/>
            </w:pPr>
            <w:r w:rsidDel="00000000" w:rsidR="00000000" w:rsidRPr="00000000">
              <w:rPr>
                <w:rtl w:val="0"/>
              </w:rPr>
              <w:t xml:space="preserve">Default value</w:t>
            </w:r>
          </w:p>
        </w:tc>
        <w:tc>
          <w:tcPr>
            <w:tcBorders>
              <w:top w:color="4d3a00" w:space="0" w:sz="8" w:val="single"/>
              <w:left w:color="4d3a00" w:space="0" w:sz="8" w:val="single"/>
              <w:bottom w:color="4d3a00" w:space="0" w:sz="12" w:val="single"/>
              <w:right w:color="4d3a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500">
            <w:pPr>
              <w:widowControl w:val="0"/>
              <w:spacing w:line="240" w:lineRule="auto"/>
              <w:rPr>
                <w:b w:val="1"/>
              </w:rPr>
            </w:pPr>
            <w:r w:rsidDel="00000000" w:rsidR="00000000" w:rsidRPr="00000000">
              <w:rPr>
                <w:rtl w:val="0"/>
              </w:rPr>
              <w:t xml:space="preserve">No default value.</w:t>
            </w:r>
            <w:r w:rsidDel="00000000" w:rsidR="00000000" w:rsidRPr="00000000">
              <w:rPr>
                <w:rtl w:val="0"/>
              </w:rPr>
            </w:r>
          </w:p>
        </w:tc>
      </w:tr>
      <w:tr>
        <w:trPr>
          <w:cantSplit w:val="0"/>
          <w:trHeight w:val="440" w:hRule="atLeast"/>
          <w:tblHeader w:val="0"/>
        </w:trPr>
        <w:tc>
          <w:tcPr>
            <w:gridSpan w:val="2"/>
            <w:tcBorders>
              <w:top w:color="4d3a00" w:space="0" w:sz="12" w:val="single"/>
              <w:left w:color="4d3a00" w:space="0" w:sz="18" w:val="single"/>
              <w:bottom w:color="4d3a00" w:space="0" w:sz="12" w:val="single"/>
              <w:right w:color="741b47" w:space="0" w:sz="1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501">
            <w:pPr>
              <w:widowControl w:val="0"/>
              <w:spacing w:line="240" w:lineRule="auto"/>
              <w:jc w:val="left"/>
              <w:rPr>
                <w:b w:val="1"/>
              </w:rPr>
            </w:pPr>
            <w:r w:rsidDel="00000000" w:rsidR="00000000" w:rsidRPr="00000000">
              <w:rPr>
                <w:b w:val="1"/>
                <w:rtl w:val="0"/>
              </w:rPr>
              <w:t xml:space="preserve">Examples</w:t>
            </w:r>
          </w:p>
        </w:tc>
      </w:tr>
      <w:tr>
        <w:trPr>
          <w:cantSplit w:val="0"/>
          <w:trHeight w:val="440" w:hRule="atLeast"/>
          <w:tblHeader w:val="0"/>
        </w:trPr>
        <w:tc>
          <w:tcPr>
            <w:tcBorders>
              <w:top w:color="4d3a00" w:space="0" w:sz="12" w:val="single"/>
              <w:left w:color="4d3a00" w:space="0" w:sz="18" w:val="single"/>
              <w:bottom w:color="4d3a00" w:space="0" w:sz="18" w:val="single"/>
              <w:right w:color="4d3a00" w:space="0" w:sz="18" w:val="single"/>
            </w:tcBorders>
            <w:shd w:fill="fff7e1" w:val="clear"/>
            <w:tcMar>
              <w:top w:w="100.0" w:type="dxa"/>
              <w:left w:w="100.0" w:type="dxa"/>
              <w:bottom w:w="100.0" w:type="dxa"/>
              <w:right w:w="100.0" w:type="dxa"/>
            </w:tcMar>
            <w:vAlign w:val="top"/>
          </w:tcPr>
          <w:p w:rsidR="00000000" w:rsidDel="00000000" w:rsidP="00000000" w:rsidRDefault="00000000" w:rsidRPr="00000000" w14:paraId="00000503">
            <w:pPr>
              <w:widowControl w:val="0"/>
              <w:spacing w:line="240" w:lineRule="auto"/>
              <w:jc w:val="left"/>
              <w:rPr/>
            </w:pPr>
            <w:r w:rsidDel="00000000" w:rsidR="00000000" w:rsidRPr="00000000">
              <w:rPr>
                <w:rtl w:val="0"/>
              </w:rPr>
              <w:t xml:space="preserve">Simple use of the property</w:t>
            </w:r>
          </w:p>
        </w:tc>
        <w:tc>
          <w:tcPr>
            <w:tcBorders>
              <w:top w:color="4d3a00" w:space="0" w:sz="12" w:val="single"/>
              <w:left w:color="4d3a00" w:space="0" w:sz="18" w:val="single"/>
              <w:bottom w:color="4d3a00" w:space="0" w:sz="18" w:val="single"/>
              <w:right w:color="4d3a00" w:space="0" w:sz="18" w:val="single"/>
            </w:tcBorders>
            <w:shd w:fill="1e1e1e" w:val="clear"/>
            <w:tcMar>
              <w:top w:w="100.0" w:type="dxa"/>
              <w:left w:w="100.0" w:type="dxa"/>
              <w:bottom w:w="100.0" w:type="dxa"/>
              <w:right w:w="100.0" w:type="dxa"/>
            </w:tcMar>
            <w:vAlign w:val="top"/>
          </w:tcPr>
          <w:p w:rsidR="00000000" w:rsidDel="00000000" w:rsidP="00000000" w:rsidRDefault="00000000" w:rsidRPr="00000000" w14:paraId="00000504">
            <w:pPr>
              <w:widowControl w:val="0"/>
              <w:spacing w:line="240" w:lineRule="auto"/>
              <w:jc w:val="left"/>
              <w:rPr/>
            </w:pPr>
            <w:r w:rsidDel="00000000" w:rsidR="00000000" w:rsidRPr="00000000">
              <w:rPr/>
              <w:drawing>
                <wp:inline distB="114300" distT="114300" distL="114300" distR="114300">
                  <wp:extent cx="2028825" cy="762000"/>
                  <wp:effectExtent b="0" l="0" r="0" t="0"/>
                  <wp:docPr id="101" name="image77.png"/>
                  <a:graphic>
                    <a:graphicData uri="http://schemas.openxmlformats.org/drawingml/2006/picture">
                      <pic:pic>
                        <pic:nvPicPr>
                          <pic:cNvPr id="0" name="image77.png"/>
                          <pic:cNvPicPr preferRelativeResize="0"/>
                        </pic:nvPicPr>
                        <pic:blipFill>
                          <a:blip r:embed="rId70"/>
                          <a:srcRect b="0" l="0" r="0" t="0"/>
                          <a:stretch>
                            <a:fillRect/>
                          </a:stretch>
                        </pic:blipFill>
                        <pic:spPr>
                          <a:xfrm>
                            <a:off x="0" y="0"/>
                            <a:ext cx="2028825" cy="7620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505">
      <w:pPr>
        <w:pStyle w:val="Heading4"/>
        <w:rPr/>
      </w:pPr>
      <w:bookmarkStart w:colFirst="0" w:colLast="0" w:name="_x6bnwwr1ayg8" w:id="116"/>
      <w:bookmarkEnd w:id="116"/>
      <w:r w:rsidDel="00000000" w:rsidR="00000000" w:rsidRPr="00000000">
        <w:rPr>
          <w:rtl w:val="0"/>
        </w:rPr>
      </w:r>
    </w:p>
    <w:p w:rsidR="00000000" w:rsidDel="00000000" w:rsidP="00000000" w:rsidRDefault="00000000" w:rsidRPr="00000000" w14:paraId="00000506">
      <w:pPr>
        <w:pStyle w:val="Heading4"/>
        <w:rPr/>
      </w:pPr>
      <w:bookmarkStart w:colFirst="0" w:colLast="0" w:name="_usy5tc4wsf5w" w:id="117"/>
      <w:bookmarkEnd w:id="117"/>
      <w:r w:rsidDel="00000000" w:rsidR="00000000" w:rsidRPr="00000000">
        <w:br w:type="page"/>
      </w:r>
      <w:r w:rsidDel="00000000" w:rsidR="00000000" w:rsidRPr="00000000">
        <w:rPr>
          <w:rtl w:val="0"/>
        </w:rPr>
      </w:r>
    </w:p>
    <w:p w:rsidR="00000000" w:rsidDel="00000000" w:rsidP="00000000" w:rsidRDefault="00000000" w:rsidRPr="00000000" w14:paraId="00000507">
      <w:pPr>
        <w:pStyle w:val="Heading4"/>
        <w:rPr/>
      </w:pPr>
      <w:bookmarkStart w:colFirst="0" w:colLast="0" w:name="_4ai9f1l2xj1y" w:id="118"/>
      <w:bookmarkEnd w:id="118"/>
      <w:r w:rsidDel="00000000" w:rsidR="00000000" w:rsidRPr="00000000">
        <w:rPr>
          <w:rtl w:val="0"/>
        </w:rPr>
        <w:t xml:space="preserve">Craftable (can it be started manually by the player?)</w:t>
      </w:r>
      <w:r w:rsidDel="00000000" w:rsidR="00000000" w:rsidRPr="00000000">
        <w:rPr>
          <w:rtl w:val="0"/>
        </w:rPr>
      </w:r>
    </w:p>
    <w:tbl>
      <w:tblPr>
        <w:tblStyle w:val="Table4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20"/>
        <w:gridCol w:w="7740"/>
        <w:tblGridChange w:id="0">
          <w:tblGrid>
            <w:gridCol w:w="1620"/>
            <w:gridCol w:w="7740"/>
          </w:tblGrid>
        </w:tblGridChange>
      </w:tblGrid>
      <w:tr>
        <w:trPr>
          <w:cantSplit w:val="0"/>
          <w:trHeight w:val="390" w:hRule="atLeast"/>
          <w:tblHeader w:val="0"/>
        </w:trPr>
        <w:tc>
          <w:tcPr>
            <w:tcBorders>
              <w:top w:color="4d3a00" w:space="0" w:sz="18" w:val="single"/>
              <w:left w:color="4d3a00" w:space="0" w:sz="18" w:val="single"/>
              <w:bottom w:color="4d3a00" w:space="0" w:sz="12" w:val="single"/>
              <w:right w:color="4d3a00" w:space="0" w:sz="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508">
            <w:pPr>
              <w:jc w:val="left"/>
              <w:rPr>
                <w:sz w:val="22"/>
                <w:szCs w:val="22"/>
              </w:rPr>
            </w:pPr>
            <w:r w:rsidDel="00000000" w:rsidR="00000000" w:rsidRPr="00000000">
              <w:rPr>
                <w:sz w:val="22"/>
                <w:szCs w:val="22"/>
                <w:rtl w:val="0"/>
              </w:rPr>
              <w:t xml:space="preserve">Property name</w:t>
            </w:r>
          </w:p>
        </w:tc>
        <w:tc>
          <w:tcPr>
            <w:tcBorders>
              <w:top w:color="4d3a00" w:space="0" w:sz="18" w:val="single"/>
              <w:left w:color="4d3a00" w:space="0" w:sz="8" w:val="single"/>
              <w:bottom w:color="4d3a00" w:space="0" w:sz="12" w:val="single"/>
              <w:right w:color="4d3a00" w:space="0" w:sz="1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509">
            <w:pPr>
              <w:jc w:val="left"/>
              <w:rPr/>
            </w:pPr>
            <w:r w:rsidDel="00000000" w:rsidR="00000000" w:rsidRPr="00000000">
              <w:rPr>
                <w:rtl w:val="0"/>
              </w:rPr>
              <w:t xml:space="preserve">craftable</w:t>
            </w:r>
          </w:p>
        </w:tc>
      </w:tr>
      <w:tr>
        <w:trPr>
          <w:cantSplit w:val="0"/>
          <w:trHeight w:val="975" w:hRule="atLeast"/>
          <w:tblHeader w:val="0"/>
        </w:trPr>
        <w:tc>
          <w:tcPr>
            <w:tcBorders>
              <w:top w:color="4d3a00" w:space="0" w:sz="12" w:val="single"/>
              <w:left w:color="4d3a00" w:space="0" w:sz="18" w:val="single"/>
              <w:bottom w:color="4d3a00" w:space="0" w:sz="8" w:val="single"/>
              <w:right w:color="4d3a00" w:space="0" w:sz="8" w:val="single"/>
            </w:tcBorders>
            <w:shd w:fill="fff7e1" w:val="clear"/>
            <w:tcMar>
              <w:top w:w="100.0" w:type="dxa"/>
              <w:left w:w="100.0" w:type="dxa"/>
              <w:bottom w:w="100.0" w:type="dxa"/>
              <w:right w:w="100.0" w:type="dxa"/>
            </w:tcMar>
            <w:vAlign w:val="top"/>
          </w:tcPr>
          <w:p w:rsidR="00000000" w:rsidDel="00000000" w:rsidP="00000000" w:rsidRDefault="00000000" w:rsidRPr="00000000" w14:paraId="0000050A">
            <w:pPr>
              <w:widowControl w:val="0"/>
              <w:spacing w:line="240" w:lineRule="auto"/>
              <w:rPr/>
            </w:pPr>
            <w:r w:rsidDel="00000000" w:rsidR="00000000" w:rsidRPr="00000000">
              <w:rPr>
                <w:rtl w:val="0"/>
              </w:rPr>
              <w:t xml:space="preserve">Explanation</w:t>
            </w:r>
          </w:p>
        </w:tc>
        <w:tc>
          <w:tcPr>
            <w:tcBorders>
              <w:top w:color="4d3a00" w:space="0" w:sz="12" w:val="single"/>
              <w:left w:color="4d3a00" w:space="0" w:sz="8" w:val="single"/>
              <w:bottom w:color="4d3a00" w:space="0" w:sz="8" w:val="single"/>
              <w:right w:color="4d3a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50B">
            <w:pPr>
              <w:rPr/>
            </w:pPr>
            <w:r w:rsidDel="00000000" w:rsidR="00000000" w:rsidRPr="00000000">
              <w:rPr>
                <w:rtl w:val="0"/>
              </w:rPr>
              <w:t xml:space="preserve">This boolean property controls whether the player can manually start this recipe by putting the right cards into a verb's slots. </w:t>
            </w:r>
            <w:r w:rsidDel="00000000" w:rsidR="00000000" w:rsidRPr="00000000">
              <w:rPr>
                <w:b w:val="1"/>
                <w:rtl w:val="0"/>
              </w:rPr>
              <w:t xml:space="preserve">Recipes marking the beginning of an action by the player must have this value set to true</w:t>
            </w:r>
            <w:r w:rsidDel="00000000" w:rsidR="00000000" w:rsidRPr="00000000">
              <w:rPr>
                <w:rtl w:val="0"/>
              </w:rPr>
              <w:t xml:space="preserve">.</w:t>
            </w:r>
          </w:p>
          <w:p w:rsidR="00000000" w:rsidDel="00000000" w:rsidP="00000000" w:rsidRDefault="00000000" w:rsidRPr="00000000" w14:paraId="0000050C">
            <w:pPr>
              <w:rPr/>
            </w:pPr>
            <w:r w:rsidDel="00000000" w:rsidR="00000000" w:rsidRPr="00000000">
              <w:rPr>
                <w:rtl w:val="0"/>
              </w:rPr>
              <w:t xml:space="preserve">Recipes </w:t>
            </w:r>
            <w:del w:author="purple zart" w:id="21" w:date="2023-10-19T21:12:19Z">
              <w:r w:rsidDel="00000000" w:rsidR="00000000" w:rsidRPr="00000000">
                <w:rPr>
                  <w:rtl w:val="0"/>
                </w:rPr>
                <w:delText xml:space="preserve">can still link to recipes </w:delText>
              </w:r>
            </w:del>
            <w:r w:rsidDel="00000000" w:rsidR="00000000" w:rsidRPr="00000000">
              <w:rPr>
                <w:rtl w:val="0"/>
              </w:rPr>
              <w:t xml:space="preserve">that have this value </w:t>
            </w:r>
            <w:ins w:author="purple zart" w:id="22" w:date="2023-10-19T21:12:54Z">
              <w:r w:rsidDel="00000000" w:rsidR="00000000" w:rsidRPr="00000000">
                <w:rPr>
                  <w:rtl w:val="0"/>
                </w:rPr>
                <w:t xml:space="preserve">set </w:t>
              </w:r>
            </w:ins>
            <w:r w:rsidDel="00000000" w:rsidR="00000000" w:rsidRPr="00000000">
              <w:rPr>
                <w:rtl w:val="0"/>
              </w:rPr>
              <w:t xml:space="preserve">to false</w:t>
            </w:r>
            <w:ins w:author="purple zart" w:id="23" w:date="2023-10-19T21:12:22Z">
              <w:r w:rsidDel="00000000" w:rsidR="00000000" w:rsidRPr="00000000">
                <w:rPr>
                  <w:rtl w:val="0"/>
                </w:rPr>
                <w:t xml:space="preserve"> can be linked by other recipes</w:t>
              </w:r>
            </w:ins>
            <w:r w:rsidDel="00000000" w:rsidR="00000000" w:rsidRPr="00000000">
              <w:rPr>
                <w:rtl w:val="0"/>
              </w:rPr>
              <w:t xml:space="preserve">.</w:t>
            </w:r>
          </w:p>
        </w:tc>
      </w:tr>
      <w:tr>
        <w:trPr>
          <w:cantSplit w:val="0"/>
          <w:tblHeader w:val="0"/>
        </w:trPr>
        <w:tc>
          <w:tcPr>
            <w:tcBorders>
              <w:top w:color="4d3a00" w:space="0" w:sz="8" w:val="single"/>
              <w:left w:color="4d3a00" w:space="0" w:sz="18" w:val="single"/>
              <w:bottom w:color="4d3a00" w:space="0" w:sz="12" w:val="single"/>
              <w:right w:color="4d3a00" w:space="0" w:sz="8" w:val="single"/>
            </w:tcBorders>
            <w:shd w:fill="fff7e1" w:val="clear"/>
            <w:tcMar>
              <w:top w:w="100.0" w:type="dxa"/>
              <w:left w:w="100.0" w:type="dxa"/>
              <w:bottom w:w="100.0" w:type="dxa"/>
              <w:right w:w="100.0" w:type="dxa"/>
            </w:tcMar>
            <w:vAlign w:val="top"/>
          </w:tcPr>
          <w:p w:rsidR="00000000" w:rsidDel="00000000" w:rsidP="00000000" w:rsidRDefault="00000000" w:rsidRPr="00000000" w14:paraId="0000050D">
            <w:pPr>
              <w:widowControl w:val="0"/>
              <w:spacing w:line="240" w:lineRule="auto"/>
              <w:rPr/>
            </w:pPr>
            <w:r w:rsidDel="00000000" w:rsidR="00000000" w:rsidRPr="00000000">
              <w:rPr>
                <w:rtl w:val="0"/>
              </w:rPr>
              <w:t xml:space="preserve">Default value</w:t>
            </w:r>
          </w:p>
        </w:tc>
        <w:tc>
          <w:tcPr>
            <w:tcBorders>
              <w:top w:color="4d3a00" w:space="0" w:sz="8" w:val="single"/>
              <w:left w:color="4d3a00" w:space="0" w:sz="8" w:val="single"/>
              <w:bottom w:color="4d3a00" w:space="0" w:sz="12" w:val="single"/>
              <w:right w:color="4d3a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50E">
            <w:pPr>
              <w:widowControl w:val="0"/>
              <w:spacing w:line="240" w:lineRule="auto"/>
              <w:rPr/>
            </w:pPr>
            <w:r w:rsidDel="00000000" w:rsidR="00000000" w:rsidRPr="00000000">
              <w:rPr>
                <w:rtl w:val="0"/>
              </w:rPr>
              <w:t xml:space="preserve">False (the recipe cannot be started by the player by default)</w:t>
            </w:r>
          </w:p>
        </w:tc>
      </w:tr>
      <w:tr>
        <w:trPr>
          <w:cantSplit w:val="0"/>
          <w:trHeight w:val="440" w:hRule="atLeast"/>
          <w:tblHeader w:val="0"/>
        </w:trPr>
        <w:tc>
          <w:tcPr>
            <w:gridSpan w:val="2"/>
            <w:tcBorders>
              <w:top w:color="4d3a00" w:space="0" w:sz="12" w:val="single"/>
              <w:left w:color="4d3a00" w:space="0" w:sz="18" w:val="single"/>
              <w:bottom w:color="4d3a00" w:space="0" w:sz="12" w:val="single"/>
              <w:right w:color="741b47" w:space="0" w:sz="1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50F">
            <w:pPr>
              <w:widowControl w:val="0"/>
              <w:spacing w:line="240" w:lineRule="auto"/>
              <w:jc w:val="left"/>
              <w:rPr>
                <w:b w:val="1"/>
              </w:rPr>
            </w:pPr>
            <w:r w:rsidDel="00000000" w:rsidR="00000000" w:rsidRPr="00000000">
              <w:rPr>
                <w:b w:val="1"/>
                <w:rtl w:val="0"/>
              </w:rPr>
              <w:t xml:space="preserve">Examples</w:t>
            </w:r>
          </w:p>
        </w:tc>
      </w:tr>
      <w:tr>
        <w:trPr>
          <w:cantSplit w:val="0"/>
          <w:trHeight w:val="440" w:hRule="atLeast"/>
          <w:tblHeader w:val="0"/>
        </w:trPr>
        <w:tc>
          <w:tcPr>
            <w:tcBorders>
              <w:top w:color="4d3a00" w:space="0" w:sz="12" w:val="single"/>
              <w:left w:color="4d3a00" w:space="0" w:sz="18" w:val="single"/>
              <w:bottom w:color="4d3a00" w:space="0" w:sz="18" w:val="single"/>
              <w:right w:color="4d3a00" w:space="0" w:sz="18" w:val="single"/>
            </w:tcBorders>
            <w:shd w:fill="fff7e1" w:val="clear"/>
            <w:tcMar>
              <w:top w:w="100.0" w:type="dxa"/>
              <w:left w:w="100.0" w:type="dxa"/>
              <w:bottom w:w="100.0" w:type="dxa"/>
              <w:right w:w="100.0" w:type="dxa"/>
            </w:tcMar>
            <w:vAlign w:val="top"/>
          </w:tcPr>
          <w:p w:rsidR="00000000" w:rsidDel="00000000" w:rsidP="00000000" w:rsidRDefault="00000000" w:rsidRPr="00000000" w14:paraId="00000511">
            <w:pPr>
              <w:widowControl w:val="0"/>
              <w:spacing w:line="240" w:lineRule="auto"/>
              <w:jc w:val="left"/>
              <w:rPr/>
            </w:pPr>
            <w:r w:rsidDel="00000000" w:rsidR="00000000" w:rsidRPr="00000000">
              <w:rPr>
                <w:rtl w:val="0"/>
              </w:rPr>
              <w:t xml:space="preserve">Simple use of the property</w:t>
            </w:r>
          </w:p>
        </w:tc>
        <w:tc>
          <w:tcPr>
            <w:tcBorders>
              <w:top w:color="4d3a00" w:space="0" w:sz="12" w:val="single"/>
              <w:left w:color="4d3a00" w:space="0" w:sz="18" w:val="single"/>
              <w:bottom w:color="4d3a00" w:space="0" w:sz="18" w:val="single"/>
              <w:right w:color="4d3a00" w:space="0" w:sz="18" w:val="single"/>
            </w:tcBorders>
            <w:shd w:fill="1e1e1e" w:val="clear"/>
            <w:tcMar>
              <w:top w:w="100.0" w:type="dxa"/>
              <w:left w:w="100.0" w:type="dxa"/>
              <w:bottom w:w="100.0" w:type="dxa"/>
              <w:right w:w="100.0" w:type="dxa"/>
            </w:tcMar>
            <w:vAlign w:val="top"/>
          </w:tcPr>
          <w:p w:rsidR="00000000" w:rsidDel="00000000" w:rsidP="00000000" w:rsidRDefault="00000000" w:rsidRPr="00000000" w14:paraId="00000512">
            <w:pPr>
              <w:widowControl w:val="0"/>
              <w:spacing w:line="240" w:lineRule="auto"/>
              <w:jc w:val="left"/>
              <w:rPr/>
            </w:pPr>
            <w:r w:rsidDel="00000000" w:rsidR="00000000" w:rsidRPr="00000000">
              <w:rPr/>
              <w:drawing>
                <wp:inline distB="114300" distT="114300" distL="114300" distR="114300">
                  <wp:extent cx="2000250" cy="742950"/>
                  <wp:effectExtent b="0" l="0" r="0" t="0"/>
                  <wp:docPr descr="{&#10;   &quot;id&quot;: &quot;myrecipe&quot;,&#10;   &quot;craftable&quot;: true&#10;}" id="108" name="image75.png"/>
                  <a:graphic>
                    <a:graphicData uri="http://schemas.openxmlformats.org/drawingml/2006/picture">
                      <pic:pic>
                        <pic:nvPicPr>
                          <pic:cNvPr descr="{&#10;   &quot;id&quot;: &quot;myrecipe&quot;,&#10;   &quot;craftable&quot;: true&#10;}" id="0" name="image75.png"/>
                          <pic:cNvPicPr preferRelativeResize="0"/>
                        </pic:nvPicPr>
                        <pic:blipFill>
                          <a:blip r:embed="rId71"/>
                          <a:srcRect b="0" l="0" r="0" t="0"/>
                          <a:stretch>
                            <a:fillRect/>
                          </a:stretch>
                        </pic:blipFill>
                        <pic:spPr>
                          <a:xfrm>
                            <a:off x="0" y="0"/>
                            <a:ext cx="2000250" cy="74295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513">
      <w:pPr>
        <w:pStyle w:val="Heading4"/>
        <w:rPr/>
      </w:pPr>
      <w:bookmarkStart w:colFirst="0" w:colLast="0" w:name="_y12flsi8hxuq" w:id="119"/>
      <w:bookmarkEnd w:id="119"/>
      <w:r w:rsidDel="00000000" w:rsidR="00000000" w:rsidRPr="00000000">
        <w:rPr>
          <w:rtl w:val="0"/>
        </w:rPr>
      </w:r>
    </w:p>
    <w:p w:rsidR="00000000" w:rsidDel="00000000" w:rsidP="00000000" w:rsidRDefault="00000000" w:rsidRPr="00000000" w14:paraId="00000514">
      <w:pPr>
        <w:pStyle w:val="Heading4"/>
        <w:rPr/>
      </w:pPr>
      <w:bookmarkStart w:colFirst="0" w:colLast="0" w:name="_355f6ak7dq9q" w:id="120"/>
      <w:bookmarkEnd w:id="120"/>
      <w:r w:rsidDel="00000000" w:rsidR="00000000" w:rsidRPr="00000000">
        <w:rPr>
          <w:rtl w:val="0"/>
        </w:rPr>
        <w:t xml:space="preserve">Maximum Number of Executions</w:t>
      </w:r>
    </w:p>
    <w:tbl>
      <w:tblPr>
        <w:tblStyle w:val="Table5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20"/>
        <w:gridCol w:w="7740"/>
        <w:tblGridChange w:id="0">
          <w:tblGrid>
            <w:gridCol w:w="1620"/>
            <w:gridCol w:w="7740"/>
          </w:tblGrid>
        </w:tblGridChange>
      </w:tblGrid>
      <w:tr>
        <w:trPr>
          <w:cantSplit w:val="0"/>
          <w:trHeight w:val="330" w:hRule="atLeast"/>
          <w:tblHeader w:val="0"/>
        </w:trPr>
        <w:tc>
          <w:tcPr>
            <w:tcBorders>
              <w:top w:color="4d3a00" w:space="0" w:sz="18" w:val="single"/>
              <w:left w:color="4d3a00" w:space="0" w:sz="18" w:val="single"/>
              <w:bottom w:color="4d3a00" w:space="0" w:sz="12" w:val="single"/>
              <w:right w:color="4d3a00" w:space="0" w:sz="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515">
            <w:pPr>
              <w:jc w:val="left"/>
              <w:rPr>
                <w:sz w:val="22"/>
                <w:szCs w:val="22"/>
              </w:rPr>
            </w:pPr>
            <w:r w:rsidDel="00000000" w:rsidR="00000000" w:rsidRPr="00000000">
              <w:rPr>
                <w:sz w:val="22"/>
                <w:szCs w:val="22"/>
                <w:rtl w:val="0"/>
              </w:rPr>
              <w:t xml:space="preserve">Property name</w:t>
            </w:r>
          </w:p>
        </w:tc>
        <w:tc>
          <w:tcPr>
            <w:tcBorders>
              <w:top w:color="4d3a00" w:space="0" w:sz="18" w:val="single"/>
              <w:left w:color="4d3a00" w:space="0" w:sz="8" w:val="single"/>
              <w:bottom w:color="4d3a00" w:space="0" w:sz="12" w:val="single"/>
              <w:right w:color="4d3a00" w:space="0" w:sz="1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516">
            <w:pPr>
              <w:jc w:val="left"/>
              <w:rPr/>
            </w:pPr>
            <w:commentRangeStart w:id="25"/>
            <w:r w:rsidDel="00000000" w:rsidR="00000000" w:rsidRPr="00000000">
              <w:rPr>
                <w:rtl w:val="0"/>
              </w:rPr>
              <w:t xml:space="preserve">maxexecutions</w:t>
            </w:r>
            <w:commentRangeEnd w:id="25"/>
            <w:r w:rsidDel="00000000" w:rsidR="00000000" w:rsidRPr="00000000">
              <w:commentReference w:id="25"/>
            </w:r>
            <w:r w:rsidDel="00000000" w:rsidR="00000000" w:rsidRPr="00000000">
              <w:rPr>
                <w:rtl w:val="0"/>
              </w:rPr>
            </w:r>
          </w:p>
        </w:tc>
      </w:tr>
      <w:tr>
        <w:trPr>
          <w:cantSplit w:val="0"/>
          <w:trHeight w:val="975" w:hRule="atLeast"/>
          <w:tblHeader w:val="0"/>
        </w:trPr>
        <w:tc>
          <w:tcPr>
            <w:tcBorders>
              <w:top w:color="4d3a00" w:space="0" w:sz="12" w:val="single"/>
              <w:left w:color="4d3a00" w:space="0" w:sz="18" w:val="single"/>
              <w:bottom w:color="4d3a00" w:space="0" w:sz="8" w:val="single"/>
              <w:right w:color="4d3a00" w:space="0" w:sz="8" w:val="single"/>
            </w:tcBorders>
            <w:shd w:fill="fff7e1" w:val="clear"/>
            <w:tcMar>
              <w:top w:w="100.0" w:type="dxa"/>
              <w:left w:w="100.0" w:type="dxa"/>
              <w:bottom w:w="100.0" w:type="dxa"/>
              <w:right w:w="100.0" w:type="dxa"/>
            </w:tcMar>
            <w:vAlign w:val="top"/>
          </w:tcPr>
          <w:p w:rsidR="00000000" w:rsidDel="00000000" w:rsidP="00000000" w:rsidRDefault="00000000" w:rsidRPr="00000000" w14:paraId="00000517">
            <w:pPr>
              <w:widowControl w:val="0"/>
              <w:spacing w:line="240" w:lineRule="auto"/>
              <w:rPr/>
            </w:pPr>
            <w:r w:rsidDel="00000000" w:rsidR="00000000" w:rsidRPr="00000000">
              <w:rPr>
                <w:rtl w:val="0"/>
              </w:rPr>
              <w:t xml:space="preserve">Explanation</w:t>
            </w:r>
          </w:p>
        </w:tc>
        <w:tc>
          <w:tcPr>
            <w:tcBorders>
              <w:top w:color="4d3a00" w:space="0" w:sz="12" w:val="single"/>
              <w:left w:color="4d3a00" w:space="0" w:sz="8" w:val="single"/>
              <w:bottom w:color="4d3a00" w:space="0" w:sz="8" w:val="single"/>
              <w:right w:color="4d3a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518">
            <w:pPr>
              <w:rPr/>
            </w:pPr>
            <w:r w:rsidDel="00000000" w:rsidR="00000000" w:rsidRPr="00000000">
              <w:rPr>
                <w:rtl w:val="0"/>
              </w:rPr>
              <w:t xml:space="preserve">This is the maximum number of times </w:t>
            </w:r>
            <w:del w:author="purple zart" w:id="24" w:date="2023-10-19T21:13:15Z">
              <w:r w:rsidDel="00000000" w:rsidR="00000000" w:rsidRPr="00000000">
                <w:rPr>
                  <w:rtl w:val="0"/>
                </w:rPr>
                <w:delText xml:space="preserve">you want to allow </w:delText>
              </w:r>
            </w:del>
            <w:r w:rsidDel="00000000" w:rsidR="00000000" w:rsidRPr="00000000">
              <w:rPr>
                <w:rtl w:val="0"/>
              </w:rPr>
              <w:t xml:space="preserve">a recipe </w:t>
            </w:r>
            <w:ins w:author="purple zart" w:id="25" w:date="2023-10-19T21:13:19Z">
              <w:r w:rsidDel="00000000" w:rsidR="00000000" w:rsidRPr="00000000">
                <w:rPr>
                  <w:rtl w:val="0"/>
                </w:rPr>
                <w:t xml:space="preserve">can</w:t>
              </w:r>
            </w:ins>
            <w:del w:author="purple zart" w:id="25" w:date="2023-10-19T21:13:19Z">
              <w:r w:rsidDel="00000000" w:rsidR="00000000" w:rsidRPr="00000000">
                <w:rPr>
                  <w:rtl w:val="0"/>
                </w:rPr>
                <w:delText xml:space="preserve">to</w:delText>
              </w:r>
            </w:del>
            <w:r w:rsidDel="00000000" w:rsidR="00000000" w:rsidRPr="00000000">
              <w:rPr>
                <w:rtl w:val="0"/>
              </w:rPr>
              <w:t xml:space="preserve"> be executed. Every recipe is tracked whether it has this property or not, but this is the only evaluation that can be made against that value.</w:t>
            </w:r>
          </w:p>
        </w:tc>
      </w:tr>
      <w:tr>
        <w:trPr>
          <w:cantSplit w:val="0"/>
          <w:tblHeader w:val="0"/>
        </w:trPr>
        <w:tc>
          <w:tcPr>
            <w:tcBorders>
              <w:top w:color="4d3a00" w:space="0" w:sz="8" w:val="single"/>
              <w:left w:color="4d3a00" w:space="0" w:sz="18" w:val="single"/>
              <w:bottom w:color="4d3a00" w:space="0" w:sz="12" w:val="single"/>
              <w:right w:color="4d3a00" w:space="0" w:sz="8" w:val="single"/>
            </w:tcBorders>
            <w:shd w:fill="fff7e1" w:val="clear"/>
            <w:tcMar>
              <w:top w:w="100.0" w:type="dxa"/>
              <w:left w:w="100.0" w:type="dxa"/>
              <w:bottom w:w="100.0" w:type="dxa"/>
              <w:right w:w="100.0" w:type="dxa"/>
            </w:tcMar>
            <w:vAlign w:val="top"/>
          </w:tcPr>
          <w:p w:rsidR="00000000" w:rsidDel="00000000" w:rsidP="00000000" w:rsidRDefault="00000000" w:rsidRPr="00000000" w14:paraId="00000519">
            <w:pPr>
              <w:widowControl w:val="0"/>
              <w:spacing w:line="240" w:lineRule="auto"/>
              <w:rPr/>
            </w:pPr>
            <w:r w:rsidDel="00000000" w:rsidR="00000000" w:rsidRPr="00000000">
              <w:rPr>
                <w:rtl w:val="0"/>
              </w:rPr>
              <w:t xml:space="preserve">Default value</w:t>
            </w:r>
          </w:p>
        </w:tc>
        <w:tc>
          <w:tcPr>
            <w:tcBorders>
              <w:top w:color="4d3a00" w:space="0" w:sz="8" w:val="single"/>
              <w:left w:color="4d3a00" w:space="0" w:sz="8" w:val="single"/>
              <w:bottom w:color="4d3a00" w:space="0" w:sz="12" w:val="single"/>
              <w:right w:color="4d3a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51A">
            <w:pPr>
              <w:widowControl w:val="0"/>
              <w:spacing w:line="240" w:lineRule="auto"/>
              <w:rPr/>
            </w:pPr>
            <w:r w:rsidDel="00000000" w:rsidR="00000000" w:rsidRPr="00000000">
              <w:rPr>
                <w:rtl w:val="0"/>
              </w:rPr>
              <w:t xml:space="preserve">Undefined (the recipe will always be potentially valid to execute)</w:t>
            </w:r>
          </w:p>
        </w:tc>
      </w:tr>
      <w:tr>
        <w:trPr>
          <w:cantSplit w:val="0"/>
          <w:trHeight w:val="440" w:hRule="atLeast"/>
          <w:tblHeader w:val="0"/>
        </w:trPr>
        <w:tc>
          <w:tcPr>
            <w:gridSpan w:val="2"/>
            <w:tcBorders>
              <w:top w:color="4d3a00" w:space="0" w:sz="12" w:val="single"/>
              <w:left w:color="4d3a00" w:space="0" w:sz="18" w:val="single"/>
              <w:bottom w:color="4d3a00" w:space="0" w:sz="12" w:val="single"/>
              <w:right w:color="741b47" w:space="0" w:sz="1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51B">
            <w:pPr>
              <w:widowControl w:val="0"/>
              <w:spacing w:line="240" w:lineRule="auto"/>
              <w:jc w:val="left"/>
              <w:rPr>
                <w:b w:val="1"/>
              </w:rPr>
            </w:pPr>
            <w:r w:rsidDel="00000000" w:rsidR="00000000" w:rsidRPr="00000000">
              <w:rPr>
                <w:b w:val="1"/>
                <w:rtl w:val="0"/>
              </w:rPr>
              <w:t xml:space="preserve">Examples</w:t>
            </w:r>
          </w:p>
        </w:tc>
      </w:tr>
      <w:tr>
        <w:trPr>
          <w:cantSplit w:val="0"/>
          <w:trHeight w:val="440" w:hRule="atLeast"/>
          <w:tblHeader w:val="0"/>
        </w:trPr>
        <w:tc>
          <w:tcPr>
            <w:tcBorders>
              <w:top w:color="4d3a00" w:space="0" w:sz="12" w:val="single"/>
              <w:left w:color="4d3a00" w:space="0" w:sz="18" w:val="single"/>
              <w:bottom w:color="4d3a00" w:space="0" w:sz="18" w:val="single"/>
              <w:right w:color="4d3a00" w:space="0" w:sz="18" w:val="single"/>
            </w:tcBorders>
            <w:shd w:fill="fff7e1" w:val="clear"/>
            <w:tcMar>
              <w:top w:w="100.0" w:type="dxa"/>
              <w:left w:w="100.0" w:type="dxa"/>
              <w:bottom w:w="100.0" w:type="dxa"/>
              <w:right w:w="100.0" w:type="dxa"/>
            </w:tcMar>
            <w:vAlign w:val="top"/>
          </w:tcPr>
          <w:p w:rsidR="00000000" w:rsidDel="00000000" w:rsidP="00000000" w:rsidRDefault="00000000" w:rsidRPr="00000000" w14:paraId="0000051D">
            <w:pPr>
              <w:widowControl w:val="0"/>
              <w:spacing w:line="240" w:lineRule="auto"/>
              <w:jc w:val="left"/>
              <w:rPr/>
            </w:pPr>
            <w:r w:rsidDel="00000000" w:rsidR="00000000" w:rsidRPr="00000000">
              <w:rPr>
                <w:rtl w:val="0"/>
              </w:rPr>
              <w:t xml:space="preserve">Simple use of the property</w:t>
            </w:r>
          </w:p>
        </w:tc>
        <w:tc>
          <w:tcPr>
            <w:tcBorders>
              <w:top w:color="4d3a00" w:space="0" w:sz="12" w:val="single"/>
              <w:left w:color="4d3a00" w:space="0" w:sz="18" w:val="single"/>
              <w:bottom w:color="4d3a00" w:space="0" w:sz="18" w:val="single"/>
              <w:right w:color="4d3a00" w:space="0" w:sz="18" w:val="single"/>
            </w:tcBorders>
            <w:shd w:fill="1e1e1e" w:val="clear"/>
            <w:tcMar>
              <w:top w:w="100.0" w:type="dxa"/>
              <w:left w:w="100.0" w:type="dxa"/>
              <w:bottom w:w="100.0" w:type="dxa"/>
              <w:right w:w="100.0" w:type="dxa"/>
            </w:tcMar>
            <w:vAlign w:val="top"/>
          </w:tcPr>
          <w:p w:rsidR="00000000" w:rsidDel="00000000" w:rsidP="00000000" w:rsidRDefault="00000000" w:rsidRPr="00000000" w14:paraId="0000051E">
            <w:pPr>
              <w:widowControl w:val="0"/>
              <w:spacing w:line="240" w:lineRule="auto"/>
              <w:jc w:val="left"/>
              <w:rPr/>
            </w:pPr>
            <w:r w:rsidDel="00000000" w:rsidR="00000000" w:rsidRPr="00000000">
              <w:rPr/>
              <w:drawing>
                <wp:inline distB="114300" distT="114300" distL="114300" distR="114300">
                  <wp:extent cx="2000250" cy="771525"/>
                  <wp:effectExtent b="0" l="0" r="0" t="0"/>
                  <wp:docPr descr="{&#10;   &quot;id&quot;: &quot;myrecipe&quot;,&#10;   &quot;maxexecution&quot;: 2&#10;}" id="135" name="image100.png"/>
                  <a:graphic>
                    <a:graphicData uri="http://schemas.openxmlformats.org/drawingml/2006/picture">
                      <pic:pic>
                        <pic:nvPicPr>
                          <pic:cNvPr descr="{&#10;   &quot;id&quot;: &quot;myrecipe&quot;,&#10;   &quot;maxexecution&quot;: 2&#10;}" id="0" name="image100.png"/>
                          <pic:cNvPicPr preferRelativeResize="0"/>
                        </pic:nvPicPr>
                        <pic:blipFill>
                          <a:blip r:embed="rId72"/>
                          <a:srcRect b="0" l="0" r="0" t="0"/>
                          <a:stretch>
                            <a:fillRect/>
                          </a:stretch>
                        </pic:blipFill>
                        <pic:spPr>
                          <a:xfrm>
                            <a:off x="0" y="0"/>
                            <a:ext cx="2000250" cy="77152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51F">
      <w:pPr>
        <w:pStyle w:val="Heading4"/>
        <w:rPr/>
      </w:pPr>
      <w:bookmarkStart w:colFirst="0" w:colLast="0" w:name="_q8m7jajf3wun" w:id="121"/>
      <w:bookmarkEnd w:id="121"/>
      <w:r w:rsidDel="00000000" w:rsidR="00000000" w:rsidRPr="00000000">
        <w:rPr>
          <w:rtl w:val="0"/>
        </w:rPr>
      </w:r>
    </w:p>
    <w:p w:rsidR="00000000" w:rsidDel="00000000" w:rsidP="00000000" w:rsidRDefault="00000000" w:rsidRPr="00000000" w14:paraId="00000520">
      <w:pPr>
        <w:pStyle w:val="Heading4"/>
        <w:rPr/>
      </w:pPr>
      <w:bookmarkStart w:colFirst="0" w:colLast="0" w:name="_ro5otq99l01o" w:id="122"/>
      <w:bookmarkEnd w:id="122"/>
      <w:r w:rsidDel="00000000" w:rsidR="00000000" w:rsidRPr="00000000">
        <w:rPr>
          <w:rtl w:val="0"/>
        </w:rPr>
        <w:t xml:space="preserve">Hint Only?</w:t>
      </w:r>
    </w:p>
    <w:tbl>
      <w:tblPr>
        <w:tblStyle w:val="Table5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20"/>
        <w:gridCol w:w="7740"/>
        <w:tblGridChange w:id="0">
          <w:tblGrid>
            <w:gridCol w:w="1620"/>
            <w:gridCol w:w="7740"/>
          </w:tblGrid>
        </w:tblGridChange>
      </w:tblGrid>
      <w:tr>
        <w:trPr>
          <w:cantSplit w:val="0"/>
          <w:trHeight w:val="390" w:hRule="atLeast"/>
          <w:tblHeader w:val="0"/>
        </w:trPr>
        <w:tc>
          <w:tcPr>
            <w:tcBorders>
              <w:top w:color="4d3a00" w:space="0" w:sz="18" w:val="single"/>
              <w:left w:color="4d3a00" w:space="0" w:sz="18" w:val="single"/>
              <w:bottom w:color="4d3a00" w:space="0" w:sz="12" w:val="single"/>
              <w:right w:color="4d3a00" w:space="0" w:sz="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521">
            <w:pPr>
              <w:jc w:val="left"/>
              <w:rPr>
                <w:sz w:val="22"/>
                <w:szCs w:val="22"/>
              </w:rPr>
            </w:pPr>
            <w:r w:rsidDel="00000000" w:rsidR="00000000" w:rsidRPr="00000000">
              <w:rPr>
                <w:sz w:val="22"/>
                <w:szCs w:val="22"/>
                <w:rtl w:val="0"/>
              </w:rPr>
              <w:t xml:space="preserve">Property name</w:t>
            </w:r>
          </w:p>
        </w:tc>
        <w:tc>
          <w:tcPr>
            <w:tcBorders>
              <w:top w:color="4d3a00" w:space="0" w:sz="18" w:val="single"/>
              <w:left w:color="4d3a00" w:space="0" w:sz="8" w:val="single"/>
              <w:bottom w:color="4d3a00" w:space="0" w:sz="12" w:val="single"/>
              <w:right w:color="4d3a00" w:space="0" w:sz="1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522">
            <w:pPr>
              <w:jc w:val="left"/>
              <w:rPr/>
            </w:pPr>
            <w:r w:rsidDel="00000000" w:rsidR="00000000" w:rsidRPr="00000000">
              <w:rPr>
                <w:rtl w:val="0"/>
              </w:rPr>
              <w:t xml:space="preserve">hintonly</w:t>
            </w:r>
          </w:p>
        </w:tc>
      </w:tr>
      <w:tr>
        <w:trPr>
          <w:cantSplit w:val="0"/>
          <w:trHeight w:val="975" w:hRule="atLeast"/>
          <w:tblHeader w:val="0"/>
        </w:trPr>
        <w:tc>
          <w:tcPr>
            <w:tcBorders>
              <w:top w:color="4d3a00" w:space="0" w:sz="12" w:val="single"/>
              <w:left w:color="4d3a00" w:space="0" w:sz="18" w:val="single"/>
              <w:bottom w:color="4d3a00" w:space="0" w:sz="8" w:val="single"/>
              <w:right w:color="4d3a00" w:space="0" w:sz="8" w:val="single"/>
            </w:tcBorders>
            <w:shd w:fill="fff7e1" w:val="clear"/>
            <w:tcMar>
              <w:top w:w="100.0" w:type="dxa"/>
              <w:left w:w="100.0" w:type="dxa"/>
              <w:bottom w:w="100.0" w:type="dxa"/>
              <w:right w:w="100.0" w:type="dxa"/>
            </w:tcMar>
            <w:vAlign w:val="top"/>
          </w:tcPr>
          <w:p w:rsidR="00000000" w:rsidDel="00000000" w:rsidP="00000000" w:rsidRDefault="00000000" w:rsidRPr="00000000" w14:paraId="00000523">
            <w:pPr>
              <w:widowControl w:val="0"/>
              <w:spacing w:line="240" w:lineRule="auto"/>
              <w:rPr/>
            </w:pPr>
            <w:r w:rsidDel="00000000" w:rsidR="00000000" w:rsidRPr="00000000">
              <w:rPr>
                <w:rtl w:val="0"/>
              </w:rPr>
              <w:t xml:space="preserve">Explanation</w:t>
            </w:r>
          </w:p>
        </w:tc>
        <w:tc>
          <w:tcPr>
            <w:tcBorders>
              <w:top w:color="4d3a00" w:space="0" w:sz="12" w:val="single"/>
              <w:left w:color="4d3a00" w:space="0" w:sz="8" w:val="single"/>
              <w:bottom w:color="4d3a00" w:space="0" w:sz="8" w:val="single"/>
              <w:right w:color="4d3a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524">
            <w:pPr>
              <w:rPr/>
            </w:pPr>
            <w:r w:rsidDel="00000000" w:rsidR="00000000" w:rsidRPr="00000000">
              <w:rPr>
                <w:rtl w:val="0"/>
              </w:rPr>
              <w:t xml:space="preserve">This disables the start button but still displays the recipe when true </w:t>
            </w:r>
            <w:ins w:author="purple zart" w:id="26" w:date="2023-10-19T21:16:08Z">
              <w:r w:rsidDel="00000000" w:rsidR="00000000" w:rsidRPr="00000000">
                <w:rPr>
                  <w:rtl w:val="0"/>
                </w:rPr>
                <w:t xml:space="preserve">if</w:t>
              </w:r>
            </w:ins>
            <w:del w:author="purple zart" w:id="26" w:date="2023-10-19T21:16:08Z">
              <w:r w:rsidDel="00000000" w:rsidR="00000000" w:rsidRPr="00000000">
                <w:rPr>
                  <w:rtl w:val="0"/>
                </w:rPr>
                <w:delText xml:space="preserve">and</w:delText>
              </w:r>
            </w:del>
            <w:r w:rsidDel="00000000" w:rsidR="00000000" w:rsidRPr="00000000">
              <w:rPr>
                <w:rtl w:val="0"/>
              </w:rPr>
              <w:t xml:space="preserve"> its requirements are met. If the requirements for a hint recipe and a normal, craftable recipe are </w:t>
            </w:r>
            <w:ins w:author="purple zart" w:id="27" w:date="2023-10-19T21:16:19Z">
              <w:r w:rsidDel="00000000" w:rsidR="00000000" w:rsidRPr="00000000">
                <w:rPr>
                  <w:rtl w:val="0"/>
                </w:rPr>
                <w:t xml:space="preserve">both </w:t>
              </w:r>
            </w:ins>
            <w:r w:rsidDel="00000000" w:rsidR="00000000" w:rsidRPr="00000000">
              <w:rPr>
                <w:rtl w:val="0"/>
              </w:rPr>
              <w:t xml:space="preserve">met, the normal recipe </w:t>
            </w:r>
            <w:ins w:author="purple zart" w:id="28" w:date="2023-10-19T21:16:34Z">
              <w:r w:rsidDel="00000000" w:rsidR="00000000" w:rsidRPr="00000000">
                <w:rPr>
                  <w:rtl w:val="0"/>
                </w:rPr>
                <w:t xml:space="preserve">takes precedence</w:t>
              </w:r>
            </w:ins>
            <w:del w:author="purple zart" w:id="28" w:date="2023-10-19T21:16:34Z">
              <w:r w:rsidDel="00000000" w:rsidR="00000000" w:rsidRPr="00000000">
                <w:rPr>
                  <w:rtl w:val="0"/>
                </w:rPr>
                <w:delText xml:space="preserve">is preferred</w:delText>
              </w:r>
            </w:del>
            <w:r w:rsidDel="00000000" w:rsidR="00000000" w:rsidRPr="00000000">
              <w:rPr>
                <w:rtl w:val="0"/>
              </w:rPr>
              <w:t xml:space="preserve">. Hintonly recipes </w:t>
            </w:r>
            <w:commentRangeStart w:id="26"/>
            <w:r w:rsidDel="00000000" w:rsidR="00000000" w:rsidRPr="00000000">
              <w:rPr>
                <w:rtl w:val="0"/>
              </w:rPr>
              <w:t xml:space="preserve">do not need to</w:t>
            </w:r>
            <w:commentRangeEnd w:id="26"/>
            <w:r w:rsidDel="00000000" w:rsidR="00000000" w:rsidRPr="00000000">
              <w:commentReference w:id="26"/>
            </w:r>
            <w:r w:rsidDel="00000000" w:rsidR="00000000" w:rsidRPr="00000000">
              <w:rPr>
                <w:rtl w:val="0"/>
              </w:rPr>
              <w:t xml:space="preserve"> also have craftable set to true.</w:t>
            </w:r>
          </w:p>
        </w:tc>
      </w:tr>
      <w:tr>
        <w:trPr>
          <w:cantSplit w:val="0"/>
          <w:tblHeader w:val="0"/>
        </w:trPr>
        <w:tc>
          <w:tcPr>
            <w:tcBorders>
              <w:top w:color="4d3a00" w:space="0" w:sz="8" w:val="single"/>
              <w:left w:color="4d3a00" w:space="0" w:sz="18" w:val="single"/>
              <w:bottom w:color="4d3a00" w:space="0" w:sz="12" w:val="single"/>
              <w:right w:color="4d3a00" w:space="0" w:sz="8" w:val="single"/>
            </w:tcBorders>
            <w:shd w:fill="fff7e1" w:val="clear"/>
            <w:tcMar>
              <w:top w:w="100.0" w:type="dxa"/>
              <w:left w:w="100.0" w:type="dxa"/>
              <w:bottom w:w="100.0" w:type="dxa"/>
              <w:right w:w="100.0" w:type="dxa"/>
            </w:tcMar>
            <w:vAlign w:val="top"/>
          </w:tcPr>
          <w:p w:rsidR="00000000" w:rsidDel="00000000" w:rsidP="00000000" w:rsidRDefault="00000000" w:rsidRPr="00000000" w14:paraId="00000525">
            <w:pPr>
              <w:widowControl w:val="0"/>
              <w:spacing w:line="240" w:lineRule="auto"/>
              <w:rPr/>
            </w:pPr>
            <w:r w:rsidDel="00000000" w:rsidR="00000000" w:rsidRPr="00000000">
              <w:rPr>
                <w:rtl w:val="0"/>
              </w:rPr>
              <w:t xml:space="preserve">Default value</w:t>
            </w:r>
          </w:p>
        </w:tc>
        <w:tc>
          <w:tcPr>
            <w:tcBorders>
              <w:top w:color="4d3a00" w:space="0" w:sz="8" w:val="single"/>
              <w:left w:color="4d3a00" w:space="0" w:sz="8" w:val="single"/>
              <w:bottom w:color="4d3a00" w:space="0" w:sz="12" w:val="single"/>
              <w:right w:color="4d3a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526">
            <w:pPr>
              <w:widowControl w:val="0"/>
              <w:spacing w:line="240" w:lineRule="auto"/>
              <w:rPr/>
            </w:pPr>
            <w:r w:rsidDel="00000000" w:rsidR="00000000" w:rsidRPr="00000000">
              <w:rPr>
                <w:rtl w:val="0"/>
              </w:rPr>
              <w:t xml:space="preserve">False (the recipe isn't a hint by default)</w:t>
            </w:r>
          </w:p>
        </w:tc>
      </w:tr>
      <w:tr>
        <w:trPr>
          <w:cantSplit w:val="0"/>
          <w:trHeight w:val="440" w:hRule="atLeast"/>
          <w:tblHeader w:val="0"/>
        </w:trPr>
        <w:tc>
          <w:tcPr>
            <w:gridSpan w:val="2"/>
            <w:tcBorders>
              <w:top w:color="4d3a00" w:space="0" w:sz="12" w:val="single"/>
              <w:left w:color="4d3a00" w:space="0" w:sz="18" w:val="single"/>
              <w:bottom w:color="4d3a00" w:space="0" w:sz="12" w:val="single"/>
              <w:right w:color="741b47" w:space="0" w:sz="1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527">
            <w:pPr>
              <w:widowControl w:val="0"/>
              <w:spacing w:line="240" w:lineRule="auto"/>
              <w:jc w:val="left"/>
              <w:rPr>
                <w:b w:val="1"/>
              </w:rPr>
            </w:pPr>
            <w:r w:rsidDel="00000000" w:rsidR="00000000" w:rsidRPr="00000000">
              <w:rPr>
                <w:b w:val="1"/>
                <w:rtl w:val="0"/>
              </w:rPr>
              <w:t xml:space="preserve">Examples</w:t>
            </w:r>
          </w:p>
        </w:tc>
      </w:tr>
      <w:tr>
        <w:trPr>
          <w:cantSplit w:val="0"/>
          <w:trHeight w:val="440" w:hRule="atLeast"/>
          <w:tblHeader w:val="0"/>
        </w:trPr>
        <w:tc>
          <w:tcPr>
            <w:tcBorders>
              <w:top w:color="4d3a00" w:space="0" w:sz="12" w:val="single"/>
              <w:left w:color="4d3a00" w:space="0" w:sz="18" w:val="single"/>
              <w:bottom w:color="4d3a00" w:space="0" w:sz="18" w:val="single"/>
              <w:right w:color="000000" w:space="0" w:sz="18" w:val="single"/>
            </w:tcBorders>
            <w:shd w:fill="fff7e1" w:val="clear"/>
            <w:tcMar>
              <w:top w:w="100.0" w:type="dxa"/>
              <w:left w:w="100.0" w:type="dxa"/>
              <w:bottom w:w="100.0" w:type="dxa"/>
              <w:right w:w="100.0" w:type="dxa"/>
            </w:tcMar>
            <w:vAlign w:val="top"/>
          </w:tcPr>
          <w:p w:rsidR="00000000" w:rsidDel="00000000" w:rsidP="00000000" w:rsidRDefault="00000000" w:rsidRPr="00000000" w14:paraId="00000529">
            <w:pPr>
              <w:widowControl w:val="0"/>
              <w:spacing w:line="240" w:lineRule="auto"/>
              <w:jc w:val="left"/>
              <w:rPr/>
            </w:pPr>
            <w:r w:rsidDel="00000000" w:rsidR="00000000" w:rsidRPr="00000000">
              <w:rPr>
                <w:rtl w:val="0"/>
              </w:rPr>
              <w:t xml:space="preserve">Simple use of the property</w:t>
            </w:r>
          </w:p>
        </w:tc>
        <w:tc>
          <w:tcPr>
            <w:tcBorders>
              <w:top w:color="000000" w:space="0" w:sz="12" w:val="single"/>
              <w:left w:color="000000" w:space="0" w:sz="18" w:val="single"/>
              <w:bottom w:color="000000" w:space="0" w:sz="18" w:val="single"/>
              <w:right w:color="000000" w:space="0" w:sz="18" w:val="single"/>
            </w:tcBorders>
            <w:shd w:fill="1e1e1e" w:val="clear"/>
            <w:tcMar>
              <w:top w:w="100.0" w:type="dxa"/>
              <w:left w:w="100.0" w:type="dxa"/>
              <w:bottom w:w="100.0" w:type="dxa"/>
              <w:right w:w="100.0" w:type="dxa"/>
            </w:tcMar>
            <w:vAlign w:val="top"/>
          </w:tcPr>
          <w:p w:rsidR="00000000" w:rsidDel="00000000" w:rsidP="00000000" w:rsidRDefault="00000000" w:rsidRPr="00000000" w14:paraId="0000052A">
            <w:pPr>
              <w:widowControl w:val="0"/>
              <w:spacing w:line="240" w:lineRule="auto"/>
              <w:jc w:val="left"/>
              <w:rPr/>
            </w:pPr>
            <w:r w:rsidDel="00000000" w:rsidR="00000000" w:rsidRPr="00000000">
              <w:rPr/>
              <w:drawing>
                <wp:inline distB="114300" distT="114300" distL="114300" distR="114300">
                  <wp:extent cx="1924050" cy="733425"/>
                  <wp:effectExtent b="0" l="0" r="0" t="0"/>
                  <wp:docPr id="97" name="image70.png"/>
                  <a:graphic>
                    <a:graphicData uri="http://schemas.openxmlformats.org/drawingml/2006/picture">
                      <pic:pic>
                        <pic:nvPicPr>
                          <pic:cNvPr id="0" name="image70.png"/>
                          <pic:cNvPicPr preferRelativeResize="0"/>
                        </pic:nvPicPr>
                        <pic:blipFill>
                          <a:blip r:embed="rId73"/>
                          <a:srcRect b="0" l="0" r="0" t="0"/>
                          <a:stretch>
                            <a:fillRect/>
                          </a:stretch>
                        </pic:blipFill>
                        <pic:spPr>
                          <a:xfrm>
                            <a:off x="0" y="0"/>
                            <a:ext cx="1924050" cy="73342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52B">
      <w:pPr>
        <w:pStyle w:val="Heading4"/>
        <w:rPr/>
      </w:pPr>
      <w:bookmarkStart w:colFirst="0" w:colLast="0" w:name="_6h7wdnx9vpsr" w:id="123"/>
      <w:bookmarkEnd w:id="123"/>
      <w:r w:rsidDel="00000000" w:rsidR="00000000" w:rsidRPr="00000000">
        <w:rPr>
          <w:rtl w:val="0"/>
        </w:rPr>
      </w:r>
    </w:p>
    <w:p w:rsidR="00000000" w:rsidDel="00000000" w:rsidP="00000000" w:rsidRDefault="00000000" w:rsidRPr="00000000" w14:paraId="0000052C">
      <w:pPr>
        <w:pStyle w:val="Heading4"/>
        <w:rPr/>
      </w:pPr>
      <w:bookmarkStart w:colFirst="0" w:colLast="0" w:name="_rubz61flsu91" w:id="124"/>
      <w:bookmarkEnd w:id="124"/>
      <w:r w:rsidDel="00000000" w:rsidR="00000000" w:rsidRPr="00000000">
        <w:br w:type="page"/>
      </w:r>
      <w:r w:rsidDel="00000000" w:rsidR="00000000" w:rsidRPr="00000000">
        <w:rPr>
          <w:rtl w:val="0"/>
        </w:rPr>
      </w:r>
    </w:p>
    <w:p w:rsidR="00000000" w:rsidDel="00000000" w:rsidP="00000000" w:rsidRDefault="00000000" w:rsidRPr="00000000" w14:paraId="0000052D">
      <w:pPr>
        <w:pStyle w:val="Heading4"/>
        <w:rPr/>
      </w:pPr>
      <w:bookmarkStart w:colFirst="0" w:colLast="0" w:name="_or8fs2gak0ta" w:id="125"/>
      <w:bookmarkEnd w:id="125"/>
      <w:r w:rsidDel="00000000" w:rsidR="00000000" w:rsidRPr="00000000">
        <w:rPr>
          <w:rtl w:val="0"/>
        </w:rPr>
        <w:t xml:space="preserve">Warmup Time</w:t>
      </w:r>
    </w:p>
    <w:tbl>
      <w:tblPr>
        <w:tblStyle w:val="Table5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20"/>
        <w:gridCol w:w="7740"/>
        <w:tblGridChange w:id="0">
          <w:tblGrid>
            <w:gridCol w:w="1620"/>
            <w:gridCol w:w="7740"/>
          </w:tblGrid>
        </w:tblGridChange>
      </w:tblGrid>
      <w:tr>
        <w:trPr>
          <w:cantSplit w:val="0"/>
          <w:trHeight w:val="390" w:hRule="atLeast"/>
          <w:tblHeader w:val="0"/>
        </w:trPr>
        <w:tc>
          <w:tcPr>
            <w:tcBorders>
              <w:top w:color="4d3a00" w:space="0" w:sz="18" w:val="single"/>
              <w:left w:color="4d3a00" w:space="0" w:sz="18" w:val="single"/>
              <w:bottom w:color="4d3a00" w:space="0" w:sz="12" w:val="single"/>
              <w:right w:color="4d3a00" w:space="0" w:sz="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52E">
            <w:pPr>
              <w:jc w:val="left"/>
              <w:rPr>
                <w:sz w:val="22"/>
                <w:szCs w:val="22"/>
              </w:rPr>
            </w:pPr>
            <w:r w:rsidDel="00000000" w:rsidR="00000000" w:rsidRPr="00000000">
              <w:rPr>
                <w:sz w:val="22"/>
                <w:szCs w:val="22"/>
                <w:rtl w:val="0"/>
              </w:rPr>
              <w:t xml:space="preserve">Property name</w:t>
            </w:r>
          </w:p>
        </w:tc>
        <w:tc>
          <w:tcPr>
            <w:tcBorders>
              <w:top w:color="4d3a00" w:space="0" w:sz="18" w:val="single"/>
              <w:left w:color="4d3a00" w:space="0" w:sz="8" w:val="single"/>
              <w:bottom w:color="4d3a00" w:space="0" w:sz="12" w:val="single"/>
              <w:right w:color="4d3a00" w:space="0" w:sz="1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52F">
            <w:pPr>
              <w:jc w:val="left"/>
              <w:rPr/>
            </w:pPr>
            <w:r w:rsidDel="00000000" w:rsidR="00000000" w:rsidRPr="00000000">
              <w:rPr>
                <w:rtl w:val="0"/>
              </w:rPr>
              <w:t xml:space="preserve">warmup</w:t>
            </w:r>
          </w:p>
        </w:tc>
      </w:tr>
      <w:tr>
        <w:trPr>
          <w:cantSplit w:val="0"/>
          <w:trHeight w:val="975" w:hRule="atLeast"/>
          <w:tblHeader w:val="0"/>
        </w:trPr>
        <w:tc>
          <w:tcPr>
            <w:tcBorders>
              <w:top w:color="4d3a00" w:space="0" w:sz="12" w:val="single"/>
              <w:left w:color="4d3a00" w:space="0" w:sz="18" w:val="single"/>
              <w:bottom w:color="4d3a00" w:space="0" w:sz="8" w:val="single"/>
              <w:right w:color="4d3a00" w:space="0" w:sz="8" w:val="single"/>
            </w:tcBorders>
            <w:shd w:fill="fff7e1" w:val="clear"/>
            <w:tcMar>
              <w:top w:w="100.0" w:type="dxa"/>
              <w:left w:w="100.0" w:type="dxa"/>
              <w:bottom w:w="100.0" w:type="dxa"/>
              <w:right w:w="100.0" w:type="dxa"/>
            </w:tcMar>
            <w:vAlign w:val="top"/>
          </w:tcPr>
          <w:p w:rsidR="00000000" w:rsidDel="00000000" w:rsidP="00000000" w:rsidRDefault="00000000" w:rsidRPr="00000000" w14:paraId="00000530">
            <w:pPr>
              <w:widowControl w:val="0"/>
              <w:spacing w:line="240" w:lineRule="auto"/>
              <w:rPr/>
            </w:pPr>
            <w:r w:rsidDel="00000000" w:rsidR="00000000" w:rsidRPr="00000000">
              <w:rPr>
                <w:rtl w:val="0"/>
              </w:rPr>
              <w:t xml:space="preserve">Explanation</w:t>
            </w:r>
          </w:p>
        </w:tc>
        <w:tc>
          <w:tcPr>
            <w:tcBorders>
              <w:top w:color="4d3a00" w:space="0" w:sz="12" w:val="single"/>
              <w:left w:color="4d3a00" w:space="0" w:sz="8" w:val="single"/>
              <w:bottom w:color="4d3a00" w:space="0" w:sz="8" w:val="single"/>
              <w:right w:color="4d3a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531">
            <w:pPr>
              <w:rPr/>
            </w:pPr>
            <w:r w:rsidDel="00000000" w:rsidR="00000000" w:rsidRPr="00000000">
              <w:rPr>
                <w:rtl w:val="0"/>
              </w:rPr>
              <w:t xml:space="preserve">This is the duration of the timer that counts down after starting a recipe, in seconds.</w:t>
            </w:r>
          </w:p>
          <w:p w:rsidR="00000000" w:rsidDel="00000000" w:rsidP="00000000" w:rsidRDefault="00000000" w:rsidRPr="00000000" w14:paraId="00000532">
            <w:pPr>
              <w:rPr/>
            </w:pPr>
            <w:r w:rsidDel="00000000" w:rsidR="00000000" w:rsidRPr="00000000">
              <w:rPr>
                <w:rtl w:val="0"/>
              </w:rPr>
            </w:r>
          </w:p>
          <w:p w:rsidR="00000000" w:rsidDel="00000000" w:rsidP="00000000" w:rsidRDefault="00000000" w:rsidRPr="00000000" w14:paraId="00000533">
            <w:pPr>
              <w:rPr/>
            </w:pPr>
            <w:r w:rsidDel="00000000" w:rsidR="00000000" w:rsidRPr="00000000">
              <w:rPr>
                <w:rtl w:val="0"/>
              </w:rPr>
              <w:t xml:space="preserve">If the recipe is executed as an Alternative Recipe, this property is not needed, and will be ignored.</w:t>
            </w:r>
          </w:p>
          <w:p w:rsidR="00000000" w:rsidDel="00000000" w:rsidP="00000000" w:rsidRDefault="00000000" w:rsidRPr="00000000" w14:paraId="00000534">
            <w:pPr>
              <w:rPr/>
            </w:pPr>
            <w:r w:rsidDel="00000000" w:rsidR="00000000" w:rsidRPr="00000000">
              <w:rPr>
                <w:rtl w:val="0"/>
              </w:rPr>
            </w:r>
          </w:p>
          <w:tbl>
            <w:tblPr>
              <w:tblStyle w:val="Table53"/>
              <w:tblW w:w="75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25"/>
              <w:gridCol w:w="6705"/>
              <w:tblGridChange w:id="0">
                <w:tblGrid>
                  <w:gridCol w:w="825"/>
                  <w:gridCol w:w="6705"/>
                </w:tblGrid>
              </w:tblGridChange>
            </w:tblGrid>
            <w:tr>
              <w:trPr>
                <w:cantSplit w:val="0"/>
                <w:tblHeader w:val="0"/>
              </w:trPr>
              <w:tc>
                <w:tcPr>
                  <w:shd w:fill="ffe599" w:val="clear"/>
                </w:tcPr>
                <w:p w:rsidR="00000000" w:rsidDel="00000000" w:rsidP="00000000" w:rsidRDefault="00000000" w:rsidRPr="00000000" w14:paraId="00000535">
                  <w:pPr>
                    <w:pStyle w:val="Heading3"/>
                    <w:keepNext w:val="0"/>
                    <w:keepLines w:val="0"/>
                    <w:spacing w:after="0" w:before="0" w:line="240" w:lineRule="auto"/>
                    <w:rPr>
                      <w:color w:val="000000"/>
                      <w:sz w:val="24"/>
                      <w:szCs w:val="24"/>
                    </w:rPr>
                  </w:pPr>
                  <w:bookmarkStart w:colFirst="0" w:colLast="0" w:name="_hm8j5jszsjq" w:id="126"/>
                  <w:bookmarkEnd w:id="126"/>
                  <w:r w:rsidDel="00000000" w:rsidR="00000000" w:rsidRPr="00000000">
                    <w:rPr>
                      <w:color w:val="000000"/>
                      <w:sz w:val="24"/>
                      <w:szCs w:val="24"/>
                    </w:rPr>
                    <w:drawing>
                      <wp:inline distB="114300" distT="114300" distL="114300" distR="114300">
                        <wp:extent cx="366713" cy="372627"/>
                        <wp:effectExtent b="0" l="0" r="0" t="0"/>
                        <wp:docPr id="131" name="image10.png"/>
                        <a:graphic>
                          <a:graphicData uri="http://schemas.openxmlformats.org/drawingml/2006/picture">
                            <pic:pic>
                              <pic:nvPicPr>
                                <pic:cNvPr id="0" name="image10.png"/>
                                <pic:cNvPicPr preferRelativeResize="0"/>
                              </pic:nvPicPr>
                              <pic:blipFill>
                                <a:blip r:embed="rId43"/>
                                <a:srcRect b="0" l="0" r="0" t="0"/>
                                <a:stretch>
                                  <a:fillRect/>
                                </a:stretch>
                              </pic:blipFill>
                              <pic:spPr>
                                <a:xfrm>
                                  <a:off x="0" y="0"/>
                                  <a:ext cx="366713" cy="372627"/>
                                </a:xfrm>
                                <a:prstGeom prst="rect"/>
                                <a:ln/>
                              </pic:spPr>
                            </pic:pic>
                          </a:graphicData>
                        </a:graphic>
                      </wp:inline>
                    </w:drawing>
                  </w:r>
                  <w:r w:rsidDel="00000000" w:rsidR="00000000" w:rsidRPr="00000000">
                    <w:rPr>
                      <w:rtl w:val="0"/>
                    </w:rPr>
                  </w:r>
                </w:p>
              </w:tc>
              <w:tc>
                <w:tcPr>
                  <w:shd w:fill="ffe599" w:val="clear"/>
                </w:tcPr>
                <w:p w:rsidR="00000000" w:rsidDel="00000000" w:rsidP="00000000" w:rsidRDefault="00000000" w:rsidRPr="00000000" w14:paraId="00000536">
                  <w:pPr>
                    <w:spacing w:after="200" w:lineRule="auto"/>
                    <w:rPr>
                      <w:b w:val="1"/>
                    </w:rPr>
                  </w:pPr>
                  <w:r w:rsidDel="00000000" w:rsidR="00000000" w:rsidRPr="00000000">
                    <w:rPr>
                      <w:b w:val="1"/>
                      <w:rtl w:val="0"/>
                    </w:rPr>
                    <w:t xml:space="preserve">Infinitely Looping 0 warmup recipes lead to a crash</w:t>
                  </w:r>
                </w:p>
                <w:p w:rsidR="00000000" w:rsidDel="00000000" w:rsidP="00000000" w:rsidRDefault="00000000" w:rsidRPr="00000000" w14:paraId="00000537">
                  <w:pPr>
                    <w:rPr/>
                  </w:pPr>
                  <w:r w:rsidDel="00000000" w:rsidR="00000000" w:rsidRPr="00000000">
                    <w:rPr>
                      <w:rtl w:val="0"/>
                    </w:rPr>
                    <w:t xml:space="preserve">Recipes can link to themselves or even form a loop with other recipes. This loop has to contain at least 1 non-zero warmup somewhere in it, or be certain it'll stop at some point. Otherwise, the game will crash.</w:t>
                  </w:r>
                </w:p>
                <w:p w:rsidR="00000000" w:rsidDel="00000000" w:rsidP="00000000" w:rsidRDefault="00000000" w:rsidRPr="00000000" w14:paraId="00000538">
                  <w:pPr>
                    <w:rPr/>
                  </w:pPr>
                  <w:r w:rsidDel="00000000" w:rsidR="00000000" w:rsidRPr="00000000">
                    <w:rPr>
                      <w:rtl w:val="0"/>
                    </w:rPr>
                  </w:r>
                </w:p>
                <w:p w:rsidR="00000000" w:rsidDel="00000000" w:rsidP="00000000" w:rsidRDefault="00000000" w:rsidRPr="00000000" w14:paraId="00000539">
                  <w:pPr>
                    <w:rPr/>
                  </w:pPr>
                  <w:r w:rsidDel="00000000" w:rsidR="00000000" w:rsidRPr="00000000">
                    <w:rPr>
                      <w:rtl w:val="0"/>
                    </w:rPr>
                    <w:t xml:space="preserve">This happens because when executing instantaneous recipes, the game tries to execute all the next instantaneous recipes in one batch. If this list of recipes to execute right now is infinite, the game crashes.</w:t>
                  </w:r>
                </w:p>
                <w:p w:rsidR="00000000" w:rsidDel="00000000" w:rsidP="00000000" w:rsidRDefault="00000000" w:rsidRPr="00000000" w14:paraId="0000053A">
                  <w:pPr>
                    <w:rPr/>
                  </w:pPr>
                  <w:r w:rsidDel="00000000" w:rsidR="00000000" w:rsidRPr="00000000">
                    <w:rPr>
                      <w:rtl w:val="0"/>
                    </w:rPr>
                  </w:r>
                </w:p>
                <w:p w:rsidR="00000000" w:rsidDel="00000000" w:rsidP="00000000" w:rsidRDefault="00000000" w:rsidRPr="00000000" w14:paraId="0000053B">
                  <w:pPr>
                    <w:rPr/>
                  </w:pPr>
                  <w:r w:rsidDel="00000000" w:rsidR="00000000" w:rsidRPr="00000000">
                    <w:rPr>
                      <w:rtl w:val="0"/>
                    </w:rPr>
                    <w:t xml:space="preserve">Instantaneous loops that end, and non-instantaneous loops that never end, are fine.</w:t>
                  </w:r>
                  <w:r w:rsidDel="00000000" w:rsidR="00000000" w:rsidRPr="00000000">
                    <w:rPr>
                      <w:rtl w:val="0"/>
                    </w:rPr>
                  </w:r>
                </w:p>
              </w:tc>
            </w:tr>
          </w:tbl>
          <w:p w:rsidR="00000000" w:rsidDel="00000000" w:rsidP="00000000" w:rsidRDefault="00000000" w:rsidRPr="00000000" w14:paraId="0000053C">
            <w:pPr>
              <w:rPr/>
            </w:pPr>
            <w:r w:rsidDel="00000000" w:rsidR="00000000" w:rsidRPr="00000000">
              <w:rPr>
                <w:rtl w:val="0"/>
              </w:rPr>
            </w:r>
          </w:p>
        </w:tc>
      </w:tr>
      <w:tr>
        <w:trPr>
          <w:cantSplit w:val="0"/>
          <w:tblHeader w:val="0"/>
        </w:trPr>
        <w:tc>
          <w:tcPr>
            <w:tcBorders>
              <w:top w:color="4d3a00" w:space="0" w:sz="8" w:val="single"/>
              <w:left w:color="4d3a00" w:space="0" w:sz="18" w:val="single"/>
              <w:bottom w:color="4d3a00" w:space="0" w:sz="12" w:val="single"/>
              <w:right w:color="4d3a00" w:space="0" w:sz="8" w:val="single"/>
            </w:tcBorders>
            <w:shd w:fill="fff7e1" w:val="clear"/>
            <w:tcMar>
              <w:top w:w="100.0" w:type="dxa"/>
              <w:left w:w="100.0" w:type="dxa"/>
              <w:bottom w:w="100.0" w:type="dxa"/>
              <w:right w:w="100.0" w:type="dxa"/>
            </w:tcMar>
            <w:vAlign w:val="top"/>
          </w:tcPr>
          <w:p w:rsidR="00000000" w:rsidDel="00000000" w:rsidP="00000000" w:rsidRDefault="00000000" w:rsidRPr="00000000" w14:paraId="0000053D">
            <w:pPr>
              <w:widowControl w:val="0"/>
              <w:spacing w:line="240" w:lineRule="auto"/>
              <w:rPr/>
            </w:pPr>
            <w:r w:rsidDel="00000000" w:rsidR="00000000" w:rsidRPr="00000000">
              <w:rPr>
                <w:rtl w:val="0"/>
              </w:rPr>
              <w:t xml:space="preserve">Default value</w:t>
            </w:r>
          </w:p>
        </w:tc>
        <w:tc>
          <w:tcPr>
            <w:tcBorders>
              <w:top w:color="4d3a00" w:space="0" w:sz="8" w:val="single"/>
              <w:left w:color="4d3a00" w:space="0" w:sz="8" w:val="single"/>
              <w:bottom w:color="4d3a00" w:space="0" w:sz="12" w:val="single"/>
              <w:right w:color="4d3a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53E">
            <w:pPr>
              <w:widowControl w:val="0"/>
              <w:spacing w:line="240" w:lineRule="auto"/>
              <w:rPr/>
            </w:pPr>
            <w:r w:rsidDel="00000000" w:rsidR="00000000" w:rsidRPr="00000000">
              <w:rPr>
                <w:rtl w:val="0"/>
              </w:rPr>
              <w:t xml:space="preserve">0 (the recipe is instantaneous)</w:t>
            </w:r>
          </w:p>
        </w:tc>
      </w:tr>
      <w:tr>
        <w:trPr>
          <w:cantSplit w:val="0"/>
          <w:trHeight w:val="440" w:hRule="atLeast"/>
          <w:tblHeader w:val="0"/>
        </w:trPr>
        <w:tc>
          <w:tcPr>
            <w:gridSpan w:val="2"/>
            <w:tcBorders>
              <w:top w:color="4d3a00" w:space="0" w:sz="12" w:val="single"/>
              <w:left w:color="4d3a00" w:space="0" w:sz="18" w:val="single"/>
              <w:bottom w:color="4d3a00" w:space="0" w:sz="12" w:val="single"/>
              <w:right w:color="741b47" w:space="0" w:sz="1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53F">
            <w:pPr>
              <w:widowControl w:val="0"/>
              <w:spacing w:line="240" w:lineRule="auto"/>
              <w:jc w:val="left"/>
              <w:rPr>
                <w:b w:val="1"/>
              </w:rPr>
            </w:pPr>
            <w:r w:rsidDel="00000000" w:rsidR="00000000" w:rsidRPr="00000000">
              <w:rPr>
                <w:b w:val="1"/>
                <w:rtl w:val="0"/>
              </w:rPr>
              <w:t xml:space="preserve">Examples</w:t>
            </w:r>
          </w:p>
        </w:tc>
      </w:tr>
      <w:tr>
        <w:trPr>
          <w:cantSplit w:val="0"/>
          <w:trHeight w:val="440" w:hRule="atLeast"/>
          <w:tblHeader w:val="0"/>
        </w:trPr>
        <w:tc>
          <w:tcPr>
            <w:tcBorders>
              <w:top w:color="4d3a00" w:space="0" w:sz="12" w:val="single"/>
              <w:left w:color="4d3a00" w:space="0" w:sz="18" w:val="single"/>
              <w:bottom w:color="4d3a00" w:space="0" w:sz="18" w:val="single"/>
              <w:right w:color="4d3a00" w:space="0" w:sz="18" w:val="single"/>
            </w:tcBorders>
            <w:shd w:fill="fff7e1" w:val="clear"/>
            <w:tcMar>
              <w:top w:w="100.0" w:type="dxa"/>
              <w:left w:w="100.0" w:type="dxa"/>
              <w:bottom w:w="100.0" w:type="dxa"/>
              <w:right w:w="100.0" w:type="dxa"/>
            </w:tcMar>
            <w:vAlign w:val="top"/>
          </w:tcPr>
          <w:p w:rsidR="00000000" w:rsidDel="00000000" w:rsidP="00000000" w:rsidRDefault="00000000" w:rsidRPr="00000000" w14:paraId="00000541">
            <w:pPr>
              <w:widowControl w:val="0"/>
              <w:spacing w:line="240" w:lineRule="auto"/>
              <w:jc w:val="left"/>
              <w:rPr/>
            </w:pPr>
            <w:r w:rsidDel="00000000" w:rsidR="00000000" w:rsidRPr="00000000">
              <w:rPr>
                <w:rtl w:val="0"/>
              </w:rPr>
              <w:t xml:space="preserve">Simple use of the property</w:t>
            </w:r>
          </w:p>
        </w:tc>
        <w:tc>
          <w:tcPr>
            <w:tcBorders>
              <w:top w:color="4d3a00" w:space="0" w:sz="12" w:val="single"/>
              <w:left w:color="4d3a00" w:space="0" w:sz="18" w:val="single"/>
              <w:bottom w:color="4d3a00" w:space="0" w:sz="18" w:val="single"/>
              <w:right w:color="4d3a00" w:space="0" w:sz="18" w:val="single"/>
            </w:tcBorders>
            <w:shd w:fill="1e1e1e" w:val="clear"/>
            <w:tcMar>
              <w:top w:w="100.0" w:type="dxa"/>
              <w:left w:w="100.0" w:type="dxa"/>
              <w:bottom w:w="100.0" w:type="dxa"/>
              <w:right w:w="100.0" w:type="dxa"/>
            </w:tcMar>
            <w:vAlign w:val="top"/>
          </w:tcPr>
          <w:p w:rsidR="00000000" w:rsidDel="00000000" w:rsidP="00000000" w:rsidRDefault="00000000" w:rsidRPr="00000000" w14:paraId="00000542">
            <w:pPr>
              <w:widowControl w:val="0"/>
              <w:spacing w:line="240" w:lineRule="auto"/>
              <w:jc w:val="left"/>
              <w:rPr/>
            </w:pPr>
            <w:r w:rsidDel="00000000" w:rsidR="00000000" w:rsidRPr="00000000">
              <w:rPr/>
              <w:drawing>
                <wp:inline distB="114300" distT="114300" distL="114300" distR="114300">
                  <wp:extent cx="1905000" cy="762000"/>
                  <wp:effectExtent b="0" l="0" r="0" t="0"/>
                  <wp:docPr descr="{&#10;   &quot;id&quot;: &quot;myrecipe&quot;,&#10;   &quot;warmup&quot;: 2&#10;}" id="7" name="image3.png"/>
                  <a:graphic>
                    <a:graphicData uri="http://schemas.openxmlformats.org/drawingml/2006/picture">
                      <pic:pic>
                        <pic:nvPicPr>
                          <pic:cNvPr descr="{&#10;   &quot;id&quot;: &quot;myrecipe&quot;,&#10;   &quot;warmup&quot;: 2&#10;}" id="0" name="image3.png"/>
                          <pic:cNvPicPr preferRelativeResize="0"/>
                        </pic:nvPicPr>
                        <pic:blipFill>
                          <a:blip r:embed="rId74"/>
                          <a:srcRect b="0" l="0" r="0" t="0"/>
                          <a:stretch>
                            <a:fillRect/>
                          </a:stretch>
                        </pic:blipFill>
                        <pic:spPr>
                          <a:xfrm>
                            <a:off x="0" y="0"/>
                            <a:ext cx="1905000" cy="7620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543">
      <w:pPr>
        <w:pStyle w:val="Heading4"/>
        <w:rPr/>
      </w:pPr>
      <w:bookmarkStart w:colFirst="0" w:colLast="0" w:name="_irsf2bukd0ph" w:id="127"/>
      <w:bookmarkEnd w:id="127"/>
      <w:r w:rsidDel="00000000" w:rsidR="00000000" w:rsidRPr="00000000">
        <w:rPr>
          <w:rtl w:val="0"/>
        </w:rPr>
      </w:r>
    </w:p>
    <w:p w:rsidR="00000000" w:rsidDel="00000000" w:rsidP="00000000" w:rsidRDefault="00000000" w:rsidRPr="00000000" w14:paraId="00000544">
      <w:pPr>
        <w:pStyle w:val="Heading4"/>
        <w:rPr/>
      </w:pPr>
      <w:bookmarkStart w:colFirst="0" w:colLast="0" w:name="_90e0txrwttcj" w:id="128"/>
      <w:bookmarkEnd w:id="128"/>
      <w:r w:rsidDel="00000000" w:rsidR="00000000" w:rsidRPr="00000000">
        <w:br w:type="page"/>
      </w:r>
      <w:r w:rsidDel="00000000" w:rsidR="00000000" w:rsidRPr="00000000">
        <w:rPr>
          <w:rtl w:val="0"/>
        </w:rPr>
      </w:r>
    </w:p>
    <w:p w:rsidR="00000000" w:rsidDel="00000000" w:rsidP="00000000" w:rsidRDefault="00000000" w:rsidRPr="00000000" w14:paraId="00000545">
      <w:pPr>
        <w:pStyle w:val="Heading4"/>
        <w:rPr/>
      </w:pPr>
      <w:bookmarkStart w:colFirst="0" w:colLast="0" w:name="_rdee9dixlfe7" w:id="129"/>
      <w:bookmarkEnd w:id="129"/>
      <w:r w:rsidDel="00000000" w:rsidR="00000000" w:rsidRPr="00000000">
        <w:rPr>
          <w:rtl w:val="0"/>
        </w:rPr>
        <w:t xml:space="preserve">Label</w:t>
      </w:r>
    </w:p>
    <w:tbl>
      <w:tblPr>
        <w:tblStyle w:val="Table5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20"/>
        <w:gridCol w:w="7740"/>
        <w:tblGridChange w:id="0">
          <w:tblGrid>
            <w:gridCol w:w="1620"/>
            <w:gridCol w:w="7740"/>
          </w:tblGrid>
        </w:tblGridChange>
      </w:tblGrid>
      <w:tr>
        <w:trPr>
          <w:cantSplit w:val="0"/>
          <w:trHeight w:val="240" w:hRule="atLeast"/>
          <w:tblHeader w:val="0"/>
        </w:trPr>
        <w:tc>
          <w:tcPr>
            <w:tcBorders>
              <w:top w:color="4d3a00" w:space="0" w:sz="18" w:val="single"/>
              <w:left w:color="4d3a00" w:space="0" w:sz="18" w:val="single"/>
              <w:bottom w:color="4d3a00" w:space="0" w:sz="12" w:val="single"/>
              <w:right w:color="4d3a00" w:space="0" w:sz="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546">
            <w:pPr>
              <w:jc w:val="left"/>
              <w:rPr>
                <w:sz w:val="22"/>
                <w:szCs w:val="22"/>
              </w:rPr>
            </w:pPr>
            <w:r w:rsidDel="00000000" w:rsidR="00000000" w:rsidRPr="00000000">
              <w:rPr>
                <w:sz w:val="22"/>
                <w:szCs w:val="22"/>
                <w:rtl w:val="0"/>
              </w:rPr>
              <w:t xml:space="preserve">Property name</w:t>
            </w:r>
          </w:p>
        </w:tc>
        <w:tc>
          <w:tcPr>
            <w:tcBorders>
              <w:top w:color="4d3a00" w:space="0" w:sz="18" w:val="single"/>
              <w:left w:color="4d3a00" w:space="0" w:sz="8" w:val="single"/>
              <w:bottom w:color="4d3a00" w:space="0" w:sz="12" w:val="single"/>
              <w:right w:color="4d3a00" w:space="0" w:sz="1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547">
            <w:pPr>
              <w:jc w:val="left"/>
              <w:rPr/>
            </w:pPr>
            <w:r w:rsidDel="00000000" w:rsidR="00000000" w:rsidRPr="00000000">
              <w:rPr>
                <w:rtl w:val="0"/>
              </w:rPr>
              <w:t xml:space="preserve">label</w:t>
            </w:r>
          </w:p>
        </w:tc>
      </w:tr>
      <w:tr>
        <w:trPr>
          <w:cantSplit w:val="0"/>
          <w:trHeight w:val="975" w:hRule="atLeast"/>
          <w:tblHeader w:val="0"/>
        </w:trPr>
        <w:tc>
          <w:tcPr>
            <w:tcBorders>
              <w:top w:color="4d3a00" w:space="0" w:sz="12" w:val="single"/>
              <w:left w:color="4d3a00" w:space="0" w:sz="18" w:val="single"/>
              <w:bottom w:color="4d3a00" w:space="0" w:sz="8" w:val="single"/>
              <w:right w:color="4d3a00" w:space="0" w:sz="8" w:val="single"/>
            </w:tcBorders>
            <w:shd w:fill="fff7e1" w:val="clear"/>
            <w:tcMar>
              <w:top w:w="100.0" w:type="dxa"/>
              <w:left w:w="100.0" w:type="dxa"/>
              <w:bottom w:w="100.0" w:type="dxa"/>
              <w:right w:w="100.0" w:type="dxa"/>
            </w:tcMar>
            <w:vAlign w:val="top"/>
          </w:tcPr>
          <w:p w:rsidR="00000000" w:rsidDel="00000000" w:rsidP="00000000" w:rsidRDefault="00000000" w:rsidRPr="00000000" w14:paraId="00000548">
            <w:pPr>
              <w:widowControl w:val="0"/>
              <w:spacing w:line="240" w:lineRule="auto"/>
              <w:rPr/>
            </w:pPr>
            <w:r w:rsidDel="00000000" w:rsidR="00000000" w:rsidRPr="00000000">
              <w:rPr>
                <w:rtl w:val="0"/>
              </w:rPr>
              <w:t xml:space="preserve">Explanation</w:t>
            </w:r>
          </w:p>
        </w:tc>
        <w:tc>
          <w:tcPr>
            <w:tcBorders>
              <w:top w:color="4d3a00" w:space="0" w:sz="12" w:val="single"/>
              <w:left w:color="4d3a00" w:space="0" w:sz="8" w:val="single"/>
              <w:bottom w:color="4d3a00" w:space="0" w:sz="8" w:val="single"/>
              <w:right w:color="4d3a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549">
            <w:pPr>
              <w:rPr/>
            </w:pPr>
            <w:r w:rsidDel="00000000" w:rsidR="00000000" w:rsidRPr="00000000">
              <w:rPr>
                <w:rtl w:val="0"/>
              </w:rPr>
              <w:t xml:space="preserve">This is the name of the recipe that is displayed to the player as the title of the Verb's window.</w:t>
            </w:r>
          </w:p>
          <w:p w:rsidR="00000000" w:rsidDel="00000000" w:rsidP="00000000" w:rsidRDefault="00000000" w:rsidRPr="00000000" w14:paraId="0000054A">
            <w:pPr>
              <w:rPr/>
            </w:pPr>
            <w:r w:rsidDel="00000000" w:rsidR="00000000" w:rsidRPr="00000000">
              <w:rPr>
                <w:rtl w:val="0"/>
              </w:rPr>
            </w:r>
          </w:p>
          <w:p w:rsidR="00000000" w:rsidDel="00000000" w:rsidP="00000000" w:rsidRDefault="00000000" w:rsidRPr="00000000" w14:paraId="0000054B">
            <w:pPr>
              <w:rPr/>
            </w:pPr>
            <w:r w:rsidDel="00000000" w:rsidR="00000000" w:rsidRPr="00000000">
              <w:rPr>
                <w:rtl w:val="0"/>
              </w:rPr>
              <w:t xml:space="preserve">Labels support up to 1 refinement block.</w:t>
            </w:r>
          </w:p>
          <w:p w:rsidR="00000000" w:rsidDel="00000000" w:rsidP="00000000" w:rsidRDefault="00000000" w:rsidRPr="00000000" w14:paraId="0000054C">
            <w:pPr>
              <w:rPr/>
            </w:pPr>
            <w:r w:rsidDel="00000000" w:rsidR="00000000" w:rsidRPr="00000000">
              <w:rPr>
                <w:rtl w:val="0"/>
              </w:rPr>
            </w:r>
          </w:p>
          <w:tbl>
            <w:tblPr>
              <w:tblStyle w:val="Table55"/>
              <w:tblW w:w="75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95"/>
              <w:gridCol w:w="6435"/>
              <w:tblGridChange w:id="0">
                <w:tblGrid>
                  <w:gridCol w:w="1095"/>
                  <w:gridCol w:w="6435"/>
                </w:tblGrid>
              </w:tblGridChange>
            </w:tblGrid>
            <w:tr>
              <w:trPr>
                <w:cantSplit w:val="0"/>
                <w:tblHeader w:val="0"/>
              </w:trPr>
              <w:tc>
                <w:tcPr>
                  <w:shd w:fill="d0e0e3" w:val="clear"/>
                </w:tcPr>
                <w:p w:rsidR="00000000" w:rsidDel="00000000" w:rsidP="00000000" w:rsidRDefault="00000000" w:rsidRPr="00000000" w14:paraId="0000054D">
                  <w:pPr>
                    <w:rPr/>
                  </w:pPr>
                  <w:r w:rsidDel="00000000" w:rsidR="00000000" w:rsidRPr="00000000">
                    <w:rPr/>
                    <w:drawing>
                      <wp:inline distB="114300" distT="114300" distL="114300" distR="114300">
                        <wp:extent cx="519113" cy="519113"/>
                        <wp:effectExtent b="0" l="0" r="0" t="0"/>
                        <wp:docPr id="114" name="image32.png"/>
                        <a:graphic>
                          <a:graphicData uri="http://schemas.openxmlformats.org/drawingml/2006/picture">
                            <pic:pic>
                              <pic:nvPicPr>
                                <pic:cNvPr id="0" name="image32.png"/>
                                <pic:cNvPicPr preferRelativeResize="0"/>
                              </pic:nvPicPr>
                              <pic:blipFill>
                                <a:blip r:embed="rId59"/>
                                <a:srcRect b="0" l="0" r="0" t="0"/>
                                <a:stretch>
                                  <a:fillRect/>
                                </a:stretch>
                              </pic:blipFill>
                              <pic:spPr>
                                <a:xfrm>
                                  <a:off x="0" y="0"/>
                                  <a:ext cx="519113" cy="519113"/>
                                </a:xfrm>
                                <a:prstGeom prst="rect"/>
                                <a:ln/>
                              </pic:spPr>
                            </pic:pic>
                          </a:graphicData>
                        </a:graphic>
                      </wp:inline>
                    </w:drawing>
                  </w:r>
                  <w:r w:rsidDel="00000000" w:rsidR="00000000" w:rsidRPr="00000000">
                    <w:rPr>
                      <w:rtl w:val="0"/>
                    </w:rPr>
                  </w:r>
                </w:p>
              </w:tc>
              <w:tc>
                <w:tcPr>
                  <w:shd w:fill="d0e0e3" w:val="clear"/>
                </w:tcPr>
                <w:p w:rsidR="00000000" w:rsidDel="00000000" w:rsidP="00000000" w:rsidRDefault="00000000" w:rsidRPr="00000000" w14:paraId="0000054E">
                  <w:pPr>
                    <w:rPr>
                      <w:b w:val="1"/>
                    </w:rPr>
                  </w:pPr>
                  <w:r w:rsidDel="00000000" w:rsidR="00000000" w:rsidRPr="00000000">
                    <w:rPr>
                      <w:b w:val="1"/>
                      <w:rtl w:val="0"/>
                    </w:rPr>
                    <w:t xml:space="preserve">Additional features on this property</w:t>
                  </w:r>
                </w:p>
                <w:p w:rsidR="00000000" w:rsidDel="00000000" w:rsidP="00000000" w:rsidRDefault="00000000" w:rsidRPr="00000000" w14:paraId="0000054F">
                  <w:pPr>
                    <w:rPr/>
                  </w:pPr>
                  <w:r w:rsidDel="00000000" w:rsidR="00000000" w:rsidRPr="00000000">
                    <w:rPr>
                      <w:rtl w:val="0"/>
                    </w:rPr>
                  </w:r>
                </w:p>
                <w:p w:rsidR="00000000" w:rsidDel="00000000" w:rsidP="00000000" w:rsidRDefault="00000000" w:rsidRPr="00000000" w14:paraId="00000550">
                  <w:pPr>
                    <w:rPr/>
                  </w:pPr>
                  <w:r w:rsidDel="00000000" w:rsidR="00000000" w:rsidRPr="00000000">
                    <w:rPr>
                      <w:rtl w:val="0"/>
                    </w:rPr>
                    <w:t xml:space="preserve">Labels can contain multiple refinement blocks. They cannot be nested, but you can use multiple in the same label.</w:t>
                  </w:r>
                </w:p>
                <w:p w:rsidR="00000000" w:rsidDel="00000000" w:rsidP="00000000" w:rsidRDefault="00000000" w:rsidRPr="00000000" w14:paraId="00000551">
                  <w:pPr>
                    <w:spacing w:before="200" w:lineRule="auto"/>
                    <w:jc w:val="right"/>
                    <w:rPr/>
                  </w:pPr>
                  <w:hyperlink w:anchor="_or9rltqqkvt2">
                    <w:r w:rsidDel="00000000" w:rsidR="00000000" w:rsidRPr="00000000">
                      <w:rPr>
                        <w:i w:val="1"/>
                        <w:color w:val="1155cc"/>
                        <w:sz w:val="20"/>
                        <w:szCs w:val="20"/>
                        <w:u w:val="single"/>
                        <w:rtl w:val="0"/>
                      </w:rPr>
                      <w:t xml:space="preserve">What is this Bird?</w:t>
                    </w:r>
                  </w:hyperlink>
                  <w:r w:rsidDel="00000000" w:rsidR="00000000" w:rsidRPr="00000000">
                    <w:rPr>
                      <w:rtl w:val="0"/>
                    </w:rPr>
                  </w:r>
                </w:p>
              </w:tc>
            </w:tr>
          </w:tbl>
          <w:p w:rsidR="00000000" w:rsidDel="00000000" w:rsidP="00000000" w:rsidRDefault="00000000" w:rsidRPr="00000000" w14:paraId="00000552">
            <w:pPr>
              <w:rPr/>
            </w:pPr>
            <w:r w:rsidDel="00000000" w:rsidR="00000000" w:rsidRPr="00000000">
              <w:rPr>
                <w:rtl w:val="0"/>
              </w:rPr>
            </w:r>
          </w:p>
        </w:tc>
      </w:tr>
      <w:tr>
        <w:trPr>
          <w:cantSplit w:val="0"/>
          <w:tblHeader w:val="0"/>
        </w:trPr>
        <w:tc>
          <w:tcPr>
            <w:tcBorders>
              <w:top w:color="4d3a00" w:space="0" w:sz="8" w:val="single"/>
              <w:left w:color="4d3a00" w:space="0" w:sz="18" w:val="single"/>
              <w:bottom w:color="4d3a00" w:space="0" w:sz="12" w:val="single"/>
              <w:right w:color="4d3a00" w:space="0" w:sz="8" w:val="single"/>
            </w:tcBorders>
            <w:shd w:fill="fff7e1" w:val="clear"/>
            <w:tcMar>
              <w:top w:w="100.0" w:type="dxa"/>
              <w:left w:w="100.0" w:type="dxa"/>
              <w:bottom w:w="100.0" w:type="dxa"/>
              <w:right w:w="100.0" w:type="dxa"/>
            </w:tcMar>
            <w:vAlign w:val="top"/>
          </w:tcPr>
          <w:p w:rsidR="00000000" w:rsidDel="00000000" w:rsidP="00000000" w:rsidRDefault="00000000" w:rsidRPr="00000000" w14:paraId="00000553">
            <w:pPr>
              <w:widowControl w:val="0"/>
              <w:spacing w:line="240" w:lineRule="auto"/>
              <w:rPr/>
            </w:pPr>
            <w:r w:rsidDel="00000000" w:rsidR="00000000" w:rsidRPr="00000000">
              <w:rPr>
                <w:rtl w:val="0"/>
              </w:rPr>
              <w:t xml:space="preserve">Default value</w:t>
            </w:r>
          </w:p>
        </w:tc>
        <w:tc>
          <w:tcPr>
            <w:tcBorders>
              <w:top w:color="4d3a00" w:space="0" w:sz="8" w:val="single"/>
              <w:left w:color="4d3a00" w:space="0" w:sz="8" w:val="single"/>
              <w:bottom w:color="4d3a00" w:space="0" w:sz="12" w:val="single"/>
              <w:right w:color="4d3a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554">
            <w:pPr>
              <w:widowControl w:val="0"/>
              <w:spacing w:line="240" w:lineRule="auto"/>
              <w:rPr/>
            </w:pPr>
            <w:r w:rsidDel="00000000" w:rsidR="00000000" w:rsidRPr="00000000">
              <w:rPr>
                <w:rtl w:val="0"/>
              </w:rPr>
              <w:t xml:space="preserve">"" (empty string)</w:t>
            </w:r>
          </w:p>
        </w:tc>
      </w:tr>
      <w:tr>
        <w:trPr>
          <w:cantSplit w:val="0"/>
          <w:trHeight w:val="440" w:hRule="atLeast"/>
          <w:tblHeader w:val="0"/>
        </w:trPr>
        <w:tc>
          <w:tcPr>
            <w:gridSpan w:val="2"/>
            <w:tcBorders>
              <w:top w:color="4d3a00" w:space="0" w:sz="12" w:val="single"/>
              <w:left w:color="4d3a00" w:space="0" w:sz="18" w:val="single"/>
              <w:bottom w:color="4d3a00" w:space="0" w:sz="12" w:val="single"/>
              <w:right w:color="741b47" w:space="0" w:sz="1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555">
            <w:pPr>
              <w:widowControl w:val="0"/>
              <w:spacing w:line="240" w:lineRule="auto"/>
              <w:jc w:val="left"/>
              <w:rPr>
                <w:b w:val="1"/>
              </w:rPr>
            </w:pPr>
            <w:r w:rsidDel="00000000" w:rsidR="00000000" w:rsidRPr="00000000">
              <w:rPr>
                <w:b w:val="1"/>
                <w:rtl w:val="0"/>
              </w:rPr>
              <w:t xml:space="preserve">Examples</w:t>
            </w:r>
          </w:p>
        </w:tc>
      </w:tr>
      <w:tr>
        <w:trPr>
          <w:cantSplit w:val="0"/>
          <w:trHeight w:val="440" w:hRule="atLeast"/>
          <w:tblHeader w:val="0"/>
        </w:trPr>
        <w:tc>
          <w:tcPr>
            <w:tcBorders>
              <w:top w:color="4d3a00" w:space="0" w:sz="12" w:val="single"/>
              <w:left w:color="4d3a00" w:space="0" w:sz="18" w:val="single"/>
              <w:bottom w:color="4d3a00" w:space="0" w:sz="18" w:val="single"/>
              <w:right w:color="4d3a00" w:space="0" w:sz="18" w:val="single"/>
            </w:tcBorders>
            <w:shd w:fill="fff7e1" w:val="clear"/>
            <w:tcMar>
              <w:top w:w="100.0" w:type="dxa"/>
              <w:left w:w="100.0" w:type="dxa"/>
              <w:bottom w:w="100.0" w:type="dxa"/>
              <w:right w:w="100.0" w:type="dxa"/>
            </w:tcMar>
            <w:vAlign w:val="top"/>
          </w:tcPr>
          <w:p w:rsidR="00000000" w:rsidDel="00000000" w:rsidP="00000000" w:rsidRDefault="00000000" w:rsidRPr="00000000" w14:paraId="00000557">
            <w:pPr>
              <w:widowControl w:val="0"/>
              <w:spacing w:line="240" w:lineRule="auto"/>
              <w:jc w:val="left"/>
              <w:rPr/>
            </w:pPr>
            <w:r w:rsidDel="00000000" w:rsidR="00000000" w:rsidRPr="00000000">
              <w:rPr>
                <w:rtl w:val="0"/>
              </w:rPr>
              <w:t xml:space="preserve">Simple use of the property</w:t>
            </w:r>
          </w:p>
        </w:tc>
        <w:tc>
          <w:tcPr>
            <w:tcBorders>
              <w:top w:color="4d3a00" w:space="0" w:sz="12" w:val="single"/>
              <w:left w:color="4d3a00" w:space="0" w:sz="18" w:val="single"/>
              <w:bottom w:color="4d3a00" w:space="0" w:sz="18" w:val="single"/>
              <w:right w:color="4d3a00" w:space="0" w:sz="18" w:val="single"/>
            </w:tcBorders>
            <w:shd w:fill="1e1e1e" w:val="clear"/>
            <w:tcMar>
              <w:top w:w="100.0" w:type="dxa"/>
              <w:left w:w="100.0" w:type="dxa"/>
              <w:bottom w:w="100.0" w:type="dxa"/>
              <w:right w:w="100.0" w:type="dxa"/>
            </w:tcMar>
            <w:vAlign w:val="top"/>
          </w:tcPr>
          <w:p w:rsidR="00000000" w:rsidDel="00000000" w:rsidP="00000000" w:rsidRDefault="00000000" w:rsidRPr="00000000" w14:paraId="00000558">
            <w:pPr>
              <w:widowControl w:val="0"/>
              <w:shd w:fill="1e1e1e" w:val="clear"/>
              <w:spacing w:line="325.71428571428567" w:lineRule="auto"/>
              <w:jc w:val="left"/>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559">
            <w:pPr>
              <w:widowControl w:val="0"/>
              <w:shd w:fill="1e1e1e" w:val="clear"/>
              <w:spacing w:line="325.71428571428567" w:lineRule="auto"/>
              <w:jc w:val="left"/>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"myid"</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55A">
            <w:pPr>
              <w:widowControl w:val="0"/>
              <w:shd w:fill="1e1e1e" w:val="clear"/>
              <w:spacing w:line="325.71428571428567" w:lineRule="auto"/>
              <w:jc w:val="left"/>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"label"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"Doing Something"</w:t>
            </w:r>
          </w:p>
          <w:p w:rsidR="00000000" w:rsidDel="00000000" w:rsidP="00000000" w:rsidRDefault="00000000" w:rsidRPr="00000000" w14:paraId="0000055B">
            <w:pPr>
              <w:widowControl w:val="0"/>
              <w:shd w:fill="1e1e1e" w:val="clear"/>
              <w:spacing w:line="325.71428571428567" w:lineRule="auto"/>
              <w:jc w:val="left"/>
              <w:rPr/>
            </w:pP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tl w:val="0"/>
              </w:rPr>
            </w:r>
          </w:p>
        </w:tc>
      </w:tr>
    </w:tbl>
    <w:p w:rsidR="00000000" w:rsidDel="00000000" w:rsidP="00000000" w:rsidRDefault="00000000" w:rsidRPr="00000000" w14:paraId="0000055C">
      <w:pPr>
        <w:pStyle w:val="Heading4"/>
        <w:rPr/>
      </w:pPr>
      <w:bookmarkStart w:colFirst="0" w:colLast="0" w:name="_j0tl9mkxit60" w:id="130"/>
      <w:bookmarkEnd w:id="130"/>
      <w:r w:rsidDel="00000000" w:rsidR="00000000" w:rsidRPr="00000000">
        <w:rPr>
          <w:rtl w:val="0"/>
        </w:rPr>
      </w:r>
    </w:p>
    <w:p w:rsidR="00000000" w:rsidDel="00000000" w:rsidP="00000000" w:rsidRDefault="00000000" w:rsidRPr="00000000" w14:paraId="0000055D">
      <w:pPr>
        <w:pStyle w:val="Heading4"/>
        <w:rPr/>
      </w:pPr>
      <w:bookmarkStart w:colFirst="0" w:colLast="0" w:name="_sod2497qkv93" w:id="131"/>
      <w:bookmarkEnd w:id="131"/>
      <w:r w:rsidDel="00000000" w:rsidR="00000000" w:rsidRPr="00000000">
        <w:br w:type="page"/>
      </w:r>
      <w:r w:rsidDel="00000000" w:rsidR="00000000" w:rsidRPr="00000000">
        <w:rPr>
          <w:rtl w:val="0"/>
        </w:rPr>
      </w:r>
    </w:p>
    <w:p w:rsidR="00000000" w:rsidDel="00000000" w:rsidP="00000000" w:rsidRDefault="00000000" w:rsidRPr="00000000" w14:paraId="0000055E">
      <w:pPr>
        <w:pStyle w:val="Heading4"/>
        <w:rPr/>
      </w:pPr>
      <w:bookmarkStart w:colFirst="0" w:colLast="0" w:name="_tp4hewq09fi3" w:id="132"/>
      <w:bookmarkEnd w:id="132"/>
      <w:r w:rsidDel="00000000" w:rsidR="00000000" w:rsidRPr="00000000">
        <w:rPr>
          <w:rtl w:val="0"/>
        </w:rPr>
        <w:t xml:space="preserve">Slots</w:t>
      </w:r>
    </w:p>
    <w:tbl>
      <w:tblPr>
        <w:tblStyle w:val="Table5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20"/>
        <w:gridCol w:w="7740"/>
        <w:tblGridChange w:id="0">
          <w:tblGrid>
            <w:gridCol w:w="1620"/>
            <w:gridCol w:w="7740"/>
          </w:tblGrid>
        </w:tblGridChange>
      </w:tblGrid>
      <w:tr>
        <w:trPr>
          <w:cantSplit w:val="0"/>
          <w:trHeight w:val="180" w:hRule="atLeast"/>
          <w:tblHeader w:val="0"/>
        </w:trPr>
        <w:tc>
          <w:tcPr>
            <w:tcBorders>
              <w:top w:color="4d3a00" w:space="0" w:sz="18" w:val="single"/>
              <w:left w:color="4d3a00" w:space="0" w:sz="18" w:val="single"/>
              <w:bottom w:color="4d3a00" w:space="0" w:sz="12" w:val="single"/>
              <w:right w:color="4d3a00" w:space="0" w:sz="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55F">
            <w:pPr>
              <w:jc w:val="left"/>
              <w:rPr>
                <w:sz w:val="22"/>
                <w:szCs w:val="22"/>
              </w:rPr>
            </w:pPr>
            <w:r w:rsidDel="00000000" w:rsidR="00000000" w:rsidRPr="00000000">
              <w:rPr>
                <w:sz w:val="22"/>
                <w:szCs w:val="22"/>
                <w:rtl w:val="0"/>
              </w:rPr>
              <w:t xml:space="preserve">Property name</w:t>
            </w:r>
          </w:p>
        </w:tc>
        <w:tc>
          <w:tcPr>
            <w:tcBorders>
              <w:top w:color="4d3a00" w:space="0" w:sz="18" w:val="single"/>
              <w:left w:color="4d3a00" w:space="0" w:sz="8" w:val="single"/>
              <w:bottom w:color="4d3a00" w:space="0" w:sz="12" w:val="single"/>
              <w:right w:color="4d3a00" w:space="0" w:sz="1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560">
            <w:pPr>
              <w:jc w:val="left"/>
              <w:rPr/>
            </w:pPr>
            <w:r w:rsidDel="00000000" w:rsidR="00000000" w:rsidRPr="00000000">
              <w:rPr>
                <w:rtl w:val="0"/>
              </w:rPr>
              <w:t xml:space="preserve">slots</w:t>
            </w:r>
          </w:p>
        </w:tc>
      </w:tr>
      <w:tr>
        <w:trPr>
          <w:cantSplit w:val="0"/>
          <w:trHeight w:val="975" w:hRule="atLeast"/>
          <w:tblHeader w:val="0"/>
        </w:trPr>
        <w:tc>
          <w:tcPr>
            <w:tcBorders>
              <w:top w:color="4d3a00" w:space="0" w:sz="12" w:val="single"/>
              <w:left w:color="4d3a00" w:space="0" w:sz="18" w:val="single"/>
              <w:bottom w:color="4d3a00" w:space="0" w:sz="8" w:val="single"/>
              <w:right w:color="4d3a00" w:space="0" w:sz="8" w:val="single"/>
            </w:tcBorders>
            <w:shd w:fill="fff7e1" w:val="clear"/>
            <w:tcMar>
              <w:top w:w="100.0" w:type="dxa"/>
              <w:left w:w="100.0" w:type="dxa"/>
              <w:bottom w:w="100.0" w:type="dxa"/>
              <w:right w:w="100.0" w:type="dxa"/>
            </w:tcMar>
            <w:vAlign w:val="top"/>
          </w:tcPr>
          <w:p w:rsidR="00000000" w:rsidDel="00000000" w:rsidP="00000000" w:rsidRDefault="00000000" w:rsidRPr="00000000" w14:paraId="00000561">
            <w:pPr>
              <w:widowControl w:val="0"/>
              <w:spacing w:line="240" w:lineRule="auto"/>
              <w:rPr/>
            </w:pPr>
            <w:r w:rsidDel="00000000" w:rsidR="00000000" w:rsidRPr="00000000">
              <w:rPr>
                <w:rtl w:val="0"/>
              </w:rPr>
              <w:t xml:space="preserve">Explanation</w:t>
            </w:r>
          </w:p>
        </w:tc>
        <w:tc>
          <w:tcPr>
            <w:tcBorders>
              <w:top w:color="4d3a00" w:space="0" w:sz="12" w:val="single"/>
              <w:left w:color="4d3a00" w:space="0" w:sz="8" w:val="single"/>
              <w:bottom w:color="4d3a00" w:space="0" w:sz="8" w:val="single"/>
              <w:right w:color="4d3a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562">
            <w:pPr>
              <w:rPr/>
            </w:pPr>
            <w:r w:rsidDel="00000000" w:rsidR="00000000" w:rsidRPr="00000000">
              <w:rPr>
                <w:rtl w:val="0"/>
              </w:rPr>
              <w:t xml:space="preserve">This is basically the slot for a </w:t>
            </w:r>
            <w:commentRangeStart w:id="27"/>
            <w:r w:rsidDel="00000000" w:rsidR="00000000" w:rsidRPr="00000000">
              <w:rPr>
                <w:rtl w:val="0"/>
              </w:rPr>
              <w:t xml:space="preserve">Quick Time Event</w:t>
            </w:r>
            <w:commentRangeEnd w:id="27"/>
            <w:r w:rsidDel="00000000" w:rsidR="00000000" w:rsidRPr="00000000">
              <w:commentReference w:id="27"/>
            </w:r>
            <w:r w:rsidDel="00000000" w:rsidR="00000000" w:rsidRPr="00000000">
              <w:rPr>
                <w:rtl w:val="0"/>
              </w:rPr>
              <w:t xml:space="preserve"> that is available when the recipe is warming up, usually used to give the players input on a decision for the recipe. Such as the decision for a rebellious spirit, either supplying a reason or passion or choosing to ignore it completely. Contrary to what the name suggests, recipes can have only one slot, </w:t>
            </w:r>
            <w:hyperlink w:anchor="_3bh1bu6ozu30">
              <w:r w:rsidDel="00000000" w:rsidR="00000000" w:rsidRPr="00000000">
                <w:rPr>
                  <w:b w:val="1"/>
                  <w:color w:val="1155cc"/>
                  <w:u w:val="single"/>
                  <w:rtl w:val="0"/>
                </w:rPr>
                <w:t xml:space="preserve">see the Slots section for more information</w:t>
              </w:r>
            </w:hyperlink>
            <w:r w:rsidDel="00000000" w:rsidR="00000000" w:rsidRPr="00000000">
              <w:rPr>
                <w:rtl w:val="0"/>
              </w:rPr>
              <w:t xml:space="preserve">.</w:t>
            </w:r>
          </w:p>
          <w:p w:rsidR="00000000" w:rsidDel="00000000" w:rsidP="00000000" w:rsidRDefault="00000000" w:rsidRPr="00000000" w14:paraId="00000563">
            <w:pPr>
              <w:rPr/>
            </w:pPr>
            <w:r w:rsidDel="00000000" w:rsidR="00000000" w:rsidRPr="00000000">
              <w:rPr>
                <w:rtl w:val="0"/>
              </w:rPr>
            </w:r>
          </w:p>
          <w:tbl>
            <w:tblPr>
              <w:tblStyle w:val="Table57"/>
              <w:tblW w:w="75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95"/>
              <w:gridCol w:w="6435"/>
              <w:tblGridChange w:id="0">
                <w:tblGrid>
                  <w:gridCol w:w="1095"/>
                  <w:gridCol w:w="6435"/>
                </w:tblGrid>
              </w:tblGridChange>
            </w:tblGrid>
            <w:tr>
              <w:trPr>
                <w:cantSplit w:val="0"/>
                <w:trHeight w:val="1065" w:hRule="atLeast"/>
                <w:tblHeader w:val="0"/>
              </w:trPr>
              <w:tc>
                <w:tcPr>
                  <w:shd w:fill="d0e0e3" w:val="clear"/>
                </w:tcPr>
                <w:p w:rsidR="00000000" w:rsidDel="00000000" w:rsidP="00000000" w:rsidRDefault="00000000" w:rsidRPr="00000000" w14:paraId="00000564">
                  <w:pPr>
                    <w:rPr/>
                  </w:pPr>
                  <w:r w:rsidDel="00000000" w:rsidR="00000000" w:rsidRPr="00000000">
                    <w:rPr/>
                    <w:drawing>
                      <wp:inline distB="114300" distT="114300" distL="114300" distR="114300">
                        <wp:extent cx="519113" cy="519113"/>
                        <wp:effectExtent b="0" l="0" r="0" t="0"/>
                        <wp:docPr id="130" name="image32.png"/>
                        <a:graphic>
                          <a:graphicData uri="http://schemas.openxmlformats.org/drawingml/2006/picture">
                            <pic:pic>
                              <pic:nvPicPr>
                                <pic:cNvPr id="0" name="image32.png"/>
                                <pic:cNvPicPr preferRelativeResize="0"/>
                              </pic:nvPicPr>
                              <pic:blipFill>
                                <a:blip r:embed="rId59"/>
                                <a:srcRect b="0" l="0" r="0" t="0"/>
                                <a:stretch>
                                  <a:fillRect/>
                                </a:stretch>
                              </pic:blipFill>
                              <pic:spPr>
                                <a:xfrm>
                                  <a:off x="0" y="0"/>
                                  <a:ext cx="519113" cy="519113"/>
                                </a:xfrm>
                                <a:prstGeom prst="rect"/>
                                <a:ln/>
                              </pic:spPr>
                            </pic:pic>
                          </a:graphicData>
                        </a:graphic>
                      </wp:inline>
                    </w:drawing>
                  </w:r>
                  <w:r w:rsidDel="00000000" w:rsidR="00000000" w:rsidRPr="00000000">
                    <w:rPr>
                      <w:rtl w:val="0"/>
                    </w:rPr>
                  </w:r>
                </w:p>
              </w:tc>
              <w:tc>
                <w:tcPr>
                  <w:shd w:fill="d0e0e3" w:val="clear"/>
                </w:tcPr>
                <w:p w:rsidR="00000000" w:rsidDel="00000000" w:rsidP="00000000" w:rsidRDefault="00000000" w:rsidRPr="00000000" w14:paraId="00000565">
                  <w:pPr>
                    <w:rPr>
                      <w:b w:val="1"/>
                    </w:rPr>
                  </w:pPr>
                  <w:r w:rsidDel="00000000" w:rsidR="00000000" w:rsidRPr="00000000">
                    <w:rPr>
                      <w:b w:val="1"/>
                      <w:rtl w:val="0"/>
                    </w:rPr>
                    <w:t xml:space="preserve">Additional features on this property</w:t>
                  </w:r>
                </w:p>
                <w:p w:rsidR="00000000" w:rsidDel="00000000" w:rsidP="00000000" w:rsidRDefault="00000000" w:rsidRPr="00000000" w14:paraId="00000566">
                  <w:pPr>
                    <w:rPr/>
                  </w:pPr>
                  <w:r w:rsidDel="00000000" w:rsidR="00000000" w:rsidRPr="00000000">
                    <w:rPr>
                      <w:rtl w:val="0"/>
                    </w:rPr>
                  </w:r>
                </w:p>
                <w:p w:rsidR="00000000" w:rsidDel="00000000" w:rsidP="00000000" w:rsidRDefault="00000000" w:rsidRPr="00000000" w14:paraId="00000567">
                  <w:pPr>
                    <w:rPr/>
                  </w:pPr>
                  <w:r w:rsidDel="00000000" w:rsidR="00000000" w:rsidRPr="00000000">
                    <w:rPr>
                      <w:rtl w:val="0"/>
                    </w:rPr>
                    <w:t xml:space="preserve">In The Roost Machine, the </w:t>
                  </w:r>
                  <w:r w:rsidDel="00000000" w:rsidR="00000000" w:rsidRPr="00000000">
                    <w:rPr>
                      <w:rFonts w:ascii="Courier New" w:cs="Courier New" w:eastAsia="Courier New" w:hAnsi="Courier New"/>
                      <w:rtl w:val="0"/>
                    </w:rPr>
                    <w:t xml:space="preserve">slots</w:t>
                  </w:r>
                  <w:r w:rsidDel="00000000" w:rsidR="00000000" w:rsidRPr="00000000">
                    <w:rPr>
                      <w:rtl w:val="0"/>
                    </w:rPr>
                    <w:t xml:space="preserve"> property supports up to 3 slots and will display them all next to each other on a single row, during the warmup.</w:t>
                  </w:r>
                </w:p>
                <w:p w:rsidR="00000000" w:rsidDel="00000000" w:rsidP="00000000" w:rsidRDefault="00000000" w:rsidRPr="00000000" w14:paraId="00000568">
                  <w:pPr>
                    <w:spacing w:before="200" w:lineRule="auto"/>
                    <w:jc w:val="right"/>
                    <w:rPr/>
                  </w:pPr>
                  <w:hyperlink w:anchor="_or9rltqqkvt2">
                    <w:r w:rsidDel="00000000" w:rsidR="00000000" w:rsidRPr="00000000">
                      <w:rPr>
                        <w:i w:val="1"/>
                        <w:color w:val="1155cc"/>
                        <w:sz w:val="20"/>
                        <w:szCs w:val="20"/>
                        <w:u w:val="single"/>
                        <w:rtl w:val="0"/>
                      </w:rPr>
                      <w:t xml:space="preserve">What is this Bird?</w:t>
                    </w:r>
                  </w:hyperlink>
                  <w:r w:rsidDel="00000000" w:rsidR="00000000" w:rsidRPr="00000000">
                    <w:rPr>
                      <w:rtl w:val="0"/>
                    </w:rPr>
                  </w:r>
                </w:p>
              </w:tc>
            </w:tr>
          </w:tbl>
          <w:p w:rsidR="00000000" w:rsidDel="00000000" w:rsidP="00000000" w:rsidRDefault="00000000" w:rsidRPr="00000000" w14:paraId="00000569">
            <w:pPr>
              <w:rPr/>
            </w:pPr>
            <w:r w:rsidDel="00000000" w:rsidR="00000000" w:rsidRPr="00000000">
              <w:rPr>
                <w:rtl w:val="0"/>
              </w:rPr>
            </w:r>
          </w:p>
        </w:tc>
      </w:tr>
      <w:tr>
        <w:trPr>
          <w:cantSplit w:val="0"/>
          <w:tblHeader w:val="0"/>
        </w:trPr>
        <w:tc>
          <w:tcPr>
            <w:tcBorders>
              <w:top w:color="4d3a00" w:space="0" w:sz="8" w:val="single"/>
              <w:left w:color="4d3a00" w:space="0" w:sz="18" w:val="single"/>
              <w:bottom w:color="4d3a00" w:space="0" w:sz="12" w:val="single"/>
              <w:right w:color="4d3a00" w:space="0" w:sz="8" w:val="single"/>
            </w:tcBorders>
            <w:shd w:fill="fff7e1" w:val="clear"/>
            <w:tcMar>
              <w:top w:w="100.0" w:type="dxa"/>
              <w:left w:w="100.0" w:type="dxa"/>
              <w:bottom w:w="100.0" w:type="dxa"/>
              <w:right w:w="100.0" w:type="dxa"/>
            </w:tcMar>
            <w:vAlign w:val="top"/>
          </w:tcPr>
          <w:p w:rsidR="00000000" w:rsidDel="00000000" w:rsidP="00000000" w:rsidRDefault="00000000" w:rsidRPr="00000000" w14:paraId="0000056A">
            <w:pPr>
              <w:widowControl w:val="0"/>
              <w:spacing w:line="240" w:lineRule="auto"/>
              <w:rPr/>
            </w:pPr>
            <w:r w:rsidDel="00000000" w:rsidR="00000000" w:rsidRPr="00000000">
              <w:rPr>
                <w:rtl w:val="0"/>
              </w:rPr>
              <w:t xml:space="preserve">Default value</w:t>
            </w:r>
          </w:p>
        </w:tc>
        <w:tc>
          <w:tcPr>
            <w:tcBorders>
              <w:top w:color="4d3a00" w:space="0" w:sz="8" w:val="single"/>
              <w:left w:color="4d3a00" w:space="0" w:sz="8" w:val="single"/>
              <w:bottom w:color="4d3a00" w:space="0" w:sz="12" w:val="single"/>
              <w:right w:color="4d3a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56B">
            <w:pPr>
              <w:widowControl w:val="0"/>
              <w:spacing w:line="240" w:lineRule="auto"/>
              <w:rPr/>
            </w:pPr>
            <w:r w:rsidDel="00000000" w:rsidR="00000000" w:rsidRPr="00000000">
              <w:rPr>
                <w:rtl w:val="0"/>
              </w:rPr>
              <w:t xml:space="preserve">[] (empty list, no slot displayed)</w:t>
            </w:r>
          </w:p>
        </w:tc>
      </w:tr>
      <w:tr>
        <w:trPr>
          <w:cantSplit w:val="0"/>
          <w:trHeight w:val="440" w:hRule="atLeast"/>
          <w:tblHeader w:val="0"/>
        </w:trPr>
        <w:tc>
          <w:tcPr>
            <w:gridSpan w:val="2"/>
            <w:tcBorders>
              <w:top w:color="4d3a00" w:space="0" w:sz="12" w:val="single"/>
              <w:left w:color="4d3a00" w:space="0" w:sz="18" w:val="single"/>
              <w:bottom w:color="4d3a00" w:space="0" w:sz="12" w:val="single"/>
              <w:right w:color="741b47" w:space="0" w:sz="1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56C">
            <w:pPr>
              <w:widowControl w:val="0"/>
              <w:spacing w:line="240" w:lineRule="auto"/>
              <w:jc w:val="left"/>
              <w:rPr>
                <w:b w:val="1"/>
              </w:rPr>
            </w:pPr>
            <w:r w:rsidDel="00000000" w:rsidR="00000000" w:rsidRPr="00000000">
              <w:rPr>
                <w:b w:val="1"/>
                <w:rtl w:val="0"/>
              </w:rPr>
              <w:t xml:space="preserve">Examples</w:t>
            </w:r>
          </w:p>
        </w:tc>
      </w:tr>
      <w:tr>
        <w:trPr>
          <w:cantSplit w:val="0"/>
          <w:trHeight w:val="440" w:hRule="atLeast"/>
          <w:tblHeader w:val="0"/>
        </w:trPr>
        <w:tc>
          <w:tcPr>
            <w:tcBorders>
              <w:top w:color="4d3a00" w:space="0" w:sz="12" w:val="single"/>
              <w:left w:color="4d3a00" w:space="0" w:sz="18" w:val="single"/>
              <w:bottom w:color="4d3a00" w:space="0" w:sz="18" w:val="single"/>
              <w:right w:color="4d3a00" w:space="0" w:sz="18" w:val="single"/>
            </w:tcBorders>
            <w:shd w:fill="fff7e1" w:val="clear"/>
            <w:tcMar>
              <w:top w:w="100.0" w:type="dxa"/>
              <w:left w:w="100.0" w:type="dxa"/>
              <w:bottom w:w="100.0" w:type="dxa"/>
              <w:right w:w="100.0" w:type="dxa"/>
            </w:tcMar>
            <w:vAlign w:val="top"/>
          </w:tcPr>
          <w:p w:rsidR="00000000" w:rsidDel="00000000" w:rsidP="00000000" w:rsidRDefault="00000000" w:rsidRPr="00000000" w14:paraId="0000056E">
            <w:pPr>
              <w:widowControl w:val="0"/>
              <w:spacing w:line="240" w:lineRule="auto"/>
              <w:jc w:val="left"/>
              <w:rPr/>
            </w:pPr>
            <w:r w:rsidDel="00000000" w:rsidR="00000000" w:rsidRPr="00000000">
              <w:rPr>
                <w:rtl w:val="0"/>
              </w:rPr>
              <w:t xml:space="preserve">Simple use of the property</w:t>
            </w:r>
          </w:p>
        </w:tc>
        <w:tc>
          <w:tcPr>
            <w:tcBorders>
              <w:top w:color="4d3a00" w:space="0" w:sz="12" w:val="single"/>
              <w:left w:color="4d3a00" w:space="0" w:sz="18" w:val="single"/>
              <w:bottom w:color="4d3a00" w:space="0" w:sz="18" w:val="single"/>
              <w:right w:color="4d3a00" w:space="0" w:sz="18" w:val="single"/>
            </w:tcBorders>
            <w:shd w:fill="1e1e1e" w:val="clear"/>
            <w:tcMar>
              <w:top w:w="100.0" w:type="dxa"/>
              <w:left w:w="100.0" w:type="dxa"/>
              <w:bottom w:w="100.0" w:type="dxa"/>
              <w:right w:w="100.0" w:type="dxa"/>
            </w:tcMar>
            <w:vAlign w:val="top"/>
          </w:tcPr>
          <w:p w:rsidR="00000000" w:rsidDel="00000000" w:rsidP="00000000" w:rsidRDefault="00000000" w:rsidRPr="00000000" w14:paraId="0000056F">
            <w:pPr>
              <w:widowControl w:val="0"/>
              <w:spacing w:line="240" w:lineRule="auto"/>
              <w:jc w:val="left"/>
              <w:rPr/>
            </w:pPr>
            <w:r w:rsidDel="00000000" w:rsidR="00000000" w:rsidRPr="00000000">
              <w:rPr/>
              <w:drawing>
                <wp:inline distB="114300" distT="114300" distL="114300" distR="114300">
                  <wp:extent cx="2600325" cy="1800225"/>
                  <wp:effectExtent b="0" l="0" r="0" t="0"/>
                  <wp:docPr descr="{&#10;   &quot;id&quot;: &quot;myrecipe&quot;,&#10;   &quot;actionId&quot;: &quot;talk&quot;,&#10;   &quot;slots&quot;: [&#10;      {&#10;         &quot;id&quot;: &quot;slot1&quot;,&#10;         &quot;label&quot;: &quot;Some Slot&quot;&#10;      }&#10;   ]&#10;}" id="78" name="image58.png"/>
                  <a:graphic>
                    <a:graphicData uri="http://schemas.openxmlformats.org/drawingml/2006/picture">
                      <pic:pic>
                        <pic:nvPicPr>
                          <pic:cNvPr descr="{&#10;   &quot;id&quot;: &quot;myrecipe&quot;,&#10;   &quot;actionId&quot;: &quot;talk&quot;,&#10;   &quot;slots&quot;: [&#10;      {&#10;         &quot;id&quot;: &quot;slot1&quot;,&#10;         &quot;label&quot;: &quot;Some Slot&quot;&#10;      }&#10;   ]&#10;}" id="0" name="image58.png"/>
                          <pic:cNvPicPr preferRelativeResize="0"/>
                        </pic:nvPicPr>
                        <pic:blipFill>
                          <a:blip r:embed="rId75"/>
                          <a:srcRect b="0" l="0" r="0" t="0"/>
                          <a:stretch>
                            <a:fillRect/>
                          </a:stretch>
                        </pic:blipFill>
                        <pic:spPr>
                          <a:xfrm>
                            <a:off x="0" y="0"/>
                            <a:ext cx="2600325" cy="180022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570">
      <w:pPr>
        <w:pStyle w:val="Heading4"/>
        <w:rPr/>
      </w:pPr>
      <w:bookmarkStart w:colFirst="0" w:colLast="0" w:name="_yzp0ybbgvmkx" w:id="133"/>
      <w:bookmarkEnd w:id="133"/>
      <w:r w:rsidDel="00000000" w:rsidR="00000000" w:rsidRPr="00000000">
        <w:rPr>
          <w:rtl w:val="0"/>
        </w:rPr>
      </w:r>
    </w:p>
    <w:p w:rsidR="00000000" w:rsidDel="00000000" w:rsidP="00000000" w:rsidRDefault="00000000" w:rsidRPr="00000000" w14:paraId="00000571">
      <w:pPr>
        <w:pStyle w:val="Heading4"/>
        <w:rPr/>
      </w:pPr>
      <w:bookmarkStart w:colFirst="0" w:colLast="0" w:name="_cwhanpmak7vp" w:id="134"/>
      <w:bookmarkEnd w:id="134"/>
      <w:r w:rsidDel="00000000" w:rsidR="00000000" w:rsidRPr="00000000">
        <w:br w:type="page"/>
      </w:r>
      <w:r w:rsidDel="00000000" w:rsidR="00000000" w:rsidRPr="00000000">
        <w:rPr>
          <w:rtl w:val="0"/>
        </w:rPr>
      </w:r>
    </w:p>
    <w:p w:rsidR="00000000" w:rsidDel="00000000" w:rsidP="00000000" w:rsidRDefault="00000000" w:rsidRPr="00000000" w14:paraId="00000572">
      <w:pPr>
        <w:pStyle w:val="Heading4"/>
        <w:rPr/>
      </w:pPr>
      <w:bookmarkStart w:colFirst="0" w:colLast="0" w:name="_3s0pviilu5ph" w:id="135"/>
      <w:bookmarkEnd w:id="135"/>
      <w:r w:rsidDel="00000000" w:rsidR="00000000" w:rsidRPr="00000000">
        <w:rPr>
          <w:rtl w:val="0"/>
        </w:rPr>
        <w:t xml:space="preserve">Start Description</w:t>
      </w:r>
    </w:p>
    <w:tbl>
      <w:tblPr>
        <w:tblStyle w:val="Table5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20"/>
        <w:gridCol w:w="7740"/>
        <w:tblGridChange w:id="0">
          <w:tblGrid>
            <w:gridCol w:w="1620"/>
            <w:gridCol w:w="7740"/>
          </w:tblGrid>
        </w:tblGridChange>
      </w:tblGrid>
      <w:tr>
        <w:trPr>
          <w:cantSplit w:val="0"/>
          <w:trHeight w:val="270" w:hRule="atLeast"/>
          <w:tblHeader w:val="0"/>
        </w:trPr>
        <w:tc>
          <w:tcPr>
            <w:tcBorders>
              <w:top w:color="4d3a00" w:space="0" w:sz="18" w:val="single"/>
              <w:left w:color="4d3a00" w:space="0" w:sz="18" w:val="single"/>
              <w:bottom w:color="4d3a00" w:space="0" w:sz="12" w:val="single"/>
              <w:right w:color="4d3a00" w:space="0" w:sz="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573">
            <w:pPr>
              <w:jc w:val="left"/>
              <w:rPr>
                <w:sz w:val="22"/>
                <w:szCs w:val="22"/>
              </w:rPr>
            </w:pPr>
            <w:r w:rsidDel="00000000" w:rsidR="00000000" w:rsidRPr="00000000">
              <w:rPr>
                <w:sz w:val="22"/>
                <w:szCs w:val="22"/>
                <w:rtl w:val="0"/>
              </w:rPr>
              <w:t xml:space="preserve">Property name</w:t>
            </w:r>
          </w:p>
        </w:tc>
        <w:tc>
          <w:tcPr>
            <w:tcBorders>
              <w:top w:color="4d3a00" w:space="0" w:sz="18" w:val="single"/>
              <w:left w:color="4d3a00" w:space="0" w:sz="8" w:val="single"/>
              <w:bottom w:color="4d3a00" w:space="0" w:sz="12" w:val="single"/>
              <w:right w:color="4d3a00" w:space="0" w:sz="1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574">
            <w:pPr>
              <w:jc w:val="left"/>
              <w:rPr/>
            </w:pPr>
            <w:r w:rsidDel="00000000" w:rsidR="00000000" w:rsidRPr="00000000">
              <w:rPr>
                <w:rtl w:val="0"/>
              </w:rPr>
              <w:t xml:space="preserve">startdescription</w:t>
            </w:r>
            <w:r w:rsidDel="00000000" w:rsidR="00000000" w:rsidRPr="00000000">
              <w:rPr>
                <w:rtl w:val="0"/>
              </w:rPr>
            </w:r>
          </w:p>
        </w:tc>
      </w:tr>
      <w:tr>
        <w:trPr>
          <w:cantSplit w:val="0"/>
          <w:trHeight w:val="975" w:hRule="atLeast"/>
          <w:tblHeader w:val="0"/>
        </w:trPr>
        <w:tc>
          <w:tcPr>
            <w:tcBorders>
              <w:top w:color="4d3a00" w:space="0" w:sz="12" w:val="single"/>
              <w:left w:color="4d3a00" w:space="0" w:sz="18" w:val="single"/>
              <w:bottom w:color="4d3a00" w:space="0" w:sz="8" w:val="single"/>
              <w:right w:color="4d3a00" w:space="0" w:sz="8" w:val="single"/>
            </w:tcBorders>
            <w:shd w:fill="fff7e1" w:val="clear"/>
            <w:tcMar>
              <w:top w:w="100.0" w:type="dxa"/>
              <w:left w:w="100.0" w:type="dxa"/>
              <w:bottom w:w="100.0" w:type="dxa"/>
              <w:right w:w="100.0" w:type="dxa"/>
            </w:tcMar>
            <w:vAlign w:val="top"/>
          </w:tcPr>
          <w:p w:rsidR="00000000" w:rsidDel="00000000" w:rsidP="00000000" w:rsidRDefault="00000000" w:rsidRPr="00000000" w14:paraId="00000575">
            <w:pPr>
              <w:widowControl w:val="0"/>
              <w:spacing w:line="240" w:lineRule="auto"/>
              <w:rPr/>
            </w:pPr>
            <w:r w:rsidDel="00000000" w:rsidR="00000000" w:rsidRPr="00000000">
              <w:rPr>
                <w:rtl w:val="0"/>
              </w:rPr>
              <w:t xml:space="preserve">Explanation</w:t>
            </w:r>
          </w:p>
        </w:tc>
        <w:tc>
          <w:tcPr>
            <w:tcBorders>
              <w:top w:color="4d3a00" w:space="0" w:sz="12" w:val="single"/>
              <w:left w:color="4d3a00" w:space="0" w:sz="8" w:val="single"/>
              <w:bottom w:color="4d3a00" w:space="0" w:sz="8" w:val="single"/>
              <w:right w:color="4d3a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576">
            <w:pPr>
              <w:rPr/>
            </w:pPr>
            <w:r w:rsidDel="00000000" w:rsidR="00000000" w:rsidRPr="00000000">
              <w:rPr>
                <w:rtl w:val="0"/>
              </w:rPr>
              <w:t xml:space="preserve">This is the description displayed before the recipe is started and during the warmup.</w:t>
            </w:r>
          </w:p>
          <w:p w:rsidR="00000000" w:rsidDel="00000000" w:rsidP="00000000" w:rsidRDefault="00000000" w:rsidRPr="00000000" w14:paraId="00000577">
            <w:pPr>
              <w:rPr/>
            </w:pPr>
            <w:r w:rsidDel="00000000" w:rsidR="00000000" w:rsidRPr="00000000">
              <w:rPr>
                <w:rtl w:val="0"/>
              </w:rPr>
            </w:r>
          </w:p>
          <w:p w:rsidR="00000000" w:rsidDel="00000000" w:rsidP="00000000" w:rsidRDefault="00000000" w:rsidRPr="00000000" w14:paraId="00000578">
            <w:pPr>
              <w:rPr/>
            </w:pPr>
            <w:r w:rsidDel="00000000" w:rsidR="00000000" w:rsidRPr="00000000">
              <w:rPr>
                <w:rtl w:val="0"/>
              </w:rPr>
              <w:t xml:space="preserve">This property supports up to 1 refinement block.</w:t>
            </w:r>
          </w:p>
          <w:p w:rsidR="00000000" w:rsidDel="00000000" w:rsidP="00000000" w:rsidRDefault="00000000" w:rsidRPr="00000000" w14:paraId="00000579">
            <w:pPr>
              <w:rPr/>
            </w:pPr>
            <w:r w:rsidDel="00000000" w:rsidR="00000000" w:rsidRPr="00000000">
              <w:rPr>
                <w:rtl w:val="0"/>
              </w:rPr>
            </w:r>
          </w:p>
          <w:tbl>
            <w:tblPr>
              <w:tblStyle w:val="Table59"/>
              <w:tblW w:w="75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
              <w:gridCol w:w="6450"/>
              <w:tblGridChange w:id="0">
                <w:tblGrid>
                  <w:gridCol w:w="1080"/>
                  <w:gridCol w:w="6450"/>
                </w:tblGrid>
              </w:tblGridChange>
            </w:tblGrid>
            <w:tr>
              <w:trPr>
                <w:cantSplit w:val="0"/>
                <w:tblHeader w:val="0"/>
              </w:trPr>
              <w:tc>
                <w:tcPr>
                  <w:shd w:fill="d0e0e3" w:val="clear"/>
                </w:tcPr>
                <w:p w:rsidR="00000000" w:rsidDel="00000000" w:rsidP="00000000" w:rsidRDefault="00000000" w:rsidRPr="00000000" w14:paraId="0000057A">
                  <w:pPr>
                    <w:rPr/>
                  </w:pPr>
                  <w:r w:rsidDel="00000000" w:rsidR="00000000" w:rsidRPr="00000000">
                    <w:rPr/>
                    <w:drawing>
                      <wp:inline distB="114300" distT="114300" distL="114300" distR="114300">
                        <wp:extent cx="519113" cy="519113"/>
                        <wp:effectExtent b="0" l="0" r="0" t="0"/>
                        <wp:docPr id="9" name="image32.png"/>
                        <a:graphic>
                          <a:graphicData uri="http://schemas.openxmlformats.org/drawingml/2006/picture">
                            <pic:pic>
                              <pic:nvPicPr>
                                <pic:cNvPr id="0" name="image32.png"/>
                                <pic:cNvPicPr preferRelativeResize="0"/>
                              </pic:nvPicPr>
                              <pic:blipFill>
                                <a:blip r:embed="rId59"/>
                                <a:srcRect b="0" l="0" r="0" t="0"/>
                                <a:stretch>
                                  <a:fillRect/>
                                </a:stretch>
                              </pic:blipFill>
                              <pic:spPr>
                                <a:xfrm>
                                  <a:off x="0" y="0"/>
                                  <a:ext cx="519113" cy="519113"/>
                                </a:xfrm>
                                <a:prstGeom prst="rect"/>
                                <a:ln/>
                              </pic:spPr>
                            </pic:pic>
                          </a:graphicData>
                        </a:graphic>
                      </wp:inline>
                    </w:drawing>
                  </w:r>
                  <w:r w:rsidDel="00000000" w:rsidR="00000000" w:rsidRPr="00000000">
                    <w:rPr>
                      <w:rtl w:val="0"/>
                    </w:rPr>
                  </w:r>
                </w:p>
              </w:tc>
              <w:tc>
                <w:tcPr>
                  <w:shd w:fill="d0e0e3" w:val="clear"/>
                </w:tcPr>
                <w:p w:rsidR="00000000" w:rsidDel="00000000" w:rsidP="00000000" w:rsidRDefault="00000000" w:rsidRPr="00000000" w14:paraId="0000057B">
                  <w:pPr>
                    <w:rPr>
                      <w:b w:val="1"/>
                    </w:rPr>
                  </w:pPr>
                  <w:r w:rsidDel="00000000" w:rsidR="00000000" w:rsidRPr="00000000">
                    <w:rPr>
                      <w:b w:val="1"/>
                      <w:rtl w:val="0"/>
                    </w:rPr>
                    <w:t xml:space="preserve">Additional features on this property</w:t>
                  </w:r>
                </w:p>
                <w:p w:rsidR="00000000" w:rsidDel="00000000" w:rsidP="00000000" w:rsidRDefault="00000000" w:rsidRPr="00000000" w14:paraId="0000057C">
                  <w:pPr>
                    <w:rPr/>
                  </w:pPr>
                  <w:r w:rsidDel="00000000" w:rsidR="00000000" w:rsidRPr="00000000">
                    <w:rPr>
                      <w:rtl w:val="0"/>
                    </w:rPr>
                  </w:r>
                </w:p>
                <w:p w:rsidR="00000000" w:rsidDel="00000000" w:rsidP="00000000" w:rsidRDefault="00000000" w:rsidRPr="00000000" w14:paraId="0000057D">
                  <w:pPr>
                    <w:rPr/>
                  </w:pPr>
                  <w:r w:rsidDel="00000000" w:rsidR="00000000" w:rsidRPr="00000000">
                    <w:rPr>
                      <w:rtl w:val="0"/>
                    </w:rPr>
                    <w:t xml:space="preserve">startdescription</w:t>
                  </w:r>
                  <w:r w:rsidDel="00000000" w:rsidR="00000000" w:rsidRPr="00000000">
                    <w:rPr>
                      <w:rtl w:val="0"/>
                    </w:rPr>
                    <w:t xml:space="preserve"> can contain multiple refinement blocks. They cannot be nested, but you can use multiple in the same label.</w:t>
                  </w:r>
                </w:p>
                <w:p w:rsidR="00000000" w:rsidDel="00000000" w:rsidP="00000000" w:rsidRDefault="00000000" w:rsidRPr="00000000" w14:paraId="0000057E">
                  <w:pPr>
                    <w:spacing w:before="200" w:lineRule="auto"/>
                    <w:jc w:val="right"/>
                    <w:rPr/>
                  </w:pPr>
                  <w:hyperlink w:anchor="_or9rltqqkvt2">
                    <w:r w:rsidDel="00000000" w:rsidR="00000000" w:rsidRPr="00000000">
                      <w:rPr>
                        <w:i w:val="1"/>
                        <w:color w:val="1155cc"/>
                        <w:sz w:val="20"/>
                        <w:szCs w:val="20"/>
                        <w:u w:val="single"/>
                        <w:rtl w:val="0"/>
                      </w:rPr>
                      <w:t xml:space="preserve">What is this Bird?</w:t>
                    </w:r>
                  </w:hyperlink>
                  <w:r w:rsidDel="00000000" w:rsidR="00000000" w:rsidRPr="00000000">
                    <w:rPr>
                      <w:rtl w:val="0"/>
                    </w:rPr>
                  </w:r>
                </w:p>
              </w:tc>
            </w:tr>
          </w:tbl>
          <w:p w:rsidR="00000000" w:rsidDel="00000000" w:rsidP="00000000" w:rsidRDefault="00000000" w:rsidRPr="00000000" w14:paraId="0000057F">
            <w:pPr>
              <w:rPr/>
            </w:pPr>
            <w:r w:rsidDel="00000000" w:rsidR="00000000" w:rsidRPr="00000000">
              <w:rPr>
                <w:rtl w:val="0"/>
              </w:rPr>
            </w:r>
          </w:p>
        </w:tc>
      </w:tr>
      <w:tr>
        <w:trPr>
          <w:cantSplit w:val="0"/>
          <w:tblHeader w:val="0"/>
        </w:trPr>
        <w:tc>
          <w:tcPr>
            <w:tcBorders>
              <w:top w:color="4d3a00" w:space="0" w:sz="8" w:val="single"/>
              <w:left w:color="4d3a00" w:space="0" w:sz="18" w:val="single"/>
              <w:bottom w:color="4d3a00" w:space="0" w:sz="12" w:val="single"/>
              <w:right w:color="4d3a00" w:space="0" w:sz="8" w:val="single"/>
            </w:tcBorders>
            <w:shd w:fill="fff7e1" w:val="clear"/>
            <w:tcMar>
              <w:top w:w="100.0" w:type="dxa"/>
              <w:left w:w="100.0" w:type="dxa"/>
              <w:bottom w:w="100.0" w:type="dxa"/>
              <w:right w:w="100.0" w:type="dxa"/>
            </w:tcMar>
            <w:vAlign w:val="top"/>
          </w:tcPr>
          <w:p w:rsidR="00000000" w:rsidDel="00000000" w:rsidP="00000000" w:rsidRDefault="00000000" w:rsidRPr="00000000" w14:paraId="00000580">
            <w:pPr>
              <w:widowControl w:val="0"/>
              <w:spacing w:line="240" w:lineRule="auto"/>
              <w:rPr/>
            </w:pPr>
            <w:r w:rsidDel="00000000" w:rsidR="00000000" w:rsidRPr="00000000">
              <w:rPr>
                <w:rtl w:val="0"/>
              </w:rPr>
              <w:t xml:space="preserve">Default value</w:t>
            </w:r>
          </w:p>
        </w:tc>
        <w:tc>
          <w:tcPr>
            <w:tcBorders>
              <w:top w:color="4d3a00" w:space="0" w:sz="8" w:val="single"/>
              <w:left w:color="4d3a00" w:space="0" w:sz="8" w:val="single"/>
              <w:bottom w:color="4d3a00" w:space="0" w:sz="12" w:val="single"/>
              <w:right w:color="4d3a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581">
            <w:pPr>
              <w:widowControl w:val="0"/>
              <w:spacing w:line="240" w:lineRule="auto"/>
              <w:rPr/>
            </w:pPr>
            <w:r w:rsidDel="00000000" w:rsidR="00000000" w:rsidRPr="00000000">
              <w:rPr>
                <w:rtl w:val="0"/>
              </w:rPr>
              <w:t xml:space="preserve">"" (empty string)</w:t>
            </w:r>
          </w:p>
        </w:tc>
      </w:tr>
      <w:tr>
        <w:trPr>
          <w:cantSplit w:val="0"/>
          <w:trHeight w:val="440" w:hRule="atLeast"/>
          <w:tblHeader w:val="0"/>
        </w:trPr>
        <w:tc>
          <w:tcPr>
            <w:gridSpan w:val="2"/>
            <w:tcBorders>
              <w:top w:color="4d3a00" w:space="0" w:sz="12" w:val="single"/>
              <w:left w:color="4d3a00" w:space="0" w:sz="18" w:val="single"/>
              <w:bottom w:color="4d3a00" w:space="0" w:sz="12" w:val="single"/>
              <w:right w:color="741b47" w:space="0" w:sz="1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582">
            <w:pPr>
              <w:widowControl w:val="0"/>
              <w:spacing w:line="240" w:lineRule="auto"/>
              <w:jc w:val="left"/>
              <w:rPr>
                <w:b w:val="1"/>
              </w:rPr>
            </w:pPr>
            <w:r w:rsidDel="00000000" w:rsidR="00000000" w:rsidRPr="00000000">
              <w:rPr>
                <w:b w:val="1"/>
                <w:rtl w:val="0"/>
              </w:rPr>
              <w:t xml:space="preserve">Examples</w:t>
            </w:r>
          </w:p>
        </w:tc>
      </w:tr>
      <w:tr>
        <w:trPr>
          <w:cantSplit w:val="0"/>
          <w:trHeight w:val="440" w:hRule="atLeast"/>
          <w:tblHeader w:val="0"/>
        </w:trPr>
        <w:tc>
          <w:tcPr>
            <w:tcBorders>
              <w:top w:color="4d3a00" w:space="0" w:sz="12" w:val="single"/>
              <w:left w:color="4d3a00" w:space="0" w:sz="18" w:val="single"/>
              <w:bottom w:color="4d3a00" w:space="0" w:sz="18" w:val="single"/>
              <w:right w:color="4d3a00" w:space="0" w:sz="18" w:val="single"/>
            </w:tcBorders>
            <w:shd w:fill="fff7e1" w:val="clear"/>
            <w:tcMar>
              <w:top w:w="100.0" w:type="dxa"/>
              <w:left w:w="100.0" w:type="dxa"/>
              <w:bottom w:w="100.0" w:type="dxa"/>
              <w:right w:w="100.0" w:type="dxa"/>
            </w:tcMar>
            <w:vAlign w:val="top"/>
          </w:tcPr>
          <w:p w:rsidR="00000000" w:rsidDel="00000000" w:rsidP="00000000" w:rsidRDefault="00000000" w:rsidRPr="00000000" w14:paraId="00000584">
            <w:pPr>
              <w:widowControl w:val="0"/>
              <w:spacing w:line="240" w:lineRule="auto"/>
              <w:jc w:val="left"/>
              <w:rPr/>
            </w:pPr>
            <w:r w:rsidDel="00000000" w:rsidR="00000000" w:rsidRPr="00000000">
              <w:rPr>
                <w:rtl w:val="0"/>
              </w:rPr>
              <w:t xml:space="preserve">Simple use of the property</w:t>
            </w:r>
          </w:p>
        </w:tc>
        <w:tc>
          <w:tcPr>
            <w:tcBorders>
              <w:top w:color="4d3a00" w:space="0" w:sz="12" w:val="single"/>
              <w:left w:color="4d3a00" w:space="0" w:sz="18" w:val="single"/>
              <w:bottom w:color="4d3a00" w:space="0" w:sz="18" w:val="single"/>
              <w:right w:color="4d3a00" w:space="0" w:sz="18" w:val="single"/>
            </w:tcBorders>
            <w:shd w:fill="1e1e1e" w:val="clear"/>
            <w:tcMar>
              <w:top w:w="100.0" w:type="dxa"/>
              <w:left w:w="100.0" w:type="dxa"/>
              <w:bottom w:w="100.0" w:type="dxa"/>
              <w:right w:w="100.0" w:type="dxa"/>
            </w:tcMar>
            <w:vAlign w:val="top"/>
          </w:tcPr>
          <w:p w:rsidR="00000000" w:rsidDel="00000000" w:rsidP="00000000" w:rsidRDefault="00000000" w:rsidRPr="00000000" w14:paraId="00000585">
            <w:pPr>
              <w:widowControl w:val="0"/>
              <w:shd w:fill="1e1e1e" w:val="clear"/>
              <w:spacing w:line="325.71428571428567" w:lineRule="auto"/>
              <w:jc w:val="left"/>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586">
            <w:pPr>
              <w:widowControl w:val="0"/>
              <w:shd w:fill="1e1e1e" w:val="clear"/>
              <w:spacing w:line="325.71428571428567" w:lineRule="auto"/>
              <w:jc w:val="left"/>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"myid"</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587">
            <w:pPr>
              <w:widowControl w:val="0"/>
              <w:shd w:fill="1e1e1e" w:val="clear"/>
              <w:spacing w:line="325.71428571428567" w:lineRule="auto"/>
              <w:jc w:val="left"/>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"actionId"</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"explore"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588">
            <w:pPr>
              <w:widowControl w:val="0"/>
              <w:shd w:fill="1e1e1e" w:val="clear"/>
              <w:spacing w:line="325.71428571428567" w:lineRule="auto"/>
              <w:jc w:val="left"/>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startdescription</w:t>
            </w:r>
            <w:r w:rsidDel="00000000" w:rsidR="00000000" w:rsidRPr="00000000">
              <w:rPr>
                <w:rFonts w:ascii="Courier New" w:cs="Courier New" w:eastAsia="Courier New" w:hAnsi="Courier New"/>
                <w:color w:val="9cdcfe"/>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"I would like going on a walk."</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589">
            <w:pPr>
              <w:widowControl w:val="0"/>
              <w:shd w:fill="1e1e1e" w:val="clear"/>
              <w:spacing w:line="325.71428571428567" w:lineRule="auto"/>
              <w:jc w:val="left"/>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"description"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"This was a pleasant walk."</w:t>
            </w:r>
          </w:p>
          <w:p w:rsidR="00000000" w:rsidDel="00000000" w:rsidP="00000000" w:rsidRDefault="00000000" w:rsidRPr="00000000" w14:paraId="0000058A">
            <w:pPr>
              <w:widowControl w:val="0"/>
              <w:shd w:fill="1e1e1e" w:val="clear"/>
              <w:spacing w:line="325.71428571428567" w:lineRule="auto"/>
              <w:jc w:val="left"/>
              <w:rPr/>
            </w:pP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tl w:val="0"/>
              </w:rPr>
            </w:r>
          </w:p>
        </w:tc>
      </w:tr>
    </w:tbl>
    <w:p w:rsidR="00000000" w:rsidDel="00000000" w:rsidP="00000000" w:rsidRDefault="00000000" w:rsidRPr="00000000" w14:paraId="0000058B">
      <w:pPr>
        <w:pStyle w:val="Heading4"/>
        <w:pageBreakBefore w:val="0"/>
        <w:rPr/>
      </w:pPr>
      <w:bookmarkStart w:colFirst="0" w:colLast="0" w:name="_3wvpa8rviije" w:id="136"/>
      <w:bookmarkEnd w:id="136"/>
      <w:r w:rsidDel="00000000" w:rsidR="00000000" w:rsidRPr="00000000">
        <w:rPr>
          <w:rtl w:val="0"/>
        </w:rPr>
      </w:r>
    </w:p>
    <w:p w:rsidR="00000000" w:rsidDel="00000000" w:rsidP="00000000" w:rsidRDefault="00000000" w:rsidRPr="00000000" w14:paraId="0000058C">
      <w:pPr>
        <w:pStyle w:val="Heading4"/>
        <w:pageBreakBefore w:val="0"/>
        <w:rPr/>
      </w:pPr>
      <w:bookmarkStart w:colFirst="0" w:colLast="0" w:name="_yk8q84a84dw1" w:id="137"/>
      <w:bookmarkEnd w:id="137"/>
      <w:r w:rsidDel="00000000" w:rsidR="00000000" w:rsidRPr="00000000">
        <w:br w:type="page"/>
      </w:r>
      <w:r w:rsidDel="00000000" w:rsidR="00000000" w:rsidRPr="00000000">
        <w:rPr>
          <w:rtl w:val="0"/>
        </w:rPr>
      </w:r>
    </w:p>
    <w:p w:rsidR="00000000" w:rsidDel="00000000" w:rsidP="00000000" w:rsidRDefault="00000000" w:rsidRPr="00000000" w14:paraId="0000058D">
      <w:pPr>
        <w:pStyle w:val="Heading4"/>
        <w:pageBreakBefore w:val="0"/>
        <w:rPr/>
      </w:pPr>
      <w:bookmarkStart w:colFirst="0" w:colLast="0" w:name="_68936x6k4rkv" w:id="138"/>
      <w:bookmarkEnd w:id="138"/>
      <w:r w:rsidDel="00000000" w:rsidR="00000000" w:rsidRPr="00000000">
        <w:rPr>
          <w:rtl w:val="0"/>
        </w:rPr>
        <w:t xml:space="preserve">Description</w:t>
      </w:r>
      <w:r w:rsidDel="00000000" w:rsidR="00000000" w:rsidRPr="00000000">
        <w:rPr>
          <w:rtl w:val="0"/>
        </w:rPr>
      </w:r>
    </w:p>
    <w:tbl>
      <w:tblPr>
        <w:tblStyle w:val="Table6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20"/>
        <w:gridCol w:w="7740"/>
        <w:tblGridChange w:id="0">
          <w:tblGrid>
            <w:gridCol w:w="1620"/>
            <w:gridCol w:w="7740"/>
          </w:tblGrid>
        </w:tblGridChange>
      </w:tblGrid>
      <w:tr>
        <w:trPr>
          <w:cantSplit w:val="0"/>
          <w:trHeight w:val="330" w:hRule="atLeast"/>
          <w:tblHeader w:val="0"/>
        </w:trPr>
        <w:tc>
          <w:tcPr>
            <w:tcBorders>
              <w:top w:color="4d3a00" w:space="0" w:sz="18" w:val="single"/>
              <w:left w:color="4d3a00" w:space="0" w:sz="18" w:val="single"/>
              <w:bottom w:color="4d3a00" w:space="0" w:sz="12" w:val="single"/>
              <w:right w:color="4d3a00" w:space="0" w:sz="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58E">
            <w:pPr>
              <w:jc w:val="left"/>
              <w:rPr>
                <w:sz w:val="22"/>
                <w:szCs w:val="22"/>
              </w:rPr>
            </w:pPr>
            <w:r w:rsidDel="00000000" w:rsidR="00000000" w:rsidRPr="00000000">
              <w:rPr>
                <w:sz w:val="22"/>
                <w:szCs w:val="22"/>
                <w:rtl w:val="0"/>
              </w:rPr>
              <w:t xml:space="preserve">Property name</w:t>
            </w:r>
          </w:p>
        </w:tc>
        <w:tc>
          <w:tcPr>
            <w:tcBorders>
              <w:top w:color="4d3a00" w:space="0" w:sz="18" w:val="single"/>
              <w:left w:color="4d3a00" w:space="0" w:sz="8" w:val="single"/>
              <w:bottom w:color="4d3a00" w:space="0" w:sz="12" w:val="single"/>
              <w:right w:color="4d3a00" w:space="0" w:sz="1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58F">
            <w:pPr>
              <w:jc w:val="left"/>
              <w:rPr/>
            </w:pPr>
            <w:r w:rsidDel="00000000" w:rsidR="00000000" w:rsidRPr="00000000">
              <w:rPr>
                <w:rtl w:val="0"/>
              </w:rPr>
              <w:t xml:space="preserve">description</w:t>
            </w:r>
          </w:p>
        </w:tc>
      </w:tr>
      <w:tr>
        <w:trPr>
          <w:cantSplit w:val="0"/>
          <w:trHeight w:val="975" w:hRule="atLeast"/>
          <w:tblHeader w:val="0"/>
        </w:trPr>
        <w:tc>
          <w:tcPr>
            <w:tcBorders>
              <w:top w:color="4d3a00" w:space="0" w:sz="12" w:val="single"/>
              <w:left w:color="4d3a00" w:space="0" w:sz="18" w:val="single"/>
              <w:bottom w:color="4d3a00" w:space="0" w:sz="8" w:val="single"/>
              <w:right w:color="4d3a00" w:space="0" w:sz="8" w:val="single"/>
            </w:tcBorders>
            <w:shd w:fill="fff7e1" w:val="clear"/>
            <w:tcMar>
              <w:top w:w="100.0" w:type="dxa"/>
              <w:left w:w="100.0" w:type="dxa"/>
              <w:bottom w:w="100.0" w:type="dxa"/>
              <w:right w:w="100.0" w:type="dxa"/>
            </w:tcMar>
            <w:vAlign w:val="top"/>
          </w:tcPr>
          <w:p w:rsidR="00000000" w:rsidDel="00000000" w:rsidP="00000000" w:rsidRDefault="00000000" w:rsidRPr="00000000" w14:paraId="00000590">
            <w:pPr>
              <w:widowControl w:val="0"/>
              <w:spacing w:line="240" w:lineRule="auto"/>
              <w:rPr/>
            </w:pPr>
            <w:r w:rsidDel="00000000" w:rsidR="00000000" w:rsidRPr="00000000">
              <w:rPr>
                <w:rtl w:val="0"/>
              </w:rPr>
              <w:t xml:space="preserve">Explanation</w:t>
            </w:r>
          </w:p>
        </w:tc>
        <w:tc>
          <w:tcPr>
            <w:tcBorders>
              <w:top w:color="4d3a00" w:space="0" w:sz="12" w:val="single"/>
              <w:left w:color="4d3a00" w:space="0" w:sz="8" w:val="single"/>
              <w:bottom w:color="4d3a00" w:space="0" w:sz="8" w:val="single"/>
              <w:right w:color="4d3a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591">
            <w:pPr>
              <w:rPr/>
            </w:pPr>
            <w:r w:rsidDel="00000000" w:rsidR="00000000" w:rsidRPr="00000000">
              <w:rPr>
                <w:rtl w:val="0"/>
              </w:rPr>
              <w:t xml:space="preserve">This is the description displayed after the recipe has been completed. This text is never displayed if the recipe routes to another linked recipe, as the action is not considered completed until a recipe ends without starting another one.</w:t>
            </w:r>
          </w:p>
          <w:p w:rsidR="00000000" w:rsidDel="00000000" w:rsidP="00000000" w:rsidRDefault="00000000" w:rsidRPr="00000000" w14:paraId="00000592">
            <w:pPr>
              <w:rPr/>
            </w:pPr>
            <w:r w:rsidDel="00000000" w:rsidR="00000000" w:rsidRPr="00000000">
              <w:rPr>
                <w:rtl w:val="0"/>
              </w:rPr>
            </w:r>
          </w:p>
          <w:p w:rsidR="00000000" w:rsidDel="00000000" w:rsidP="00000000" w:rsidRDefault="00000000" w:rsidRPr="00000000" w14:paraId="00000593">
            <w:pPr>
              <w:rPr/>
            </w:pPr>
            <w:r w:rsidDel="00000000" w:rsidR="00000000" w:rsidRPr="00000000">
              <w:rPr>
                <w:rtl w:val="0"/>
              </w:rPr>
              <w:t xml:space="preserve">This property supports up to 1 refinement block.</w:t>
            </w:r>
          </w:p>
          <w:p w:rsidR="00000000" w:rsidDel="00000000" w:rsidP="00000000" w:rsidRDefault="00000000" w:rsidRPr="00000000" w14:paraId="00000594">
            <w:pPr>
              <w:rPr/>
            </w:pPr>
            <w:r w:rsidDel="00000000" w:rsidR="00000000" w:rsidRPr="00000000">
              <w:rPr>
                <w:rtl w:val="0"/>
              </w:rPr>
            </w:r>
          </w:p>
          <w:tbl>
            <w:tblPr>
              <w:tblStyle w:val="Table61"/>
              <w:tblW w:w="75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95"/>
              <w:gridCol w:w="6435"/>
              <w:tblGridChange w:id="0">
                <w:tblGrid>
                  <w:gridCol w:w="1095"/>
                  <w:gridCol w:w="6435"/>
                </w:tblGrid>
              </w:tblGridChange>
            </w:tblGrid>
            <w:tr>
              <w:trPr>
                <w:cantSplit w:val="0"/>
                <w:tblHeader w:val="0"/>
              </w:trPr>
              <w:tc>
                <w:tcPr>
                  <w:shd w:fill="d0e0e3" w:val="clear"/>
                </w:tcPr>
                <w:p w:rsidR="00000000" w:rsidDel="00000000" w:rsidP="00000000" w:rsidRDefault="00000000" w:rsidRPr="00000000" w14:paraId="00000595">
                  <w:pPr>
                    <w:rPr/>
                  </w:pPr>
                  <w:r w:rsidDel="00000000" w:rsidR="00000000" w:rsidRPr="00000000">
                    <w:rPr/>
                    <w:drawing>
                      <wp:inline distB="114300" distT="114300" distL="114300" distR="114300">
                        <wp:extent cx="519113" cy="519113"/>
                        <wp:effectExtent b="0" l="0" r="0" t="0"/>
                        <wp:docPr id="116" name="image32.png"/>
                        <a:graphic>
                          <a:graphicData uri="http://schemas.openxmlformats.org/drawingml/2006/picture">
                            <pic:pic>
                              <pic:nvPicPr>
                                <pic:cNvPr id="0" name="image32.png"/>
                                <pic:cNvPicPr preferRelativeResize="0"/>
                              </pic:nvPicPr>
                              <pic:blipFill>
                                <a:blip r:embed="rId59"/>
                                <a:srcRect b="0" l="0" r="0" t="0"/>
                                <a:stretch>
                                  <a:fillRect/>
                                </a:stretch>
                              </pic:blipFill>
                              <pic:spPr>
                                <a:xfrm>
                                  <a:off x="0" y="0"/>
                                  <a:ext cx="519113" cy="519113"/>
                                </a:xfrm>
                                <a:prstGeom prst="rect"/>
                                <a:ln/>
                              </pic:spPr>
                            </pic:pic>
                          </a:graphicData>
                        </a:graphic>
                      </wp:inline>
                    </w:drawing>
                  </w:r>
                  <w:r w:rsidDel="00000000" w:rsidR="00000000" w:rsidRPr="00000000">
                    <w:rPr>
                      <w:rtl w:val="0"/>
                    </w:rPr>
                  </w:r>
                </w:p>
              </w:tc>
              <w:tc>
                <w:tcPr>
                  <w:shd w:fill="d0e0e3" w:val="clear"/>
                </w:tcPr>
                <w:p w:rsidR="00000000" w:rsidDel="00000000" w:rsidP="00000000" w:rsidRDefault="00000000" w:rsidRPr="00000000" w14:paraId="00000596">
                  <w:pPr>
                    <w:rPr>
                      <w:b w:val="1"/>
                    </w:rPr>
                  </w:pPr>
                  <w:r w:rsidDel="00000000" w:rsidR="00000000" w:rsidRPr="00000000">
                    <w:rPr>
                      <w:b w:val="1"/>
                      <w:rtl w:val="0"/>
                    </w:rPr>
                    <w:t xml:space="preserve">Additional features on this property</w:t>
                  </w:r>
                </w:p>
                <w:p w:rsidR="00000000" w:rsidDel="00000000" w:rsidP="00000000" w:rsidRDefault="00000000" w:rsidRPr="00000000" w14:paraId="00000597">
                  <w:pPr>
                    <w:rPr/>
                  </w:pPr>
                  <w:r w:rsidDel="00000000" w:rsidR="00000000" w:rsidRPr="00000000">
                    <w:rPr>
                      <w:rtl w:val="0"/>
                    </w:rPr>
                  </w:r>
                </w:p>
                <w:p w:rsidR="00000000" w:rsidDel="00000000" w:rsidP="00000000" w:rsidRDefault="00000000" w:rsidRPr="00000000" w14:paraId="00000598">
                  <w:pPr>
                    <w:rPr/>
                  </w:pPr>
                  <w:r w:rsidDel="00000000" w:rsidR="00000000" w:rsidRPr="00000000">
                    <w:rPr>
                      <w:rtl w:val="0"/>
                    </w:rPr>
                    <w:t xml:space="preserve">startdescription</w:t>
                  </w:r>
                  <w:r w:rsidDel="00000000" w:rsidR="00000000" w:rsidRPr="00000000">
                    <w:rPr>
                      <w:rtl w:val="0"/>
                    </w:rPr>
                    <w:t xml:space="preserve"> can contain multiple refinement blocks. They cannot be nested, but you can use multiple in the same label.</w:t>
                  </w:r>
                </w:p>
                <w:p w:rsidR="00000000" w:rsidDel="00000000" w:rsidP="00000000" w:rsidRDefault="00000000" w:rsidRPr="00000000" w14:paraId="00000599">
                  <w:pPr>
                    <w:spacing w:before="200" w:lineRule="auto"/>
                    <w:jc w:val="right"/>
                    <w:rPr/>
                  </w:pPr>
                  <w:hyperlink w:anchor="_or9rltqqkvt2">
                    <w:r w:rsidDel="00000000" w:rsidR="00000000" w:rsidRPr="00000000">
                      <w:rPr>
                        <w:i w:val="1"/>
                        <w:color w:val="1155cc"/>
                        <w:sz w:val="20"/>
                        <w:szCs w:val="20"/>
                        <w:u w:val="single"/>
                        <w:rtl w:val="0"/>
                      </w:rPr>
                      <w:t xml:space="preserve">What is this Bird?</w:t>
                    </w:r>
                  </w:hyperlink>
                  <w:r w:rsidDel="00000000" w:rsidR="00000000" w:rsidRPr="00000000">
                    <w:rPr>
                      <w:rtl w:val="0"/>
                    </w:rPr>
                  </w:r>
                </w:p>
              </w:tc>
            </w:tr>
          </w:tbl>
          <w:p w:rsidR="00000000" w:rsidDel="00000000" w:rsidP="00000000" w:rsidRDefault="00000000" w:rsidRPr="00000000" w14:paraId="0000059A">
            <w:pPr>
              <w:rPr/>
            </w:pPr>
            <w:r w:rsidDel="00000000" w:rsidR="00000000" w:rsidRPr="00000000">
              <w:rPr>
                <w:rtl w:val="0"/>
              </w:rPr>
            </w:r>
          </w:p>
        </w:tc>
      </w:tr>
      <w:tr>
        <w:trPr>
          <w:cantSplit w:val="0"/>
          <w:tblHeader w:val="0"/>
        </w:trPr>
        <w:tc>
          <w:tcPr>
            <w:tcBorders>
              <w:top w:color="4d3a00" w:space="0" w:sz="8" w:val="single"/>
              <w:left w:color="4d3a00" w:space="0" w:sz="18" w:val="single"/>
              <w:bottom w:color="4d3a00" w:space="0" w:sz="12" w:val="single"/>
              <w:right w:color="4d3a00" w:space="0" w:sz="8" w:val="single"/>
            </w:tcBorders>
            <w:shd w:fill="fff7e1" w:val="clear"/>
            <w:tcMar>
              <w:top w:w="100.0" w:type="dxa"/>
              <w:left w:w="100.0" w:type="dxa"/>
              <w:bottom w:w="100.0" w:type="dxa"/>
              <w:right w:w="100.0" w:type="dxa"/>
            </w:tcMar>
            <w:vAlign w:val="top"/>
          </w:tcPr>
          <w:p w:rsidR="00000000" w:rsidDel="00000000" w:rsidP="00000000" w:rsidRDefault="00000000" w:rsidRPr="00000000" w14:paraId="0000059B">
            <w:pPr>
              <w:widowControl w:val="0"/>
              <w:spacing w:line="240" w:lineRule="auto"/>
              <w:rPr/>
            </w:pPr>
            <w:r w:rsidDel="00000000" w:rsidR="00000000" w:rsidRPr="00000000">
              <w:rPr>
                <w:rtl w:val="0"/>
              </w:rPr>
              <w:t xml:space="preserve">Default value</w:t>
            </w:r>
          </w:p>
        </w:tc>
        <w:tc>
          <w:tcPr>
            <w:tcBorders>
              <w:top w:color="4d3a00" w:space="0" w:sz="8" w:val="single"/>
              <w:left w:color="4d3a00" w:space="0" w:sz="8" w:val="single"/>
              <w:bottom w:color="4d3a00" w:space="0" w:sz="12" w:val="single"/>
              <w:right w:color="4d3a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59C">
            <w:pPr>
              <w:widowControl w:val="0"/>
              <w:spacing w:line="240" w:lineRule="auto"/>
              <w:rPr/>
            </w:pPr>
            <w:r w:rsidDel="00000000" w:rsidR="00000000" w:rsidRPr="00000000">
              <w:rPr>
                <w:rtl w:val="0"/>
              </w:rPr>
              <w:t xml:space="preserve">"" (empty string)</w:t>
            </w:r>
          </w:p>
        </w:tc>
      </w:tr>
      <w:tr>
        <w:trPr>
          <w:cantSplit w:val="0"/>
          <w:trHeight w:val="440" w:hRule="atLeast"/>
          <w:tblHeader w:val="0"/>
        </w:trPr>
        <w:tc>
          <w:tcPr>
            <w:gridSpan w:val="2"/>
            <w:tcBorders>
              <w:top w:color="4d3a00" w:space="0" w:sz="12" w:val="single"/>
              <w:left w:color="4d3a00" w:space="0" w:sz="18" w:val="single"/>
              <w:bottom w:color="4d3a00" w:space="0" w:sz="12" w:val="single"/>
              <w:right w:color="741b47" w:space="0" w:sz="1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59D">
            <w:pPr>
              <w:widowControl w:val="0"/>
              <w:spacing w:line="240" w:lineRule="auto"/>
              <w:jc w:val="left"/>
              <w:rPr>
                <w:b w:val="1"/>
              </w:rPr>
            </w:pPr>
            <w:r w:rsidDel="00000000" w:rsidR="00000000" w:rsidRPr="00000000">
              <w:rPr>
                <w:b w:val="1"/>
                <w:rtl w:val="0"/>
              </w:rPr>
              <w:t xml:space="preserve">Examples</w:t>
            </w:r>
          </w:p>
        </w:tc>
      </w:tr>
      <w:tr>
        <w:trPr>
          <w:cantSplit w:val="0"/>
          <w:trHeight w:val="440" w:hRule="atLeast"/>
          <w:tblHeader w:val="0"/>
        </w:trPr>
        <w:tc>
          <w:tcPr>
            <w:tcBorders>
              <w:top w:color="4d3a00" w:space="0" w:sz="12" w:val="single"/>
              <w:left w:color="4d3a00" w:space="0" w:sz="18" w:val="single"/>
              <w:bottom w:color="4d3a00" w:space="0" w:sz="18" w:val="single"/>
              <w:right w:color="4d3a00" w:space="0" w:sz="18" w:val="single"/>
            </w:tcBorders>
            <w:shd w:fill="fff7e1" w:val="clear"/>
            <w:tcMar>
              <w:top w:w="100.0" w:type="dxa"/>
              <w:left w:w="100.0" w:type="dxa"/>
              <w:bottom w:w="100.0" w:type="dxa"/>
              <w:right w:w="100.0" w:type="dxa"/>
            </w:tcMar>
            <w:vAlign w:val="top"/>
          </w:tcPr>
          <w:p w:rsidR="00000000" w:rsidDel="00000000" w:rsidP="00000000" w:rsidRDefault="00000000" w:rsidRPr="00000000" w14:paraId="0000059F">
            <w:pPr>
              <w:widowControl w:val="0"/>
              <w:spacing w:line="240" w:lineRule="auto"/>
              <w:jc w:val="left"/>
              <w:rPr/>
            </w:pPr>
            <w:r w:rsidDel="00000000" w:rsidR="00000000" w:rsidRPr="00000000">
              <w:rPr>
                <w:rtl w:val="0"/>
              </w:rPr>
              <w:t xml:space="preserve">Simple use of the property</w:t>
            </w:r>
          </w:p>
        </w:tc>
        <w:tc>
          <w:tcPr>
            <w:tcBorders>
              <w:top w:color="4d3a00" w:space="0" w:sz="12" w:val="single"/>
              <w:left w:color="4d3a00" w:space="0" w:sz="18" w:val="single"/>
              <w:bottom w:color="4d3a00" w:space="0" w:sz="18" w:val="single"/>
              <w:right w:color="4d3a00" w:space="0" w:sz="18" w:val="single"/>
            </w:tcBorders>
            <w:shd w:fill="1e1e1e" w:val="clear"/>
            <w:tcMar>
              <w:top w:w="100.0" w:type="dxa"/>
              <w:left w:w="100.0" w:type="dxa"/>
              <w:bottom w:w="100.0" w:type="dxa"/>
              <w:right w:w="100.0" w:type="dxa"/>
            </w:tcMar>
            <w:vAlign w:val="top"/>
          </w:tcPr>
          <w:p w:rsidR="00000000" w:rsidDel="00000000" w:rsidP="00000000" w:rsidRDefault="00000000" w:rsidRPr="00000000" w14:paraId="000005A0">
            <w:pPr>
              <w:widowControl w:val="0"/>
              <w:shd w:fill="1e1e1e" w:val="clear"/>
              <w:spacing w:line="325.71428571428567" w:lineRule="auto"/>
              <w:jc w:val="left"/>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5A1">
            <w:pPr>
              <w:widowControl w:val="0"/>
              <w:shd w:fill="1e1e1e" w:val="clear"/>
              <w:spacing w:line="325.71428571428567" w:lineRule="auto"/>
              <w:jc w:val="left"/>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"myid"</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5A2">
            <w:pPr>
              <w:widowControl w:val="0"/>
              <w:shd w:fill="1e1e1e" w:val="clear"/>
              <w:spacing w:line="325.71428571428567" w:lineRule="auto"/>
              <w:jc w:val="left"/>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"actionId"</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"explore"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5A3">
            <w:pPr>
              <w:widowControl w:val="0"/>
              <w:shd w:fill="1e1e1e" w:val="clear"/>
              <w:spacing w:line="325.71428571428567" w:lineRule="auto"/>
              <w:jc w:val="left"/>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startdescription</w:t>
            </w:r>
            <w:r w:rsidDel="00000000" w:rsidR="00000000" w:rsidRPr="00000000">
              <w:rPr>
                <w:rFonts w:ascii="Courier New" w:cs="Courier New" w:eastAsia="Courier New" w:hAnsi="Courier New"/>
                <w:color w:val="9cdcfe"/>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"I would like going on a walk."</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5A4">
            <w:pPr>
              <w:widowControl w:val="0"/>
              <w:shd w:fill="1e1e1e" w:val="clear"/>
              <w:spacing w:line="325.71428571428567" w:lineRule="auto"/>
              <w:jc w:val="left"/>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"description"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"This was a pleasant walk."</w:t>
            </w:r>
          </w:p>
          <w:p w:rsidR="00000000" w:rsidDel="00000000" w:rsidP="00000000" w:rsidRDefault="00000000" w:rsidRPr="00000000" w14:paraId="000005A5">
            <w:pPr>
              <w:widowControl w:val="0"/>
              <w:shd w:fill="1e1e1e" w:val="clear"/>
              <w:spacing w:line="325.71428571428567" w:lineRule="auto"/>
              <w:jc w:val="left"/>
              <w:rPr/>
            </w:pP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tl w:val="0"/>
              </w:rPr>
            </w:r>
          </w:p>
        </w:tc>
      </w:tr>
    </w:tbl>
    <w:p w:rsidR="00000000" w:rsidDel="00000000" w:rsidP="00000000" w:rsidRDefault="00000000" w:rsidRPr="00000000" w14:paraId="000005A6">
      <w:pPr>
        <w:pStyle w:val="Heading4"/>
        <w:rPr/>
      </w:pPr>
      <w:bookmarkStart w:colFirst="0" w:colLast="0" w:name="_biq53u3th1fs" w:id="139"/>
      <w:bookmarkEnd w:id="139"/>
      <w:r w:rsidDel="00000000" w:rsidR="00000000" w:rsidRPr="00000000">
        <w:rPr>
          <w:rtl w:val="0"/>
        </w:rPr>
      </w:r>
    </w:p>
    <w:p w:rsidR="00000000" w:rsidDel="00000000" w:rsidP="00000000" w:rsidRDefault="00000000" w:rsidRPr="00000000" w14:paraId="000005A7">
      <w:pPr>
        <w:pStyle w:val="Heading4"/>
        <w:rPr/>
      </w:pPr>
      <w:bookmarkStart w:colFirst="0" w:colLast="0" w:name="_96c8oa6s3hgn" w:id="140"/>
      <w:bookmarkEnd w:id="140"/>
      <w:r w:rsidDel="00000000" w:rsidR="00000000" w:rsidRPr="00000000">
        <w:br w:type="page"/>
      </w:r>
      <w:r w:rsidDel="00000000" w:rsidR="00000000" w:rsidRPr="00000000">
        <w:rPr>
          <w:rtl w:val="0"/>
        </w:rPr>
      </w:r>
    </w:p>
    <w:p w:rsidR="00000000" w:rsidDel="00000000" w:rsidP="00000000" w:rsidRDefault="00000000" w:rsidRPr="00000000" w14:paraId="000005A8">
      <w:pPr>
        <w:pStyle w:val="Heading4"/>
        <w:rPr/>
      </w:pPr>
      <w:bookmarkStart w:colFirst="0" w:colLast="0" w:name="_4wwoqkyue9xf" w:id="141"/>
      <w:bookmarkEnd w:id="141"/>
      <w:r w:rsidDel="00000000" w:rsidR="00000000" w:rsidRPr="00000000">
        <w:rPr>
          <w:rtl w:val="0"/>
        </w:rPr>
        <w:t xml:space="preserve">Requirements</w:t>
      </w:r>
    </w:p>
    <w:tbl>
      <w:tblPr>
        <w:tblStyle w:val="Table6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20"/>
        <w:gridCol w:w="7740"/>
        <w:tblGridChange w:id="0">
          <w:tblGrid>
            <w:gridCol w:w="1620"/>
            <w:gridCol w:w="7740"/>
          </w:tblGrid>
        </w:tblGridChange>
      </w:tblGrid>
      <w:tr>
        <w:trPr>
          <w:cantSplit w:val="0"/>
          <w:trHeight w:val="480" w:hRule="atLeast"/>
          <w:tblHeader w:val="0"/>
        </w:trPr>
        <w:tc>
          <w:tcPr>
            <w:tcBorders>
              <w:top w:color="4d3a00" w:space="0" w:sz="18" w:val="single"/>
              <w:left w:color="4d3a00" w:space="0" w:sz="18" w:val="single"/>
              <w:bottom w:color="4d3a00" w:space="0" w:sz="12" w:val="single"/>
              <w:right w:color="4d3a00" w:space="0" w:sz="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5A9">
            <w:pPr>
              <w:jc w:val="left"/>
              <w:rPr>
                <w:sz w:val="22"/>
                <w:szCs w:val="22"/>
              </w:rPr>
            </w:pPr>
            <w:r w:rsidDel="00000000" w:rsidR="00000000" w:rsidRPr="00000000">
              <w:rPr>
                <w:sz w:val="22"/>
                <w:szCs w:val="22"/>
                <w:rtl w:val="0"/>
              </w:rPr>
              <w:t xml:space="preserve">Property name</w:t>
            </w:r>
          </w:p>
        </w:tc>
        <w:tc>
          <w:tcPr>
            <w:tcBorders>
              <w:top w:color="4d3a00" w:space="0" w:sz="18" w:val="single"/>
              <w:left w:color="4d3a00" w:space="0" w:sz="8" w:val="single"/>
              <w:bottom w:color="4d3a00" w:space="0" w:sz="12" w:val="single"/>
              <w:right w:color="4d3a00" w:space="0" w:sz="1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5AA">
            <w:pPr>
              <w:jc w:val="left"/>
              <w:rPr/>
            </w:pPr>
            <w:r w:rsidDel="00000000" w:rsidR="00000000" w:rsidRPr="00000000">
              <w:rPr>
                <w:rtl w:val="0"/>
              </w:rPr>
              <w:t xml:space="preserve">requirements</w:t>
            </w:r>
          </w:p>
        </w:tc>
      </w:tr>
      <w:tr>
        <w:trPr>
          <w:cantSplit w:val="0"/>
          <w:trHeight w:val="975" w:hRule="atLeast"/>
          <w:tblHeader w:val="0"/>
        </w:trPr>
        <w:tc>
          <w:tcPr>
            <w:tcBorders>
              <w:top w:color="4d3a00" w:space="0" w:sz="12" w:val="single"/>
              <w:left w:color="4d3a00" w:space="0" w:sz="18" w:val="single"/>
              <w:bottom w:color="4d3a00" w:space="0" w:sz="8" w:val="single"/>
              <w:right w:color="4d3a00" w:space="0" w:sz="8" w:val="single"/>
            </w:tcBorders>
            <w:shd w:fill="fff7e1" w:val="clear"/>
            <w:tcMar>
              <w:top w:w="100.0" w:type="dxa"/>
              <w:left w:w="100.0" w:type="dxa"/>
              <w:bottom w:w="100.0" w:type="dxa"/>
              <w:right w:w="100.0" w:type="dxa"/>
            </w:tcMar>
            <w:vAlign w:val="top"/>
          </w:tcPr>
          <w:p w:rsidR="00000000" w:rsidDel="00000000" w:rsidP="00000000" w:rsidRDefault="00000000" w:rsidRPr="00000000" w14:paraId="000005AB">
            <w:pPr>
              <w:widowControl w:val="0"/>
              <w:spacing w:line="240" w:lineRule="auto"/>
              <w:rPr/>
            </w:pPr>
            <w:r w:rsidDel="00000000" w:rsidR="00000000" w:rsidRPr="00000000">
              <w:rPr>
                <w:rtl w:val="0"/>
              </w:rPr>
              <w:t xml:space="preserve">Explanation</w:t>
            </w:r>
          </w:p>
        </w:tc>
        <w:tc>
          <w:tcPr>
            <w:tcBorders>
              <w:top w:color="4d3a00" w:space="0" w:sz="12" w:val="single"/>
              <w:left w:color="4d3a00" w:space="0" w:sz="8" w:val="single"/>
              <w:bottom w:color="4d3a00" w:space="0" w:sz="8" w:val="single"/>
              <w:right w:color="4d3a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5AC">
            <w:pPr>
              <w:rPr/>
            </w:pPr>
            <w:r w:rsidDel="00000000" w:rsidR="00000000" w:rsidRPr="00000000">
              <w:rPr>
                <w:rtl w:val="0"/>
              </w:rPr>
              <w:t xml:space="preserve">This is an inclusive set of conditions that is evaluated whenever the recipe is encountered in a recipe link to decide whether or not to execute the recipe. The list of elements (and aspects) must all be present within the recipe’s element stack.</w:t>
            </w:r>
          </w:p>
          <w:p w:rsidR="00000000" w:rsidDel="00000000" w:rsidP="00000000" w:rsidRDefault="00000000" w:rsidRPr="00000000" w14:paraId="000005AD">
            <w:pPr>
              <w:rPr/>
            </w:pPr>
            <w:r w:rsidDel="00000000" w:rsidR="00000000" w:rsidRPr="00000000">
              <w:rPr>
                <w:rtl w:val="0"/>
              </w:rPr>
              <w:t xml:space="preserve">This can also be used comparatively, having a requirement of </w:t>
            </w:r>
            <w:r w:rsidDel="00000000" w:rsidR="00000000" w:rsidRPr="00000000">
              <w:rPr>
                <w:rFonts w:ascii="Courier New" w:cs="Courier New" w:eastAsia="Courier New" w:hAnsi="Courier New"/>
                <w:rtl w:val="0"/>
              </w:rPr>
              <w:t xml:space="preserve">"element_1" : "element_2"</w:t>
            </w:r>
            <w:r w:rsidDel="00000000" w:rsidR="00000000" w:rsidRPr="00000000">
              <w:rPr>
                <w:rtl w:val="0"/>
              </w:rPr>
              <w:t xml:space="preserve"> requires that you have a greater than or equal quantity of "element_1" as "element_2". Furthermore, negative numbers are allowed, and function as "less than", allowing -1 to represent 0, -2 to represent having 1 or 0, etc.</w:t>
            </w:r>
          </w:p>
          <w:p w:rsidR="00000000" w:rsidDel="00000000" w:rsidP="00000000" w:rsidRDefault="00000000" w:rsidRPr="00000000" w14:paraId="000005AE">
            <w:pPr>
              <w:rPr/>
            </w:pPr>
            <w:r w:rsidDel="00000000" w:rsidR="00000000" w:rsidRPr="00000000">
              <w:rPr>
                <w:rtl w:val="0"/>
              </w:rPr>
            </w:r>
          </w:p>
          <w:tbl>
            <w:tblPr>
              <w:tblStyle w:val="Table63"/>
              <w:tblW w:w="75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
              <w:gridCol w:w="6450"/>
              <w:tblGridChange w:id="0">
                <w:tblGrid>
                  <w:gridCol w:w="1080"/>
                  <w:gridCol w:w="6450"/>
                </w:tblGrid>
              </w:tblGridChange>
            </w:tblGrid>
            <w:tr>
              <w:trPr>
                <w:cantSplit w:val="0"/>
                <w:tblHeader w:val="0"/>
              </w:trPr>
              <w:tc>
                <w:tcPr>
                  <w:shd w:fill="d0e0e3" w:val="clear"/>
                </w:tcPr>
                <w:p w:rsidR="00000000" w:rsidDel="00000000" w:rsidP="00000000" w:rsidRDefault="00000000" w:rsidRPr="00000000" w14:paraId="000005AF">
                  <w:pPr>
                    <w:rPr/>
                  </w:pPr>
                  <w:r w:rsidDel="00000000" w:rsidR="00000000" w:rsidRPr="00000000">
                    <w:rPr/>
                    <w:drawing>
                      <wp:inline distB="114300" distT="114300" distL="114300" distR="114300">
                        <wp:extent cx="519113" cy="519113"/>
                        <wp:effectExtent b="0" l="0" r="0" t="0"/>
                        <wp:docPr id="29" name="image32.png"/>
                        <a:graphic>
                          <a:graphicData uri="http://schemas.openxmlformats.org/drawingml/2006/picture">
                            <pic:pic>
                              <pic:nvPicPr>
                                <pic:cNvPr id="0" name="image32.png"/>
                                <pic:cNvPicPr preferRelativeResize="0"/>
                              </pic:nvPicPr>
                              <pic:blipFill>
                                <a:blip r:embed="rId59"/>
                                <a:srcRect b="0" l="0" r="0" t="0"/>
                                <a:stretch>
                                  <a:fillRect/>
                                </a:stretch>
                              </pic:blipFill>
                              <pic:spPr>
                                <a:xfrm>
                                  <a:off x="0" y="0"/>
                                  <a:ext cx="519113" cy="519113"/>
                                </a:xfrm>
                                <a:prstGeom prst="rect"/>
                                <a:ln/>
                              </pic:spPr>
                            </pic:pic>
                          </a:graphicData>
                        </a:graphic>
                      </wp:inline>
                    </w:drawing>
                  </w:r>
                  <w:r w:rsidDel="00000000" w:rsidR="00000000" w:rsidRPr="00000000">
                    <w:rPr>
                      <w:rtl w:val="0"/>
                    </w:rPr>
                  </w:r>
                </w:p>
              </w:tc>
              <w:tc>
                <w:tcPr>
                  <w:shd w:fill="d0e0e3" w:val="clear"/>
                </w:tcPr>
                <w:p w:rsidR="00000000" w:rsidDel="00000000" w:rsidP="00000000" w:rsidRDefault="00000000" w:rsidRPr="00000000" w14:paraId="000005B0">
                  <w:pPr>
                    <w:rPr>
                      <w:b w:val="1"/>
                    </w:rPr>
                  </w:pPr>
                  <w:r w:rsidDel="00000000" w:rsidR="00000000" w:rsidRPr="00000000">
                    <w:rPr>
                      <w:b w:val="1"/>
                      <w:rtl w:val="0"/>
                    </w:rPr>
                    <w:t xml:space="preserve">Additional features on this property</w:t>
                  </w:r>
                </w:p>
                <w:p w:rsidR="00000000" w:rsidDel="00000000" w:rsidP="00000000" w:rsidRDefault="00000000" w:rsidRPr="00000000" w14:paraId="000005B1">
                  <w:pPr>
                    <w:rPr/>
                  </w:pPr>
                  <w:r w:rsidDel="00000000" w:rsidR="00000000" w:rsidRPr="00000000">
                    <w:rPr>
                      <w:rtl w:val="0"/>
                    </w:rPr>
                  </w:r>
                </w:p>
                <w:p w:rsidR="00000000" w:rsidDel="00000000" w:rsidP="00000000" w:rsidRDefault="00000000" w:rsidRPr="00000000" w14:paraId="000005B2">
                  <w:pPr>
                    <w:rPr/>
                  </w:pPr>
                  <w:r w:rsidDel="00000000" w:rsidR="00000000" w:rsidRPr="00000000">
                    <w:rPr>
                      <w:rtl w:val="0"/>
                    </w:rPr>
                    <w:t xml:space="preserve">The amounts can only be defined by a value, or the id of an element, and always only reference things that are in the verb. Use the </w:t>
                  </w:r>
                  <w:hyperlink w:anchor="_5lkyygb5c8ov">
                    <w:r w:rsidDel="00000000" w:rsidR="00000000" w:rsidRPr="00000000">
                      <w:rPr>
                        <w:color w:val="1155cc"/>
                        <w:u w:val="single"/>
                        <w:rtl w:val="0"/>
                      </w:rPr>
                      <w:t xml:space="preserve">grandReqs</w:t>
                    </w:r>
                  </w:hyperlink>
                  <w:r w:rsidDel="00000000" w:rsidR="00000000" w:rsidRPr="00000000">
                    <w:rPr>
                      <w:rtl w:val="0"/>
                    </w:rPr>
                    <w:t xml:space="preserve"> property for more flexibility.</w:t>
                  </w:r>
                </w:p>
                <w:p w:rsidR="00000000" w:rsidDel="00000000" w:rsidP="00000000" w:rsidRDefault="00000000" w:rsidRPr="00000000" w14:paraId="000005B3">
                  <w:pPr>
                    <w:spacing w:before="200" w:lineRule="auto"/>
                    <w:jc w:val="right"/>
                    <w:rPr/>
                  </w:pPr>
                  <w:hyperlink w:anchor="_or9rltqqkvt2">
                    <w:r w:rsidDel="00000000" w:rsidR="00000000" w:rsidRPr="00000000">
                      <w:rPr>
                        <w:i w:val="1"/>
                        <w:color w:val="1155cc"/>
                        <w:sz w:val="20"/>
                        <w:szCs w:val="20"/>
                        <w:u w:val="single"/>
                        <w:rtl w:val="0"/>
                      </w:rPr>
                      <w:t xml:space="preserve">What is this Bird?</w:t>
                    </w:r>
                  </w:hyperlink>
                  <w:r w:rsidDel="00000000" w:rsidR="00000000" w:rsidRPr="00000000">
                    <w:rPr>
                      <w:rtl w:val="0"/>
                    </w:rPr>
                  </w:r>
                </w:p>
              </w:tc>
            </w:tr>
          </w:tbl>
          <w:p w:rsidR="00000000" w:rsidDel="00000000" w:rsidP="00000000" w:rsidRDefault="00000000" w:rsidRPr="00000000" w14:paraId="000005B4">
            <w:pPr>
              <w:rPr/>
            </w:pPr>
            <w:r w:rsidDel="00000000" w:rsidR="00000000" w:rsidRPr="00000000">
              <w:rPr>
                <w:rtl w:val="0"/>
              </w:rPr>
            </w:r>
          </w:p>
        </w:tc>
      </w:tr>
      <w:tr>
        <w:trPr>
          <w:cantSplit w:val="0"/>
          <w:tblHeader w:val="0"/>
        </w:trPr>
        <w:tc>
          <w:tcPr>
            <w:tcBorders>
              <w:top w:color="4d3a00" w:space="0" w:sz="8" w:val="single"/>
              <w:left w:color="4d3a00" w:space="0" w:sz="18" w:val="single"/>
              <w:bottom w:color="4d3a00" w:space="0" w:sz="12" w:val="single"/>
              <w:right w:color="4d3a00" w:space="0" w:sz="8" w:val="single"/>
            </w:tcBorders>
            <w:shd w:fill="fff7e1" w:val="clear"/>
            <w:tcMar>
              <w:top w:w="100.0" w:type="dxa"/>
              <w:left w:w="100.0" w:type="dxa"/>
              <w:bottom w:w="100.0" w:type="dxa"/>
              <w:right w:w="100.0" w:type="dxa"/>
            </w:tcMar>
            <w:vAlign w:val="top"/>
          </w:tcPr>
          <w:p w:rsidR="00000000" w:rsidDel="00000000" w:rsidP="00000000" w:rsidRDefault="00000000" w:rsidRPr="00000000" w14:paraId="000005B5">
            <w:pPr>
              <w:widowControl w:val="0"/>
              <w:spacing w:line="240" w:lineRule="auto"/>
              <w:rPr/>
            </w:pPr>
            <w:r w:rsidDel="00000000" w:rsidR="00000000" w:rsidRPr="00000000">
              <w:rPr>
                <w:rtl w:val="0"/>
              </w:rPr>
              <w:t xml:space="preserve">Default value</w:t>
            </w:r>
          </w:p>
        </w:tc>
        <w:tc>
          <w:tcPr>
            <w:tcBorders>
              <w:top w:color="4d3a00" w:space="0" w:sz="8" w:val="single"/>
              <w:left w:color="4d3a00" w:space="0" w:sz="8" w:val="single"/>
              <w:bottom w:color="4d3a00" w:space="0" w:sz="12" w:val="single"/>
              <w:right w:color="4d3a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5B6">
            <w:pPr>
              <w:widowControl w:val="0"/>
              <w:spacing w:line="240" w:lineRule="auto"/>
              <w:rPr/>
            </w:pPr>
            <w:r w:rsidDel="00000000" w:rsidR="00000000" w:rsidRPr="00000000">
              <w:rPr>
                <w:rtl w:val="0"/>
              </w:rPr>
              <w:t xml:space="preserve">{} (no requirements)</w:t>
            </w:r>
          </w:p>
        </w:tc>
      </w:tr>
      <w:tr>
        <w:trPr>
          <w:cantSplit w:val="0"/>
          <w:trHeight w:val="440" w:hRule="atLeast"/>
          <w:tblHeader w:val="0"/>
        </w:trPr>
        <w:tc>
          <w:tcPr>
            <w:gridSpan w:val="2"/>
            <w:tcBorders>
              <w:top w:color="4d3a00" w:space="0" w:sz="12" w:val="single"/>
              <w:left w:color="4d3a00" w:space="0" w:sz="18" w:val="single"/>
              <w:bottom w:color="4d3a00" w:space="0" w:sz="12" w:val="single"/>
              <w:right w:color="741b47" w:space="0" w:sz="1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5B7">
            <w:pPr>
              <w:widowControl w:val="0"/>
              <w:spacing w:line="240" w:lineRule="auto"/>
              <w:jc w:val="left"/>
              <w:rPr>
                <w:b w:val="1"/>
              </w:rPr>
            </w:pPr>
            <w:r w:rsidDel="00000000" w:rsidR="00000000" w:rsidRPr="00000000">
              <w:rPr>
                <w:b w:val="1"/>
                <w:rtl w:val="0"/>
              </w:rPr>
              <w:t xml:space="preserve">Examples</w:t>
            </w:r>
          </w:p>
        </w:tc>
      </w:tr>
      <w:tr>
        <w:trPr>
          <w:cantSplit w:val="0"/>
          <w:trHeight w:val="440" w:hRule="atLeast"/>
          <w:tblHeader w:val="0"/>
        </w:trPr>
        <w:tc>
          <w:tcPr>
            <w:tcBorders>
              <w:top w:color="4d3a00" w:space="0" w:sz="12" w:val="single"/>
              <w:left w:color="4d3a00" w:space="0" w:sz="18" w:val="single"/>
              <w:bottom w:color="4d3a00" w:space="0" w:sz="18" w:val="single"/>
              <w:right w:color="4d3a00" w:space="0" w:sz="18" w:val="single"/>
            </w:tcBorders>
            <w:shd w:fill="fff7e1" w:val="clear"/>
            <w:tcMar>
              <w:top w:w="100.0" w:type="dxa"/>
              <w:left w:w="100.0" w:type="dxa"/>
              <w:bottom w:w="100.0" w:type="dxa"/>
              <w:right w:w="100.0" w:type="dxa"/>
            </w:tcMar>
            <w:vAlign w:val="top"/>
          </w:tcPr>
          <w:p w:rsidR="00000000" w:rsidDel="00000000" w:rsidP="00000000" w:rsidRDefault="00000000" w:rsidRPr="00000000" w14:paraId="000005B9">
            <w:pPr>
              <w:widowControl w:val="0"/>
              <w:spacing w:line="240" w:lineRule="auto"/>
              <w:jc w:val="left"/>
              <w:rPr/>
            </w:pPr>
            <w:r w:rsidDel="00000000" w:rsidR="00000000" w:rsidRPr="00000000">
              <w:rPr>
                <w:rtl w:val="0"/>
              </w:rPr>
              <w:t xml:space="preserve">Simple use of the property</w:t>
            </w:r>
          </w:p>
        </w:tc>
        <w:tc>
          <w:tcPr>
            <w:tcBorders>
              <w:top w:color="4d3a00" w:space="0" w:sz="12" w:val="single"/>
              <w:left w:color="4d3a00" w:space="0" w:sz="18" w:val="single"/>
              <w:bottom w:color="4d3a00" w:space="0" w:sz="18" w:val="single"/>
              <w:right w:color="4d3a00" w:space="0" w:sz="18" w:val="single"/>
            </w:tcBorders>
            <w:shd w:fill="1e1e1e" w:val="clear"/>
            <w:tcMar>
              <w:top w:w="100.0" w:type="dxa"/>
              <w:left w:w="100.0" w:type="dxa"/>
              <w:bottom w:w="100.0" w:type="dxa"/>
              <w:right w:w="100.0" w:type="dxa"/>
            </w:tcMar>
            <w:vAlign w:val="top"/>
          </w:tcPr>
          <w:p w:rsidR="00000000" w:rsidDel="00000000" w:rsidP="00000000" w:rsidRDefault="00000000" w:rsidRPr="00000000" w14:paraId="000005BA">
            <w:pPr>
              <w:widowControl w:val="0"/>
              <w:spacing w:line="240" w:lineRule="auto"/>
              <w:jc w:val="left"/>
              <w:rPr/>
            </w:pPr>
            <w:r w:rsidDel="00000000" w:rsidR="00000000" w:rsidRPr="00000000">
              <w:rPr/>
              <w:drawing>
                <wp:inline distB="114300" distT="114300" distL="114300" distR="114300">
                  <wp:extent cx="4495800" cy="1657350"/>
                  <wp:effectExtent b="0" l="0" r="0" t="0"/>
                  <wp:docPr descr="{&#10;   &quot;id&quot;: &quot;myrecipe&quot;,&#10;   &quot;actionId&quot;: &quot;talk&quot;,&#10;   &quot;startdescription&quot;: &quot;I would like going on a walk.&quot;,&#10;   &quot;description&quot;: &quot;That was a pleasant walk.&quot;,&#10;   &quot;requirements&quot;: {&#10;      &quot;health&quot;: 1&#10;   }&#10;}" id="81" name="image66.png"/>
                  <a:graphic>
                    <a:graphicData uri="http://schemas.openxmlformats.org/drawingml/2006/picture">
                      <pic:pic>
                        <pic:nvPicPr>
                          <pic:cNvPr descr="{&#10;   &quot;id&quot;: &quot;myrecipe&quot;,&#10;   &quot;actionId&quot;: &quot;talk&quot;,&#10;   &quot;startdescription&quot;: &quot;I would like going on a walk.&quot;,&#10;   &quot;description&quot;: &quot;That was a pleasant walk.&quot;,&#10;   &quot;requirements&quot;: {&#10;      &quot;health&quot;: 1&#10;   }&#10;}" id="0" name="image66.png"/>
                          <pic:cNvPicPr preferRelativeResize="0"/>
                        </pic:nvPicPr>
                        <pic:blipFill>
                          <a:blip r:embed="rId76"/>
                          <a:srcRect b="0" l="0" r="0" t="0"/>
                          <a:stretch>
                            <a:fillRect/>
                          </a:stretch>
                        </pic:blipFill>
                        <pic:spPr>
                          <a:xfrm>
                            <a:off x="0" y="0"/>
                            <a:ext cx="4495800" cy="1657350"/>
                          </a:xfrm>
                          <a:prstGeom prst="rect"/>
                          <a:ln/>
                        </pic:spPr>
                      </pic:pic>
                    </a:graphicData>
                  </a:graphic>
                </wp:inline>
              </w:drawing>
            </w:r>
            <w:r w:rsidDel="00000000" w:rsidR="00000000" w:rsidRPr="00000000">
              <w:rPr>
                <w:rtl w:val="0"/>
              </w:rPr>
            </w:r>
          </w:p>
        </w:tc>
      </w:tr>
      <w:tr>
        <w:trPr>
          <w:cantSplit w:val="0"/>
          <w:trHeight w:val="440" w:hRule="atLeast"/>
          <w:tblHeader w:val="0"/>
        </w:trPr>
        <w:tc>
          <w:tcPr>
            <w:tcBorders>
              <w:top w:color="4d3a00" w:space="0" w:sz="12" w:val="single"/>
              <w:left w:color="4d3a00" w:space="0" w:sz="18" w:val="single"/>
              <w:bottom w:color="4d3a00" w:space="0" w:sz="18" w:val="single"/>
              <w:right w:color="4d3a00" w:space="0" w:sz="18" w:val="single"/>
            </w:tcBorders>
            <w:shd w:fill="fff7e1" w:val="clear"/>
            <w:tcMar>
              <w:top w:w="100.0" w:type="dxa"/>
              <w:left w:w="100.0" w:type="dxa"/>
              <w:bottom w:w="100.0" w:type="dxa"/>
              <w:right w:w="100.0" w:type="dxa"/>
            </w:tcMar>
            <w:vAlign w:val="top"/>
          </w:tcPr>
          <w:p w:rsidR="00000000" w:rsidDel="00000000" w:rsidP="00000000" w:rsidRDefault="00000000" w:rsidRPr="00000000" w14:paraId="000005BB">
            <w:pPr>
              <w:widowControl w:val="0"/>
              <w:spacing w:line="240" w:lineRule="auto"/>
              <w:jc w:val="left"/>
              <w:rPr/>
            </w:pPr>
            <w:r w:rsidDel="00000000" w:rsidR="00000000" w:rsidRPr="00000000">
              <w:rPr>
                <w:rtl w:val="0"/>
              </w:rPr>
              <w:t xml:space="preserve">Use of the comparative syntax</w:t>
            </w:r>
          </w:p>
        </w:tc>
        <w:tc>
          <w:tcPr>
            <w:tcBorders>
              <w:top w:color="4d3a00" w:space="0" w:sz="12" w:val="single"/>
              <w:left w:color="4d3a00" w:space="0" w:sz="18" w:val="single"/>
              <w:bottom w:color="4d3a00" w:space="0" w:sz="18" w:val="single"/>
              <w:right w:color="4d3a00" w:space="0" w:sz="18" w:val="single"/>
            </w:tcBorders>
            <w:shd w:fill="1e1e1e" w:val="clear"/>
            <w:tcMar>
              <w:top w:w="100.0" w:type="dxa"/>
              <w:left w:w="100.0" w:type="dxa"/>
              <w:bottom w:w="100.0" w:type="dxa"/>
              <w:right w:w="100.0" w:type="dxa"/>
            </w:tcMar>
            <w:vAlign w:val="top"/>
          </w:tcPr>
          <w:p w:rsidR="00000000" w:rsidDel="00000000" w:rsidP="00000000" w:rsidRDefault="00000000" w:rsidRPr="00000000" w14:paraId="000005BC">
            <w:pPr>
              <w:widowControl w:val="0"/>
              <w:spacing w:line="240" w:lineRule="auto"/>
              <w:jc w:val="left"/>
              <w:rPr/>
            </w:pPr>
            <w:r w:rsidDel="00000000" w:rsidR="00000000" w:rsidRPr="00000000">
              <w:rPr/>
              <w:drawing>
                <wp:inline distB="114300" distT="114300" distL="114300" distR="114300">
                  <wp:extent cx="4467225" cy="1657350"/>
                  <wp:effectExtent b="0" l="0" r="0" t="0"/>
                  <wp:docPr descr="{&#10;   &quot;id&quot;: &quot;myrecipe&quot;,&#10;   &quot;actionId&quot;: &quot;talk&quot;,&#10;   &quot;startdescription&quot;: &quot;I would like going on a walk.&quot;,&#10;   &quot;description&quot;: &quot;That was a pleasant walk.&quot;,&#10;   &quot;requirements&quot;: {&#10;      &quot;health&quot;: &quot;lantern&quot;&#10;   }&#10;}" id="39" name="image28.png"/>
                  <a:graphic>
                    <a:graphicData uri="http://schemas.openxmlformats.org/drawingml/2006/picture">
                      <pic:pic>
                        <pic:nvPicPr>
                          <pic:cNvPr descr="{&#10;   &quot;id&quot;: &quot;myrecipe&quot;,&#10;   &quot;actionId&quot;: &quot;talk&quot;,&#10;   &quot;startdescription&quot;: &quot;I would like going on a walk.&quot;,&#10;   &quot;description&quot;: &quot;That was a pleasant walk.&quot;,&#10;   &quot;requirements&quot;: {&#10;      &quot;health&quot;: &quot;lantern&quot;&#10;   }&#10;}" id="0" name="image28.png"/>
                          <pic:cNvPicPr preferRelativeResize="0"/>
                        </pic:nvPicPr>
                        <pic:blipFill>
                          <a:blip r:embed="rId77"/>
                          <a:srcRect b="0" l="0" r="0" t="0"/>
                          <a:stretch>
                            <a:fillRect/>
                          </a:stretch>
                        </pic:blipFill>
                        <pic:spPr>
                          <a:xfrm>
                            <a:off x="0" y="0"/>
                            <a:ext cx="4467225" cy="1657350"/>
                          </a:xfrm>
                          <a:prstGeom prst="rect"/>
                          <a:ln/>
                        </pic:spPr>
                      </pic:pic>
                    </a:graphicData>
                  </a:graphic>
                </wp:inline>
              </w:drawing>
            </w:r>
            <w:r w:rsidDel="00000000" w:rsidR="00000000" w:rsidRPr="00000000">
              <w:rPr>
                <w:rtl w:val="0"/>
              </w:rPr>
            </w:r>
          </w:p>
        </w:tc>
      </w:tr>
      <w:tr>
        <w:trPr>
          <w:cantSplit w:val="0"/>
          <w:trHeight w:val="440" w:hRule="atLeast"/>
          <w:tblHeader w:val="0"/>
        </w:trPr>
        <w:tc>
          <w:tcPr>
            <w:tcBorders>
              <w:top w:color="4d3a00" w:space="0" w:sz="12" w:val="single"/>
              <w:left w:color="4d3a00" w:space="0" w:sz="18" w:val="single"/>
              <w:bottom w:color="4d3a00" w:space="0" w:sz="18" w:val="single"/>
              <w:right w:color="4d3a00" w:space="0" w:sz="18" w:val="single"/>
            </w:tcBorders>
            <w:shd w:fill="fff7e1" w:val="clear"/>
            <w:tcMar>
              <w:top w:w="100.0" w:type="dxa"/>
              <w:left w:w="100.0" w:type="dxa"/>
              <w:bottom w:w="100.0" w:type="dxa"/>
              <w:right w:w="100.0" w:type="dxa"/>
            </w:tcMar>
            <w:vAlign w:val="top"/>
          </w:tcPr>
          <w:p w:rsidR="00000000" w:rsidDel="00000000" w:rsidP="00000000" w:rsidRDefault="00000000" w:rsidRPr="00000000" w14:paraId="000005BD">
            <w:pPr>
              <w:widowControl w:val="0"/>
              <w:spacing w:line="240" w:lineRule="auto"/>
              <w:jc w:val="left"/>
              <w:rPr/>
            </w:pPr>
            <w:r w:rsidDel="00000000" w:rsidR="00000000" w:rsidRPr="00000000">
              <w:rPr>
                <w:rtl w:val="0"/>
              </w:rPr>
              <w:t xml:space="preserve">Use of a negative value</w:t>
            </w:r>
          </w:p>
        </w:tc>
        <w:tc>
          <w:tcPr>
            <w:tcBorders>
              <w:top w:color="4d3a00" w:space="0" w:sz="12" w:val="single"/>
              <w:left w:color="4d3a00" w:space="0" w:sz="18" w:val="single"/>
              <w:bottom w:color="4d3a00" w:space="0" w:sz="18" w:val="single"/>
              <w:right w:color="4d3a00" w:space="0" w:sz="18" w:val="single"/>
            </w:tcBorders>
            <w:shd w:fill="1e1e1e" w:val="clear"/>
            <w:tcMar>
              <w:top w:w="100.0" w:type="dxa"/>
              <w:left w:w="100.0" w:type="dxa"/>
              <w:bottom w:w="100.0" w:type="dxa"/>
              <w:right w:w="100.0" w:type="dxa"/>
            </w:tcMar>
            <w:vAlign w:val="top"/>
          </w:tcPr>
          <w:p w:rsidR="00000000" w:rsidDel="00000000" w:rsidP="00000000" w:rsidRDefault="00000000" w:rsidRPr="00000000" w14:paraId="000005BE">
            <w:pPr>
              <w:widowControl w:val="0"/>
              <w:spacing w:line="240" w:lineRule="auto"/>
              <w:jc w:val="left"/>
              <w:rPr/>
            </w:pPr>
            <w:r w:rsidDel="00000000" w:rsidR="00000000" w:rsidRPr="00000000">
              <w:rPr/>
              <w:drawing>
                <wp:inline distB="114300" distT="114300" distL="114300" distR="114300">
                  <wp:extent cx="4391025" cy="1657350"/>
                  <wp:effectExtent b="0" l="0" r="0" t="0"/>
                  <wp:docPr id="38" name="image25.png"/>
                  <a:graphic>
                    <a:graphicData uri="http://schemas.openxmlformats.org/drawingml/2006/picture">
                      <pic:pic>
                        <pic:nvPicPr>
                          <pic:cNvPr id="0" name="image25.png"/>
                          <pic:cNvPicPr preferRelativeResize="0"/>
                        </pic:nvPicPr>
                        <pic:blipFill>
                          <a:blip r:embed="rId78"/>
                          <a:srcRect b="0" l="0" r="0" t="0"/>
                          <a:stretch>
                            <a:fillRect/>
                          </a:stretch>
                        </pic:blipFill>
                        <pic:spPr>
                          <a:xfrm>
                            <a:off x="0" y="0"/>
                            <a:ext cx="4391025" cy="165735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5BF">
      <w:pPr>
        <w:pStyle w:val="Heading4"/>
        <w:pageBreakBefore w:val="0"/>
        <w:rPr/>
      </w:pPr>
      <w:bookmarkStart w:colFirst="0" w:colLast="0" w:name="_j92fwb75xney" w:id="142"/>
      <w:bookmarkEnd w:id="142"/>
      <w:r w:rsidDel="00000000" w:rsidR="00000000" w:rsidRPr="00000000">
        <w:rPr>
          <w:rtl w:val="0"/>
        </w:rPr>
      </w:r>
    </w:p>
    <w:p w:rsidR="00000000" w:rsidDel="00000000" w:rsidP="00000000" w:rsidRDefault="00000000" w:rsidRPr="00000000" w14:paraId="000005C0">
      <w:pPr>
        <w:pStyle w:val="Heading4"/>
        <w:pageBreakBefore w:val="0"/>
        <w:rPr/>
      </w:pPr>
      <w:bookmarkStart w:colFirst="0" w:colLast="0" w:name="_mvt2vvpopfyi" w:id="143"/>
      <w:bookmarkEnd w:id="143"/>
      <w:r w:rsidDel="00000000" w:rsidR="00000000" w:rsidRPr="00000000">
        <w:br w:type="page"/>
      </w:r>
      <w:r w:rsidDel="00000000" w:rsidR="00000000" w:rsidRPr="00000000">
        <w:rPr>
          <w:rtl w:val="0"/>
        </w:rPr>
      </w:r>
    </w:p>
    <w:p w:rsidR="00000000" w:rsidDel="00000000" w:rsidP="00000000" w:rsidRDefault="00000000" w:rsidRPr="00000000" w14:paraId="000005C1">
      <w:pPr>
        <w:pStyle w:val="Heading4"/>
        <w:pageBreakBefore w:val="0"/>
        <w:rPr/>
      </w:pPr>
      <w:bookmarkStart w:colFirst="0" w:colLast="0" w:name="_j944we24hh69" w:id="144"/>
      <w:bookmarkEnd w:id="144"/>
      <w:r w:rsidDel="00000000" w:rsidR="00000000" w:rsidRPr="00000000">
        <w:rPr>
          <w:rtl w:val="0"/>
        </w:rPr>
        <w:t xml:space="preserve">Table Requirements</w:t>
      </w:r>
      <w:r w:rsidDel="00000000" w:rsidR="00000000" w:rsidRPr="00000000">
        <w:rPr>
          <w:rtl w:val="0"/>
        </w:rPr>
      </w:r>
    </w:p>
    <w:tbl>
      <w:tblPr>
        <w:tblStyle w:val="Table6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20"/>
        <w:gridCol w:w="7740"/>
        <w:tblGridChange w:id="0">
          <w:tblGrid>
            <w:gridCol w:w="1620"/>
            <w:gridCol w:w="7740"/>
          </w:tblGrid>
        </w:tblGridChange>
      </w:tblGrid>
      <w:tr>
        <w:trPr>
          <w:cantSplit w:val="0"/>
          <w:trHeight w:val="495" w:hRule="atLeast"/>
          <w:tblHeader w:val="0"/>
        </w:trPr>
        <w:tc>
          <w:tcPr>
            <w:tcBorders>
              <w:top w:color="4d3a00" w:space="0" w:sz="18" w:val="single"/>
              <w:left w:color="4d3a00" w:space="0" w:sz="18" w:val="single"/>
              <w:bottom w:color="4d3a00" w:space="0" w:sz="12" w:val="single"/>
              <w:right w:color="4d3a00" w:space="0" w:sz="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5C2">
            <w:pPr>
              <w:jc w:val="left"/>
              <w:rPr>
                <w:sz w:val="22"/>
                <w:szCs w:val="22"/>
              </w:rPr>
            </w:pPr>
            <w:r w:rsidDel="00000000" w:rsidR="00000000" w:rsidRPr="00000000">
              <w:rPr>
                <w:sz w:val="22"/>
                <w:szCs w:val="22"/>
                <w:rtl w:val="0"/>
              </w:rPr>
              <w:t xml:space="preserve">Property name</w:t>
            </w:r>
          </w:p>
        </w:tc>
        <w:tc>
          <w:tcPr>
            <w:tcBorders>
              <w:top w:color="4d3a00" w:space="0" w:sz="18" w:val="single"/>
              <w:left w:color="4d3a00" w:space="0" w:sz="8" w:val="single"/>
              <w:bottom w:color="4d3a00" w:space="0" w:sz="12" w:val="single"/>
              <w:right w:color="4d3a00" w:space="0" w:sz="1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5C3">
            <w:pPr>
              <w:jc w:val="left"/>
              <w:rPr/>
            </w:pPr>
            <w:r w:rsidDel="00000000" w:rsidR="00000000" w:rsidRPr="00000000">
              <w:rPr>
                <w:rtl w:val="0"/>
              </w:rPr>
              <w:t xml:space="preserve">tablereqs</w:t>
            </w:r>
            <w:r w:rsidDel="00000000" w:rsidR="00000000" w:rsidRPr="00000000">
              <w:rPr>
                <w:rtl w:val="0"/>
              </w:rPr>
            </w:r>
          </w:p>
        </w:tc>
      </w:tr>
      <w:tr>
        <w:trPr>
          <w:cantSplit w:val="0"/>
          <w:trHeight w:val="975" w:hRule="atLeast"/>
          <w:tblHeader w:val="0"/>
        </w:trPr>
        <w:tc>
          <w:tcPr>
            <w:tcBorders>
              <w:top w:color="4d3a00" w:space="0" w:sz="12" w:val="single"/>
              <w:left w:color="4d3a00" w:space="0" w:sz="18" w:val="single"/>
              <w:bottom w:color="4d3a00" w:space="0" w:sz="8" w:val="single"/>
              <w:right w:color="4d3a00" w:space="0" w:sz="8" w:val="single"/>
            </w:tcBorders>
            <w:shd w:fill="fff7e1" w:val="clear"/>
            <w:tcMar>
              <w:top w:w="100.0" w:type="dxa"/>
              <w:left w:w="100.0" w:type="dxa"/>
              <w:bottom w:w="100.0" w:type="dxa"/>
              <w:right w:w="100.0" w:type="dxa"/>
            </w:tcMar>
            <w:vAlign w:val="top"/>
          </w:tcPr>
          <w:p w:rsidR="00000000" w:rsidDel="00000000" w:rsidP="00000000" w:rsidRDefault="00000000" w:rsidRPr="00000000" w14:paraId="000005C4">
            <w:pPr>
              <w:widowControl w:val="0"/>
              <w:spacing w:line="240" w:lineRule="auto"/>
              <w:rPr/>
            </w:pPr>
            <w:r w:rsidDel="00000000" w:rsidR="00000000" w:rsidRPr="00000000">
              <w:rPr>
                <w:rtl w:val="0"/>
              </w:rPr>
              <w:t xml:space="preserve">Explanation</w:t>
            </w:r>
          </w:p>
        </w:tc>
        <w:tc>
          <w:tcPr>
            <w:tcBorders>
              <w:top w:color="4d3a00" w:space="0" w:sz="12" w:val="single"/>
              <w:left w:color="4d3a00" w:space="0" w:sz="8" w:val="single"/>
              <w:bottom w:color="4d3a00" w:space="0" w:sz="8" w:val="single"/>
              <w:right w:color="4d3a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5C5">
            <w:pPr>
              <w:rPr/>
            </w:pPr>
            <w:r w:rsidDel="00000000" w:rsidR="00000000" w:rsidRPr="00000000">
              <w:rPr>
                <w:rtl w:val="0"/>
              </w:rPr>
              <w:t xml:space="preserve">This is an inclusive set of conditions that is evaluated whenever the recipe is encountered in a recipe link to decide whether or not to execute the recipe.</w:t>
            </w:r>
          </w:p>
          <w:p w:rsidR="00000000" w:rsidDel="00000000" w:rsidP="00000000" w:rsidRDefault="00000000" w:rsidRPr="00000000" w14:paraId="000005C6">
            <w:pPr>
              <w:rPr/>
            </w:pPr>
            <w:r w:rsidDel="00000000" w:rsidR="00000000" w:rsidRPr="00000000">
              <w:rPr>
                <w:rtl w:val="0"/>
              </w:rPr>
              <w:t xml:space="preserve">The list of elements (and aspects) must all be present </w:t>
            </w:r>
            <w:r w:rsidDel="00000000" w:rsidR="00000000" w:rsidRPr="00000000">
              <w:rPr>
                <w:b w:val="1"/>
                <w:rtl w:val="0"/>
              </w:rPr>
              <w:t xml:space="preserve">on the game board</w:t>
            </w:r>
            <w:r w:rsidDel="00000000" w:rsidR="00000000" w:rsidRPr="00000000">
              <w:rPr>
                <w:rtl w:val="0"/>
              </w:rPr>
              <w:t xml:space="preserve">, not in a Verb tile. </w:t>
            </w:r>
            <w:r w:rsidDel="00000000" w:rsidR="00000000" w:rsidRPr="00000000">
              <w:rPr>
                <w:rtl w:val="0"/>
              </w:rPr>
              <w:t xml:space="preserve">Elements in idle verbs (not started, completed actions) are also considered "on the board".</w:t>
            </w:r>
            <w:r w:rsidDel="00000000" w:rsidR="00000000" w:rsidRPr="00000000">
              <w:rPr>
                <w:rtl w:val="0"/>
              </w:rPr>
              <w:t xml:space="preserve"> Elements in slots displayed during warmups are also taken into account,</w:t>
            </w:r>
            <w:r w:rsidDel="00000000" w:rsidR="00000000" w:rsidRPr="00000000">
              <w:rPr>
                <w:rtl w:val="0"/>
              </w:rPr>
              <w:t xml:space="preserve"> if they're not greedy slots</w:t>
            </w:r>
            <w:r w:rsidDel="00000000" w:rsidR="00000000" w:rsidRPr="00000000">
              <w:rPr>
                <w:rtl w:val="0"/>
              </w:rPr>
              <w:t xml:space="preserve">. </w:t>
            </w:r>
          </w:p>
          <w:p w:rsidR="00000000" w:rsidDel="00000000" w:rsidP="00000000" w:rsidRDefault="00000000" w:rsidRPr="00000000" w14:paraId="000005C7">
            <w:pPr>
              <w:rPr>
                <w:b w:val="1"/>
              </w:rPr>
            </w:pPr>
            <w:r w:rsidDel="00000000" w:rsidR="00000000" w:rsidRPr="00000000">
              <w:rPr>
                <w:rtl w:val="0"/>
              </w:rPr>
            </w:r>
          </w:p>
          <w:p w:rsidR="00000000" w:rsidDel="00000000" w:rsidP="00000000" w:rsidRDefault="00000000" w:rsidRPr="00000000" w14:paraId="000005C8">
            <w:pPr>
              <w:rPr/>
            </w:pPr>
            <w:r w:rsidDel="00000000" w:rsidR="00000000" w:rsidRPr="00000000">
              <w:rPr>
                <w:b w:val="1"/>
                <w:rtl w:val="0"/>
              </w:rPr>
              <w:t xml:space="preserve">Rule of thumb</w:t>
            </w:r>
            <w:r w:rsidDel="00000000" w:rsidR="00000000" w:rsidRPr="00000000">
              <w:rPr>
                <w:rtl w:val="0"/>
              </w:rPr>
              <w:t xml:space="preserve">: if the player can take it, drag it, it's taken into account by tablereqs (hence the exception for the greedy slots).</w:t>
            </w:r>
          </w:p>
          <w:p w:rsidR="00000000" w:rsidDel="00000000" w:rsidP="00000000" w:rsidRDefault="00000000" w:rsidRPr="00000000" w14:paraId="000005C9">
            <w:pPr>
              <w:rPr/>
            </w:pPr>
            <w:r w:rsidDel="00000000" w:rsidR="00000000" w:rsidRPr="00000000">
              <w:rPr>
                <w:rtl w:val="0"/>
              </w:rPr>
            </w:r>
          </w:p>
          <w:p w:rsidR="00000000" w:rsidDel="00000000" w:rsidP="00000000" w:rsidRDefault="00000000" w:rsidRPr="00000000" w14:paraId="000005CA">
            <w:pPr>
              <w:rPr/>
            </w:pPr>
            <w:r w:rsidDel="00000000" w:rsidR="00000000" w:rsidRPr="00000000">
              <w:rPr>
                <w:rtl w:val="0"/>
              </w:rPr>
              <w:t xml:space="preserve">Like requirements, </w:t>
            </w:r>
            <w:r w:rsidDel="00000000" w:rsidR="00000000" w:rsidRPr="00000000">
              <w:rPr>
                <w:rtl w:val="0"/>
              </w:rPr>
              <w:t xml:space="preserve">tablereqs</w:t>
            </w:r>
            <w:r w:rsidDel="00000000" w:rsidR="00000000" w:rsidRPr="00000000">
              <w:rPr>
                <w:rtl w:val="0"/>
              </w:rPr>
              <w:t xml:space="preserve"> support the less than symbol and comparisons.</w:t>
            </w:r>
          </w:p>
          <w:p w:rsidR="00000000" w:rsidDel="00000000" w:rsidP="00000000" w:rsidRDefault="00000000" w:rsidRPr="00000000" w14:paraId="000005CB">
            <w:pPr>
              <w:rPr/>
            </w:pPr>
            <w:r w:rsidDel="00000000" w:rsidR="00000000" w:rsidRPr="00000000">
              <w:rPr>
                <w:rtl w:val="0"/>
              </w:rPr>
            </w:r>
          </w:p>
          <w:tbl>
            <w:tblPr>
              <w:tblStyle w:val="Table65"/>
              <w:tblW w:w="75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95"/>
              <w:gridCol w:w="6435"/>
              <w:tblGridChange w:id="0">
                <w:tblGrid>
                  <w:gridCol w:w="1095"/>
                  <w:gridCol w:w="6435"/>
                </w:tblGrid>
              </w:tblGridChange>
            </w:tblGrid>
            <w:tr>
              <w:trPr>
                <w:cantSplit w:val="0"/>
                <w:tblHeader w:val="0"/>
              </w:trPr>
              <w:tc>
                <w:tcPr>
                  <w:shd w:fill="d0e0e3" w:val="clear"/>
                </w:tcPr>
                <w:p w:rsidR="00000000" w:rsidDel="00000000" w:rsidP="00000000" w:rsidRDefault="00000000" w:rsidRPr="00000000" w14:paraId="000005CC">
                  <w:pPr>
                    <w:rPr/>
                  </w:pPr>
                  <w:r w:rsidDel="00000000" w:rsidR="00000000" w:rsidRPr="00000000">
                    <w:rPr/>
                    <w:drawing>
                      <wp:inline distB="114300" distT="114300" distL="114300" distR="114300">
                        <wp:extent cx="519113" cy="519113"/>
                        <wp:effectExtent b="0" l="0" r="0" t="0"/>
                        <wp:docPr id="96" name="image32.png"/>
                        <a:graphic>
                          <a:graphicData uri="http://schemas.openxmlformats.org/drawingml/2006/picture">
                            <pic:pic>
                              <pic:nvPicPr>
                                <pic:cNvPr id="0" name="image32.png"/>
                                <pic:cNvPicPr preferRelativeResize="0"/>
                              </pic:nvPicPr>
                              <pic:blipFill>
                                <a:blip r:embed="rId59"/>
                                <a:srcRect b="0" l="0" r="0" t="0"/>
                                <a:stretch>
                                  <a:fillRect/>
                                </a:stretch>
                              </pic:blipFill>
                              <pic:spPr>
                                <a:xfrm>
                                  <a:off x="0" y="0"/>
                                  <a:ext cx="519113" cy="519113"/>
                                </a:xfrm>
                                <a:prstGeom prst="rect"/>
                                <a:ln/>
                              </pic:spPr>
                            </pic:pic>
                          </a:graphicData>
                        </a:graphic>
                      </wp:inline>
                    </w:drawing>
                  </w:r>
                  <w:r w:rsidDel="00000000" w:rsidR="00000000" w:rsidRPr="00000000">
                    <w:rPr>
                      <w:rtl w:val="0"/>
                    </w:rPr>
                  </w:r>
                </w:p>
              </w:tc>
              <w:tc>
                <w:tcPr>
                  <w:shd w:fill="d0e0e3" w:val="clear"/>
                </w:tcPr>
                <w:p w:rsidR="00000000" w:rsidDel="00000000" w:rsidP="00000000" w:rsidRDefault="00000000" w:rsidRPr="00000000" w14:paraId="000005CD">
                  <w:pPr>
                    <w:rPr>
                      <w:b w:val="1"/>
                    </w:rPr>
                  </w:pPr>
                  <w:r w:rsidDel="00000000" w:rsidR="00000000" w:rsidRPr="00000000">
                    <w:rPr>
                      <w:b w:val="1"/>
                      <w:rtl w:val="0"/>
                    </w:rPr>
                    <w:t xml:space="preserve">Additional features on this property</w:t>
                  </w:r>
                </w:p>
                <w:p w:rsidR="00000000" w:rsidDel="00000000" w:rsidP="00000000" w:rsidRDefault="00000000" w:rsidRPr="00000000" w14:paraId="000005CE">
                  <w:pPr>
                    <w:rPr/>
                  </w:pPr>
                  <w:r w:rsidDel="00000000" w:rsidR="00000000" w:rsidRPr="00000000">
                    <w:rPr>
                      <w:rtl w:val="0"/>
                    </w:rPr>
                  </w:r>
                </w:p>
                <w:p w:rsidR="00000000" w:rsidDel="00000000" w:rsidP="00000000" w:rsidRDefault="00000000" w:rsidRPr="00000000" w14:paraId="000005CF">
                  <w:pPr>
                    <w:rPr/>
                  </w:pPr>
                  <w:r w:rsidDel="00000000" w:rsidR="00000000" w:rsidRPr="00000000">
                    <w:rPr>
                      <w:rtl w:val="0"/>
                    </w:rPr>
                    <w:t xml:space="preserve">The amounts defined in the dictionary can only be defined by a value, or the id of an element. Use the </w:t>
                  </w:r>
                  <w:hyperlink w:anchor="_5lkyygb5c8ov">
                    <w:r w:rsidDel="00000000" w:rsidR="00000000" w:rsidRPr="00000000">
                      <w:rPr>
                        <w:color w:val="1155cc"/>
                        <w:u w:val="single"/>
                        <w:rtl w:val="0"/>
                      </w:rPr>
                      <w:t xml:space="preserve">grandReqs</w:t>
                    </w:r>
                  </w:hyperlink>
                  <w:r w:rsidDel="00000000" w:rsidR="00000000" w:rsidRPr="00000000">
                    <w:rPr>
                      <w:rtl w:val="0"/>
                    </w:rPr>
                    <w:t xml:space="preserve"> property for more flexibility.</w:t>
                  </w:r>
                </w:p>
                <w:p w:rsidR="00000000" w:rsidDel="00000000" w:rsidP="00000000" w:rsidRDefault="00000000" w:rsidRPr="00000000" w14:paraId="000005D0">
                  <w:pPr>
                    <w:spacing w:before="200" w:lineRule="auto"/>
                    <w:jc w:val="right"/>
                    <w:rPr/>
                  </w:pPr>
                  <w:hyperlink w:anchor="_or9rltqqkvt2">
                    <w:r w:rsidDel="00000000" w:rsidR="00000000" w:rsidRPr="00000000">
                      <w:rPr>
                        <w:i w:val="1"/>
                        <w:color w:val="1155cc"/>
                        <w:sz w:val="20"/>
                        <w:szCs w:val="20"/>
                        <w:u w:val="single"/>
                        <w:rtl w:val="0"/>
                      </w:rPr>
                      <w:t xml:space="preserve">What is this Bird?</w:t>
                    </w:r>
                  </w:hyperlink>
                  <w:r w:rsidDel="00000000" w:rsidR="00000000" w:rsidRPr="00000000">
                    <w:rPr>
                      <w:rtl w:val="0"/>
                    </w:rPr>
                  </w:r>
                </w:p>
              </w:tc>
            </w:tr>
          </w:tbl>
          <w:p w:rsidR="00000000" w:rsidDel="00000000" w:rsidP="00000000" w:rsidRDefault="00000000" w:rsidRPr="00000000" w14:paraId="000005D1">
            <w:pPr>
              <w:rPr/>
            </w:pPr>
            <w:r w:rsidDel="00000000" w:rsidR="00000000" w:rsidRPr="00000000">
              <w:rPr>
                <w:rtl w:val="0"/>
              </w:rPr>
            </w:r>
          </w:p>
        </w:tc>
      </w:tr>
      <w:tr>
        <w:trPr>
          <w:cantSplit w:val="0"/>
          <w:tblHeader w:val="0"/>
        </w:trPr>
        <w:tc>
          <w:tcPr>
            <w:tcBorders>
              <w:top w:color="4d3a00" w:space="0" w:sz="8" w:val="single"/>
              <w:left w:color="4d3a00" w:space="0" w:sz="18" w:val="single"/>
              <w:bottom w:color="4d3a00" w:space="0" w:sz="12" w:val="single"/>
              <w:right w:color="4d3a00" w:space="0" w:sz="8" w:val="single"/>
            </w:tcBorders>
            <w:shd w:fill="fff7e1" w:val="clear"/>
            <w:tcMar>
              <w:top w:w="100.0" w:type="dxa"/>
              <w:left w:w="100.0" w:type="dxa"/>
              <w:bottom w:w="100.0" w:type="dxa"/>
              <w:right w:w="100.0" w:type="dxa"/>
            </w:tcMar>
            <w:vAlign w:val="top"/>
          </w:tcPr>
          <w:p w:rsidR="00000000" w:rsidDel="00000000" w:rsidP="00000000" w:rsidRDefault="00000000" w:rsidRPr="00000000" w14:paraId="000005D2">
            <w:pPr>
              <w:widowControl w:val="0"/>
              <w:spacing w:line="240" w:lineRule="auto"/>
              <w:rPr/>
            </w:pPr>
            <w:r w:rsidDel="00000000" w:rsidR="00000000" w:rsidRPr="00000000">
              <w:rPr>
                <w:rtl w:val="0"/>
              </w:rPr>
              <w:t xml:space="preserve">Default value</w:t>
            </w:r>
          </w:p>
        </w:tc>
        <w:tc>
          <w:tcPr>
            <w:tcBorders>
              <w:top w:color="4d3a00" w:space="0" w:sz="8" w:val="single"/>
              <w:left w:color="4d3a00" w:space="0" w:sz="8" w:val="single"/>
              <w:bottom w:color="4d3a00" w:space="0" w:sz="12" w:val="single"/>
              <w:right w:color="4d3a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5D3">
            <w:pPr>
              <w:widowControl w:val="0"/>
              <w:spacing w:line="240" w:lineRule="auto"/>
              <w:rPr/>
            </w:pPr>
            <w:r w:rsidDel="00000000" w:rsidR="00000000" w:rsidRPr="00000000">
              <w:rPr>
                <w:rtl w:val="0"/>
              </w:rPr>
              <w:t xml:space="preserve">{} (no requirements)</w:t>
            </w:r>
          </w:p>
        </w:tc>
      </w:tr>
      <w:tr>
        <w:trPr>
          <w:cantSplit w:val="0"/>
          <w:trHeight w:val="440" w:hRule="atLeast"/>
          <w:tblHeader w:val="0"/>
        </w:trPr>
        <w:tc>
          <w:tcPr>
            <w:gridSpan w:val="2"/>
            <w:tcBorders>
              <w:top w:color="4d3a00" w:space="0" w:sz="12" w:val="single"/>
              <w:left w:color="4d3a00" w:space="0" w:sz="18" w:val="single"/>
              <w:bottom w:color="4d3a00" w:space="0" w:sz="12" w:val="single"/>
              <w:right w:color="741b47" w:space="0" w:sz="1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5D4">
            <w:pPr>
              <w:widowControl w:val="0"/>
              <w:spacing w:line="240" w:lineRule="auto"/>
              <w:jc w:val="left"/>
              <w:rPr>
                <w:b w:val="1"/>
              </w:rPr>
            </w:pPr>
            <w:r w:rsidDel="00000000" w:rsidR="00000000" w:rsidRPr="00000000">
              <w:rPr>
                <w:b w:val="1"/>
                <w:rtl w:val="0"/>
              </w:rPr>
              <w:t xml:space="preserve">Examples</w:t>
            </w:r>
          </w:p>
        </w:tc>
      </w:tr>
      <w:tr>
        <w:trPr>
          <w:cantSplit w:val="0"/>
          <w:trHeight w:val="440" w:hRule="atLeast"/>
          <w:tblHeader w:val="0"/>
        </w:trPr>
        <w:tc>
          <w:tcPr>
            <w:tcBorders>
              <w:top w:color="4d3a00" w:space="0" w:sz="12" w:val="single"/>
              <w:left w:color="4d3a00" w:space="0" w:sz="18" w:val="single"/>
              <w:bottom w:color="4d3a00" w:space="0" w:sz="18" w:val="single"/>
              <w:right w:color="4d3a00" w:space="0" w:sz="18" w:val="single"/>
            </w:tcBorders>
            <w:shd w:fill="fff7e1" w:val="clear"/>
            <w:tcMar>
              <w:top w:w="100.0" w:type="dxa"/>
              <w:left w:w="100.0" w:type="dxa"/>
              <w:bottom w:w="100.0" w:type="dxa"/>
              <w:right w:w="100.0" w:type="dxa"/>
            </w:tcMar>
            <w:vAlign w:val="top"/>
          </w:tcPr>
          <w:p w:rsidR="00000000" w:rsidDel="00000000" w:rsidP="00000000" w:rsidRDefault="00000000" w:rsidRPr="00000000" w14:paraId="000005D6">
            <w:pPr>
              <w:widowControl w:val="0"/>
              <w:spacing w:line="240" w:lineRule="auto"/>
              <w:jc w:val="left"/>
              <w:rPr/>
            </w:pPr>
            <w:r w:rsidDel="00000000" w:rsidR="00000000" w:rsidRPr="00000000">
              <w:rPr>
                <w:rtl w:val="0"/>
              </w:rPr>
              <w:t xml:space="preserve">Simple use of the property</w:t>
            </w:r>
          </w:p>
        </w:tc>
        <w:tc>
          <w:tcPr>
            <w:tcBorders>
              <w:top w:color="4d3a00" w:space="0" w:sz="12" w:val="single"/>
              <w:left w:color="4d3a00" w:space="0" w:sz="18" w:val="single"/>
              <w:bottom w:color="4d3a00" w:space="0" w:sz="18" w:val="single"/>
              <w:right w:color="4d3a00" w:space="0" w:sz="18" w:val="single"/>
            </w:tcBorders>
            <w:shd w:fill="1e1e1e" w:val="clear"/>
            <w:tcMar>
              <w:top w:w="100.0" w:type="dxa"/>
              <w:left w:w="100.0" w:type="dxa"/>
              <w:bottom w:w="100.0" w:type="dxa"/>
              <w:right w:w="100.0" w:type="dxa"/>
            </w:tcMar>
            <w:vAlign w:val="top"/>
          </w:tcPr>
          <w:p w:rsidR="00000000" w:rsidDel="00000000" w:rsidP="00000000" w:rsidRDefault="00000000" w:rsidRPr="00000000" w14:paraId="000005D7">
            <w:pPr>
              <w:widowControl w:val="0"/>
              <w:spacing w:line="240" w:lineRule="auto"/>
              <w:jc w:val="left"/>
              <w:rPr/>
            </w:pPr>
            <w:r w:rsidDel="00000000" w:rsidR="00000000" w:rsidRPr="00000000">
              <w:rPr/>
              <w:drawing>
                <wp:inline distB="114300" distT="114300" distL="114300" distR="114300">
                  <wp:extent cx="4476750" cy="1676400"/>
                  <wp:effectExtent b="0" l="0" r="0" t="0"/>
                  <wp:docPr id="3" name="image6.png"/>
                  <a:graphic>
                    <a:graphicData uri="http://schemas.openxmlformats.org/drawingml/2006/picture">
                      <pic:pic>
                        <pic:nvPicPr>
                          <pic:cNvPr id="0" name="image6.png"/>
                          <pic:cNvPicPr preferRelativeResize="0"/>
                        </pic:nvPicPr>
                        <pic:blipFill>
                          <a:blip r:embed="rId79"/>
                          <a:srcRect b="0" l="0" r="0" t="0"/>
                          <a:stretch>
                            <a:fillRect/>
                          </a:stretch>
                        </pic:blipFill>
                        <pic:spPr>
                          <a:xfrm>
                            <a:off x="0" y="0"/>
                            <a:ext cx="4476750" cy="16764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5D8">
      <w:pPr>
        <w:pStyle w:val="Heading4"/>
        <w:pageBreakBefore w:val="0"/>
        <w:rPr/>
      </w:pPr>
      <w:bookmarkStart w:colFirst="0" w:colLast="0" w:name="_ufrny1szmcov" w:id="145"/>
      <w:bookmarkEnd w:id="145"/>
      <w:r w:rsidDel="00000000" w:rsidR="00000000" w:rsidRPr="00000000">
        <w:rPr>
          <w:rtl w:val="0"/>
        </w:rPr>
        <w:t xml:space="preserve">Extant Requirements</w:t>
      </w:r>
      <w:r w:rsidDel="00000000" w:rsidR="00000000" w:rsidRPr="00000000">
        <w:rPr>
          <w:rtl w:val="0"/>
        </w:rPr>
      </w:r>
    </w:p>
    <w:tbl>
      <w:tblPr>
        <w:tblStyle w:val="Table6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20"/>
        <w:gridCol w:w="7740"/>
        <w:tblGridChange w:id="0">
          <w:tblGrid>
            <w:gridCol w:w="1620"/>
            <w:gridCol w:w="7740"/>
          </w:tblGrid>
        </w:tblGridChange>
      </w:tblGrid>
      <w:tr>
        <w:trPr>
          <w:cantSplit w:val="0"/>
          <w:trHeight w:val="495" w:hRule="atLeast"/>
          <w:tblHeader w:val="0"/>
        </w:trPr>
        <w:tc>
          <w:tcPr>
            <w:tcBorders>
              <w:top w:color="4d3a00" w:space="0" w:sz="18" w:val="single"/>
              <w:left w:color="4d3a00" w:space="0" w:sz="18" w:val="single"/>
              <w:bottom w:color="4d3a00" w:space="0" w:sz="12" w:val="single"/>
              <w:right w:color="4d3a00" w:space="0" w:sz="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5D9">
            <w:pPr>
              <w:jc w:val="left"/>
              <w:rPr>
                <w:sz w:val="22"/>
                <w:szCs w:val="22"/>
              </w:rPr>
            </w:pPr>
            <w:r w:rsidDel="00000000" w:rsidR="00000000" w:rsidRPr="00000000">
              <w:rPr>
                <w:sz w:val="22"/>
                <w:szCs w:val="22"/>
                <w:rtl w:val="0"/>
              </w:rPr>
              <w:t xml:space="preserve">Property name</w:t>
            </w:r>
          </w:p>
        </w:tc>
        <w:tc>
          <w:tcPr>
            <w:tcBorders>
              <w:top w:color="4d3a00" w:space="0" w:sz="18" w:val="single"/>
              <w:left w:color="4d3a00" w:space="0" w:sz="8" w:val="single"/>
              <w:bottom w:color="4d3a00" w:space="0" w:sz="12" w:val="single"/>
              <w:right w:color="4d3a00" w:space="0" w:sz="1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5DA">
            <w:pPr>
              <w:jc w:val="left"/>
              <w:rPr/>
            </w:pPr>
            <w:r w:rsidDel="00000000" w:rsidR="00000000" w:rsidRPr="00000000">
              <w:rPr>
                <w:rtl w:val="0"/>
              </w:rPr>
              <w:t xml:space="preserve">extantreqs</w:t>
            </w:r>
            <w:r w:rsidDel="00000000" w:rsidR="00000000" w:rsidRPr="00000000">
              <w:rPr>
                <w:rtl w:val="0"/>
              </w:rPr>
            </w:r>
          </w:p>
        </w:tc>
      </w:tr>
      <w:tr>
        <w:trPr>
          <w:cantSplit w:val="0"/>
          <w:trHeight w:val="975" w:hRule="atLeast"/>
          <w:tblHeader w:val="0"/>
        </w:trPr>
        <w:tc>
          <w:tcPr>
            <w:tcBorders>
              <w:top w:color="4d3a00" w:space="0" w:sz="12" w:val="single"/>
              <w:left w:color="4d3a00" w:space="0" w:sz="18" w:val="single"/>
              <w:bottom w:color="4d3a00" w:space="0" w:sz="8" w:val="single"/>
              <w:right w:color="4d3a00" w:space="0" w:sz="8" w:val="single"/>
            </w:tcBorders>
            <w:shd w:fill="fff7e1" w:val="clear"/>
            <w:tcMar>
              <w:top w:w="100.0" w:type="dxa"/>
              <w:left w:w="100.0" w:type="dxa"/>
              <w:bottom w:w="100.0" w:type="dxa"/>
              <w:right w:w="100.0" w:type="dxa"/>
            </w:tcMar>
            <w:vAlign w:val="top"/>
          </w:tcPr>
          <w:p w:rsidR="00000000" w:rsidDel="00000000" w:rsidP="00000000" w:rsidRDefault="00000000" w:rsidRPr="00000000" w14:paraId="000005DB">
            <w:pPr>
              <w:widowControl w:val="0"/>
              <w:spacing w:line="240" w:lineRule="auto"/>
              <w:rPr/>
            </w:pPr>
            <w:r w:rsidDel="00000000" w:rsidR="00000000" w:rsidRPr="00000000">
              <w:rPr>
                <w:rtl w:val="0"/>
              </w:rPr>
              <w:t xml:space="preserve">Explanation</w:t>
            </w:r>
          </w:p>
        </w:tc>
        <w:tc>
          <w:tcPr>
            <w:tcBorders>
              <w:top w:color="4d3a00" w:space="0" w:sz="12" w:val="single"/>
              <w:left w:color="4d3a00" w:space="0" w:sz="8" w:val="single"/>
              <w:bottom w:color="4d3a00" w:space="0" w:sz="8" w:val="single"/>
              <w:right w:color="4d3a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5DC">
            <w:pPr>
              <w:rPr/>
            </w:pPr>
            <w:r w:rsidDel="00000000" w:rsidR="00000000" w:rsidRPr="00000000">
              <w:rPr>
                <w:rtl w:val="0"/>
              </w:rPr>
              <w:t xml:space="preserve">This is an inclusive set of conditions that is evaluated whenever the recipe is encountered in a recipe link to decide whether or not to execute the recipe.</w:t>
            </w:r>
          </w:p>
          <w:p w:rsidR="00000000" w:rsidDel="00000000" w:rsidP="00000000" w:rsidRDefault="00000000" w:rsidRPr="00000000" w14:paraId="000005DD">
            <w:pPr>
              <w:rPr/>
            </w:pPr>
            <w:r w:rsidDel="00000000" w:rsidR="00000000" w:rsidRPr="00000000">
              <w:rPr>
                <w:rtl w:val="0"/>
              </w:rPr>
              <w:t xml:space="preserve">The list of elements (and aspects) must all be present </w:t>
            </w:r>
            <w:r w:rsidDel="00000000" w:rsidR="00000000" w:rsidRPr="00000000">
              <w:rPr>
                <w:b w:val="1"/>
                <w:rtl w:val="0"/>
              </w:rPr>
              <w:t xml:space="preserve">somewhere within the game</w:t>
            </w:r>
            <w:r w:rsidDel="00000000" w:rsidR="00000000" w:rsidRPr="00000000">
              <w:rPr>
                <w:rtl w:val="0"/>
              </w:rPr>
              <w:t xml:space="preserve">. They can be in another recipe, in the player’s hand, or on the board.</w:t>
            </w:r>
          </w:p>
          <w:p w:rsidR="00000000" w:rsidDel="00000000" w:rsidP="00000000" w:rsidRDefault="00000000" w:rsidRPr="00000000" w14:paraId="000005DE">
            <w:pPr>
              <w:rPr/>
            </w:pPr>
            <w:r w:rsidDel="00000000" w:rsidR="00000000" w:rsidRPr="00000000">
              <w:rPr>
                <w:rtl w:val="0"/>
              </w:rPr>
              <w:t xml:space="preserve">Like requirements, </w:t>
            </w:r>
            <w:r w:rsidDel="00000000" w:rsidR="00000000" w:rsidRPr="00000000">
              <w:rPr>
                <w:rtl w:val="0"/>
              </w:rPr>
              <w:t xml:space="preserve">extantreqs</w:t>
            </w:r>
            <w:r w:rsidDel="00000000" w:rsidR="00000000" w:rsidRPr="00000000">
              <w:rPr>
                <w:rtl w:val="0"/>
              </w:rPr>
              <w:t xml:space="preserve"> support the less than symbol and comparisons.</w:t>
            </w:r>
          </w:p>
          <w:p w:rsidR="00000000" w:rsidDel="00000000" w:rsidP="00000000" w:rsidRDefault="00000000" w:rsidRPr="00000000" w14:paraId="000005DF">
            <w:pPr>
              <w:rPr/>
            </w:pPr>
            <w:r w:rsidDel="00000000" w:rsidR="00000000" w:rsidRPr="00000000">
              <w:rPr>
                <w:rtl w:val="0"/>
              </w:rPr>
            </w:r>
          </w:p>
          <w:tbl>
            <w:tblPr>
              <w:tblStyle w:val="Table67"/>
              <w:tblW w:w="75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
              <w:gridCol w:w="6450"/>
              <w:tblGridChange w:id="0">
                <w:tblGrid>
                  <w:gridCol w:w="1080"/>
                  <w:gridCol w:w="6450"/>
                </w:tblGrid>
              </w:tblGridChange>
            </w:tblGrid>
            <w:tr>
              <w:trPr>
                <w:cantSplit w:val="0"/>
                <w:tblHeader w:val="0"/>
              </w:trPr>
              <w:tc>
                <w:tcPr>
                  <w:shd w:fill="d0e0e3" w:val="clear"/>
                </w:tcPr>
                <w:p w:rsidR="00000000" w:rsidDel="00000000" w:rsidP="00000000" w:rsidRDefault="00000000" w:rsidRPr="00000000" w14:paraId="000005E0">
                  <w:pPr>
                    <w:rPr/>
                  </w:pPr>
                  <w:r w:rsidDel="00000000" w:rsidR="00000000" w:rsidRPr="00000000">
                    <w:rPr/>
                    <w:drawing>
                      <wp:inline distB="114300" distT="114300" distL="114300" distR="114300">
                        <wp:extent cx="519113" cy="519113"/>
                        <wp:effectExtent b="0" l="0" r="0" t="0"/>
                        <wp:docPr id="80" name="image32.png"/>
                        <a:graphic>
                          <a:graphicData uri="http://schemas.openxmlformats.org/drawingml/2006/picture">
                            <pic:pic>
                              <pic:nvPicPr>
                                <pic:cNvPr id="0" name="image32.png"/>
                                <pic:cNvPicPr preferRelativeResize="0"/>
                              </pic:nvPicPr>
                              <pic:blipFill>
                                <a:blip r:embed="rId59"/>
                                <a:srcRect b="0" l="0" r="0" t="0"/>
                                <a:stretch>
                                  <a:fillRect/>
                                </a:stretch>
                              </pic:blipFill>
                              <pic:spPr>
                                <a:xfrm>
                                  <a:off x="0" y="0"/>
                                  <a:ext cx="519113" cy="519113"/>
                                </a:xfrm>
                                <a:prstGeom prst="rect"/>
                                <a:ln/>
                              </pic:spPr>
                            </pic:pic>
                          </a:graphicData>
                        </a:graphic>
                      </wp:inline>
                    </w:drawing>
                  </w:r>
                  <w:r w:rsidDel="00000000" w:rsidR="00000000" w:rsidRPr="00000000">
                    <w:rPr>
                      <w:rtl w:val="0"/>
                    </w:rPr>
                  </w:r>
                </w:p>
              </w:tc>
              <w:tc>
                <w:tcPr>
                  <w:shd w:fill="d0e0e3" w:val="clear"/>
                </w:tcPr>
                <w:p w:rsidR="00000000" w:rsidDel="00000000" w:rsidP="00000000" w:rsidRDefault="00000000" w:rsidRPr="00000000" w14:paraId="000005E1">
                  <w:pPr>
                    <w:rPr>
                      <w:b w:val="1"/>
                    </w:rPr>
                  </w:pPr>
                  <w:r w:rsidDel="00000000" w:rsidR="00000000" w:rsidRPr="00000000">
                    <w:rPr>
                      <w:b w:val="1"/>
                      <w:rtl w:val="0"/>
                    </w:rPr>
                    <w:t xml:space="preserve">Additional features on this property</w:t>
                  </w:r>
                </w:p>
                <w:p w:rsidR="00000000" w:rsidDel="00000000" w:rsidP="00000000" w:rsidRDefault="00000000" w:rsidRPr="00000000" w14:paraId="000005E2">
                  <w:pPr>
                    <w:rPr/>
                  </w:pPr>
                  <w:r w:rsidDel="00000000" w:rsidR="00000000" w:rsidRPr="00000000">
                    <w:rPr>
                      <w:rtl w:val="0"/>
                    </w:rPr>
                  </w:r>
                </w:p>
                <w:p w:rsidR="00000000" w:rsidDel="00000000" w:rsidP="00000000" w:rsidRDefault="00000000" w:rsidRPr="00000000" w14:paraId="000005E3">
                  <w:pPr>
                    <w:rPr/>
                  </w:pPr>
                  <w:r w:rsidDel="00000000" w:rsidR="00000000" w:rsidRPr="00000000">
                    <w:rPr>
                      <w:rtl w:val="0"/>
                    </w:rPr>
                    <w:t xml:space="preserve">The amounts defined in the dictionary can only be defined by a value, or the id of an element. Use the </w:t>
                  </w:r>
                  <w:hyperlink w:anchor="_5lkyygb5c8ov">
                    <w:r w:rsidDel="00000000" w:rsidR="00000000" w:rsidRPr="00000000">
                      <w:rPr>
                        <w:color w:val="1155cc"/>
                        <w:u w:val="single"/>
                        <w:rtl w:val="0"/>
                      </w:rPr>
                      <w:t xml:space="preserve">grandReqs</w:t>
                    </w:r>
                  </w:hyperlink>
                  <w:r w:rsidDel="00000000" w:rsidR="00000000" w:rsidRPr="00000000">
                    <w:rPr>
                      <w:rtl w:val="0"/>
                    </w:rPr>
                    <w:t xml:space="preserve"> property for more flexibility.</w:t>
                  </w:r>
                </w:p>
                <w:p w:rsidR="00000000" w:rsidDel="00000000" w:rsidP="00000000" w:rsidRDefault="00000000" w:rsidRPr="00000000" w14:paraId="000005E4">
                  <w:pPr>
                    <w:spacing w:before="200" w:lineRule="auto"/>
                    <w:jc w:val="right"/>
                    <w:rPr/>
                  </w:pPr>
                  <w:hyperlink w:anchor="_or9rltqqkvt2">
                    <w:r w:rsidDel="00000000" w:rsidR="00000000" w:rsidRPr="00000000">
                      <w:rPr>
                        <w:i w:val="1"/>
                        <w:color w:val="1155cc"/>
                        <w:sz w:val="20"/>
                        <w:szCs w:val="20"/>
                        <w:u w:val="single"/>
                        <w:rtl w:val="0"/>
                      </w:rPr>
                      <w:t xml:space="preserve">What is this Bird?</w:t>
                    </w:r>
                  </w:hyperlink>
                  <w:r w:rsidDel="00000000" w:rsidR="00000000" w:rsidRPr="00000000">
                    <w:rPr>
                      <w:rtl w:val="0"/>
                    </w:rPr>
                  </w:r>
                </w:p>
              </w:tc>
            </w:tr>
          </w:tbl>
          <w:p w:rsidR="00000000" w:rsidDel="00000000" w:rsidP="00000000" w:rsidRDefault="00000000" w:rsidRPr="00000000" w14:paraId="000005E5">
            <w:pPr>
              <w:rPr/>
            </w:pPr>
            <w:r w:rsidDel="00000000" w:rsidR="00000000" w:rsidRPr="00000000">
              <w:rPr>
                <w:rtl w:val="0"/>
              </w:rPr>
            </w:r>
          </w:p>
        </w:tc>
      </w:tr>
      <w:tr>
        <w:trPr>
          <w:cantSplit w:val="0"/>
          <w:tblHeader w:val="0"/>
        </w:trPr>
        <w:tc>
          <w:tcPr>
            <w:tcBorders>
              <w:top w:color="4d3a00" w:space="0" w:sz="8" w:val="single"/>
              <w:left w:color="4d3a00" w:space="0" w:sz="18" w:val="single"/>
              <w:bottom w:color="4d3a00" w:space="0" w:sz="12" w:val="single"/>
              <w:right w:color="4d3a00" w:space="0" w:sz="8" w:val="single"/>
            </w:tcBorders>
            <w:shd w:fill="fff7e1" w:val="clear"/>
            <w:tcMar>
              <w:top w:w="100.0" w:type="dxa"/>
              <w:left w:w="100.0" w:type="dxa"/>
              <w:bottom w:w="100.0" w:type="dxa"/>
              <w:right w:w="100.0" w:type="dxa"/>
            </w:tcMar>
            <w:vAlign w:val="top"/>
          </w:tcPr>
          <w:p w:rsidR="00000000" w:rsidDel="00000000" w:rsidP="00000000" w:rsidRDefault="00000000" w:rsidRPr="00000000" w14:paraId="000005E6">
            <w:pPr>
              <w:widowControl w:val="0"/>
              <w:spacing w:line="240" w:lineRule="auto"/>
              <w:rPr/>
            </w:pPr>
            <w:r w:rsidDel="00000000" w:rsidR="00000000" w:rsidRPr="00000000">
              <w:rPr>
                <w:rtl w:val="0"/>
              </w:rPr>
              <w:t xml:space="preserve">Default value</w:t>
            </w:r>
          </w:p>
        </w:tc>
        <w:tc>
          <w:tcPr>
            <w:tcBorders>
              <w:top w:color="4d3a00" w:space="0" w:sz="8" w:val="single"/>
              <w:left w:color="4d3a00" w:space="0" w:sz="8" w:val="single"/>
              <w:bottom w:color="4d3a00" w:space="0" w:sz="12" w:val="single"/>
              <w:right w:color="4d3a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5E7">
            <w:pPr>
              <w:widowControl w:val="0"/>
              <w:spacing w:line="240" w:lineRule="auto"/>
              <w:rPr/>
            </w:pPr>
            <w:r w:rsidDel="00000000" w:rsidR="00000000" w:rsidRPr="00000000">
              <w:rPr>
                <w:rtl w:val="0"/>
              </w:rPr>
              <w:t xml:space="preserve">{} (no requirements)</w:t>
            </w:r>
          </w:p>
        </w:tc>
      </w:tr>
      <w:tr>
        <w:trPr>
          <w:cantSplit w:val="0"/>
          <w:trHeight w:val="440" w:hRule="atLeast"/>
          <w:tblHeader w:val="0"/>
        </w:trPr>
        <w:tc>
          <w:tcPr>
            <w:gridSpan w:val="2"/>
            <w:tcBorders>
              <w:top w:color="4d3a00" w:space="0" w:sz="12" w:val="single"/>
              <w:left w:color="4d3a00" w:space="0" w:sz="18" w:val="single"/>
              <w:bottom w:color="4d3a00" w:space="0" w:sz="12" w:val="single"/>
              <w:right w:color="741b47" w:space="0" w:sz="1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5E8">
            <w:pPr>
              <w:widowControl w:val="0"/>
              <w:spacing w:line="240" w:lineRule="auto"/>
              <w:jc w:val="left"/>
              <w:rPr>
                <w:b w:val="1"/>
              </w:rPr>
            </w:pPr>
            <w:r w:rsidDel="00000000" w:rsidR="00000000" w:rsidRPr="00000000">
              <w:rPr>
                <w:b w:val="1"/>
                <w:rtl w:val="0"/>
              </w:rPr>
              <w:t xml:space="preserve">Examples</w:t>
            </w:r>
          </w:p>
        </w:tc>
      </w:tr>
      <w:tr>
        <w:trPr>
          <w:cantSplit w:val="0"/>
          <w:trHeight w:val="440" w:hRule="atLeast"/>
          <w:tblHeader w:val="0"/>
        </w:trPr>
        <w:tc>
          <w:tcPr>
            <w:tcBorders>
              <w:top w:color="4d3a00" w:space="0" w:sz="12" w:val="single"/>
              <w:left w:color="4d3a00" w:space="0" w:sz="18" w:val="single"/>
              <w:bottom w:color="4d3a00" w:space="0" w:sz="18" w:val="single"/>
              <w:right w:color="4d3a00" w:space="0" w:sz="18" w:val="single"/>
            </w:tcBorders>
            <w:shd w:fill="fff7e1" w:val="clear"/>
            <w:tcMar>
              <w:top w:w="100.0" w:type="dxa"/>
              <w:left w:w="100.0" w:type="dxa"/>
              <w:bottom w:w="100.0" w:type="dxa"/>
              <w:right w:w="100.0" w:type="dxa"/>
            </w:tcMar>
            <w:vAlign w:val="top"/>
          </w:tcPr>
          <w:p w:rsidR="00000000" w:rsidDel="00000000" w:rsidP="00000000" w:rsidRDefault="00000000" w:rsidRPr="00000000" w14:paraId="000005EA">
            <w:pPr>
              <w:widowControl w:val="0"/>
              <w:spacing w:line="240" w:lineRule="auto"/>
              <w:jc w:val="left"/>
              <w:rPr/>
            </w:pPr>
            <w:r w:rsidDel="00000000" w:rsidR="00000000" w:rsidRPr="00000000">
              <w:rPr>
                <w:rtl w:val="0"/>
              </w:rPr>
              <w:t xml:space="preserve">Simple use of the property</w:t>
            </w:r>
          </w:p>
        </w:tc>
        <w:tc>
          <w:tcPr>
            <w:tcBorders>
              <w:top w:color="4d3a00" w:space="0" w:sz="12" w:val="single"/>
              <w:left w:color="4d3a00" w:space="0" w:sz="18" w:val="single"/>
              <w:bottom w:color="4d3a00" w:space="0" w:sz="18" w:val="single"/>
              <w:right w:color="4d3a00" w:space="0" w:sz="18" w:val="single"/>
            </w:tcBorders>
            <w:shd w:fill="1e1e1e" w:val="clear"/>
            <w:tcMar>
              <w:top w:w="100.0" w:type="dxa"/>
              <w:left w:w="100.0" w:type="dxa"/>
              <w:bottom w:w="100.0" w:type="dxa"/>
              <w:right w:w="100.0" w:type="dxa"/>
            </w:tcMar>
            <w:vAlign w:val="top"/>
          </w:tcPr>
          <w:p w:rsidR="00000000" w:rsidDel="00000000" w:rsidP="00000000" w:rsidRDefault="00000000" w:rsidRPr="00000000" w14:paraId="000005EB">
            <w:pPr>
              <w:widowControl w:val="0"/>
              <w:spacing w:line="240" w:lineRule="auto"/>
              <w:jc w:val="left"/>
              <w:rPr/>
            </w:pPr>
            <w:r w:rsidDel="00000000" w:rsidR="00000000" w:rsidRPr="00000000">
              <w:rPr/>
              <w:drawing>
                <wp:inline distB="114300" distT="114300" distL="114300" distR="114300">
                  <wp:extent cx="4524375" cy="1638300"/>
                  <wp:effectExtent b="0" l="0" r="0" t="0"/>
                  <wp:docPr id="6" name="image29.png"/>
                  <a:graphic>
                    <a:graphicData uri="http://schemas.openxmlformats.org/drawingml/2006/picture">
                      <pic:pic>
                        <pic:nvPicPr>
                          <pic:cNvPr id="0" name="image29.png"/>
                          <pic:cNvPicPr preferRelativeResize="0"/>
                        </pic:nvPicPr>
                        <pic:blipFill>
                          <a:blip r:embed="rId80"/>
                          <a:srcRect b="0" l="0" r="0" t="0"/>
                          <a:stretch>
                            <a:fillRect/>
                          </a:stretch>
                        </pic:blipFill>
                        <pic:spPr>
                          <a:xfrm>
                            <a:off x="0" y="0"/>
                            <a:ext cx="4524375" cy="16383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5EC">
      <w:pPr>
        <w:pStyle w:val="Heading4"/>
        <w:pageBreakBefore w:val="0"/>
        <w:rPr/>
      </w:pPr>
      <w:bookmarkStart w:colFirst="0" w:colLast="0" w:name="_kvkn5ggojyld" w:id="146"/>
      <w:bookmarkEnd w:id="146"/>
      <w:r w:rsidDel="00000000" w:rsidR="00000000" w:rsidRPr="00000000">
        <w:rPr>
          <w:rtl w:val="0"/>
        </w:rPr>
      </w:r>
    </w:p>
    <w:p w:rsidR="00000000" w:rsidDel="00000000" w:rsidP="00000000" w:rsidRDefault="00000000" w:rsidRPr="00000000" w14:paraId="000005ED">
      <w:pPr>
        <w:pStyle w:val="Heading4"/>
        <w:pageBreakBefore w:val="0"/>
        <w:rPr/>
      </w:pPr>
      <w:bookmarkStart w:colFirst="0" w:colLast="0" w:name="_owllveahpg6l" w:id="147"/>
      <w:bookmarkEnd w:id="147"/>
      <w:r w:rsidDel="00000000" w:rsidR="00000000" w:rsidRPr="00000000">
        <w:br w:type="page"/>
      </w:r>
      <w:r w:rsidDel="00000000" w:rsidR="00000000" w:rsidRPr="00000000">
        <w:rPr>
          <w:rtl w:val="0"/>
        </w:rPr>
      </w:r>
    </w:p>
    <w:p w:rsidR="00000000" w:rsidDel="00000000" w:rsidP="00000000" w:rsidRDefault="00000000" w:rsidRPr="00000000" w14:paraId="000005EE">
      <w:pPr>
        <w:pStyle w:val="Heading4"/>
        <w:pageBreakBefore w:val="0"/>
        <w:rPr/>
      </w:pPr>
      <w:bookmarkStart w:colFirst="0" w:colLast="0" w:name="_5dlejp3xxglr" w:id="148"/>
      <w:bookmarkEnd w:id="148"/>
      <w:r w:rsidDel="00000000" w:rsidR="00000000" w:rsidRPr="00000000">
        <w:rPr>
          <w:rtl w:val="0"/>
        </w:rPr>
        <w:t xml:space="preserve">Effects</w:t>
      </w:r>
      <w:r w:rsidDel="00000000" w:rsidR="00000000" w:rsidRPr="00000000">
        <w:rPr>
          <w:rtl w:val="0"/>
        </w:rPr>
      </w:r>
    </w:p>
    <w:tbl>
      <w:tblPr>
        <w:tblStyle w:val="Table6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20"/>
        <w:gridCol w:w="7740"/>
        <w:tblGridChange w:id="0">
          <w:tblGrid>
            <w:gridCol w:w="1620"/>
            <w:gridCol w:w="7740"/>
          </w:tblGrid>
        </w:tblGridChange>
      </w:tblGrid>
      <w:tr>
        <w:trPr>
          <w:cantSplit w:val="0"/>
          <w:trHeight w:val="645" w:hRule="atLeast"/>
          <w:tblHeader w:val="0"/>
        </w:trPr>
        <w:tc>
          <w:tcPr>
            <w:tcBorders>
              <w:top w:color="4d3a00" w:space="0" w:sz="18" w:val="single"/>
              <w:left w:color="4d3a00" w:space="0" w:sz="18" w:val="single"/>
              <w:bottom w:color="4d3a00" w:space="0" w:sz="12" w:val="single"/>
              <w:right w:color="4d3a00" w:space="0" w:sz="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5EF">
            <w:pPr>
              <w:jc w:val="left"/>
              <w:rPr>
                <w:sz w:val="22"/>
                <w:szCs w:val="22"/>
              </w:rPr>
            </w:pPr>
            <w:r w:rsidDel="00000000" w:rsidR="00000000" w:rsidRPr="00000000">
              <w:rPr>
                <w:sz w:val="22"/>
                <w:szCs w:val="22"/>
                <w:rtl w:val="0"/>
              </w:rPr>
              <w:t xml:space="preserve">Property name</w:t>
            </w:r>
          </w:p>
        </w:tc>
        <w:tc>
          <w:tcPr>
            <w:tcBorders>
              <w:top w:color="4d3a00" w:space="0" w:sz="18" w:val="single"/>
              <w:left w:color="4d3a00" w:space="0" w:sz="8" w:val="single"/>
              <w:bottom w:color="4d3a00" w:space="0" w:sz="12" w:val="single"/>
              <w:right w:color="4d3a00" w:space="0" w:sz="1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5F0">
            <w:pPr>
              <w:jc w:val="left"/>
              <w:rPr/>
            </w:pPr>
            <w:r w:rsidDel="00000000" w:rsidR="00000000" w:rsidRPr="00000000">
              <w:rPr>
                <w:rtl w:val="0"/>
              </w:rPr>
              <w:t xml:space="preserve">effects</w:t>
            </w:r>
          </w:p>
        </w:tc>
      </w:tr>
      <w:tr>
        <w:trPr>
          <w:cantSplit w:val="0"/>
          <w:trHeight w:val="975" w:hRule="atLeast"/>
          <w:tblHeader w:val="0"/>
        </w:trPr>
        <w:tc>
          <w:tcPr>
            <w:tcBorders>
              <w:top w:color="4d3a00" w:space="0" w:sz="12" w:val="single"/>
              <w:left w:color="4d3a00" w:space="0" w:sz="18" w:val="single"/>
              <w:bottom w:color="4d3a00" w:space="0" w:sz="8" w:val="single"/>
              <w:right w:color="4d3a00" w:space="0" w:sz="8" w:val="single"/>
            </w:tcBorders>
            <w:shd w:fill="fff7e1" w:val="clear"/>
            <w:tcMar>
              <w:top w:w="100.0" w:type="dxa"/>
              <w:left w:w="100.0" w:type="dxa"/>
              <w:bottom w:w="100.0" w:type="dxa"/>
              <w:right w:w="100.0" w:type="dxa"/>
            </w:tcMar>
            <w:vAlign w:val="top"/>
          </w:tcPr>
          <w:p w:rsidR="00000000" w:rsidDel="00000000" w:rsidP="00000000" w:rsidRDefault="00000000" w:rsidRPr="00000000" w14:paraId="000005F1">
            <w:pPr>
              <w:widowControl w:val="0"/>
              <w:spacing w:line="240" w:lineRule="auto"/>
              <w:rPr/>
            </w:pPr>
            <w:r w:rsidDel="00000000" w:rsidR="00000000" w:rsidRPr="00000000">
              <w:rPr>
                <w:rtl w:val="0"/>
              </w:rPr>
              <w:t xml:space="preserve">Explanation</w:t>
            </w:r>
          </w:p>
        </w:tc>
        <w:tc>
          <w:tcPr>
            <w:tcBorders>
              <w:top w:color="4d3a00" w:space="0" w:sz="12" w:val="single"/>
              <w:left w:color="4d3a00" w:space="0" w:sz="8" w:val="single"/>
              <w:bottom w:color="4d3a00" w:space="0" w:sz="8" w:val="single"/>
              <w:right w:color="4d3a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5F2">
            <w:pPr>
              <w:rPr/>
            </w:pPr>
            <w:r w:rsidDel="00000000" w:rsidR="00000000" w:rsidRPr="00000000">
              <w:rPr>
                <w:rtl w:val="0"/>
              </w:rPr>
              <w:t xml:space="preserve">This is a set of elements to add or remove from the content of the verb.</w:t>
            </w:r>
          </w:p>
          <w:p w:rsidR="00000000" w:rsidDel="00000000" w:rsidP="00000000" w:rsidRDefault="00000000" w:rsidRPr="00000000" w14:paraId="000005F3">
            <w:pPr>
              <w:rPr/>
            </w:pPr>
            <w:r w:rsidDel="00000000" w:rsidR="00000000" w:rsidRPr="00000000">
              <w:rPr>
                <w:rtl w:val="0"/>
              </w:rPr>
            </w:r>
          </w:p>
          <w:p w:rsidR="00000000" w:rsidDel="00000000" w:rsidP="00000000" w:rsidRDefault="00000000" w:rsidRPr="00000000" w14:paraId="000005F4">
            <w:pPr>
              <w:rPr/>
            </w:pPr>
            <w:r w:rsidDel="00000000" w:rsidR="00000000" w:rsidRPr="00000000">
              <w:rPr>
                <w:rtl w:val="0"/>
              </w:rPr>
              <w:t xml:space="preserve">When the amount is positive, this amount of the element is added. When the amount is negative, up to this amount of the valid cards to remove is removed. When using a negative value, the cards considered for removal are all the cards with this id, or possessing that id in their aspects.</w:t>
            </w:r>
          </w:p>
          <w:p w:rsidR="00000000" w:rsidDel="00000000" w:rsidP="00000000" w:rsidRDefault="00000000" w:rsidRPr="00000000" w14:paraId="000005F5">
            <w:pPr>
              <w:rPr/>
            </w:pPr>
            <w:r w:rsidDel="00000000" w:rsidR="00000000" w:rsidRPr="00000000">
              <w:rPr>
                <w:rtl w:val="0"/>
              </w:rPr>
            </w:r>
          </w:p>
          <w:p w:rsidR="00000000" w:rsidDel="00000000" w:rsidP="00000000" w:rsidRDefault="00000000" w:rsidRPr="00000000" w14:paraId="000005F6">
            <w:pPr>
              <w:rPr/>
            </w:pPr>
            <w:r w:rsidDel="00000000" w:rsidR="00000000" w:rsidRPr="00000000">
              <w:rPr>
                <w:rtl w:val="0"/>
              </w:rPr>
              <w:t xml:space="preserve">Comparisons are also available for effects (e.g. "health": "forge" will create as many health cards as the amount of the forge aspect in the verb).</w:t>
            </w:r>
          </w:p>
          <w:p w:rsidR="00000000" w:rsidDel="00000000" w:rsidP="00000000" w:rsidRDefault="00000000" w:rsidRPr="00000000" w14:paraId="000005F7">
            <w:pPr>
              <w:rPr/>
            </w:pPr>
            <w:r w:rsidDel="00000000" w:rsidR="00000000" w:rsidRPr="00000000">
              <w:rPr>
                <w:rtl w:val="0"/>
              </w:rPr>
            </w:r>
          </w:p>
          <w:tbl>
            <w:tblPr>
              <w:tblStyle w:val="Table69"/>
              <w:tblW w:w="75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
              <w:gridCol w:w="6450"/>
              <w:tblGridChange w:id="0">
                <w:tblGrid>
                  <w:gridCol w:w="1080"/>
                  <w:gridCol w:w="6450"/>
                </w:tblGrid>
              </w:tblGridChange>
            </w:tblGrid>
            <w:tr>
              <w:trPr>
                <w:cantSplit w:val="0"/>
                <w:tblHeader w:val="0"/>
              </w:trPr>
              <w:tc>
                <w:tcPr>
                  <w:shd w:fill="d0e0e3" w:val="clear"/>
                </w:tcPr>
                <w:p w:rsidR="00000000" w:rsidDel="00000000" w:rsidP="00000000" w:rsidRDefault="00000000" w:rsidRPr="00000000" w14:paraId="000005F8">
                  <w:pPr>
                    <w:rPr/>
                  </w:pPr>
                  <w:r w:rsidDel="00000000" w:rsidR="00000000" w:rsidRPr="00000000">
                    <w:rPr/>
                    <w:drawing>
                      <wp:inline distB="114300" distT="114300" distL="114300" distR="114300">
                        <wp:extent cx="519113" cy="519113"/>
                        <wp:effectExtent b="0" l="0" r="0" t="0"/>
                        <wp:docPr id="115" name="image32.png"/>
                        <a:graphic>
                          <a:graphicData uri="http://schemas.openxmlformats.org/drawingml/2006/picture">
                            <pic:pic>
                              <pic:nvPicPr>
                                <pic:cNvPr id="0" name="image32.png"/>
                                <pic:cNvPicPr preferRelativeResize="0"/>
                              </pic:nvPicPr>
                              <pic:blipFill>
                                <a:blip r:embed="rId59"/>
                                <a:srcRect b="0" l="0" r="0" t="0"/>
                                <a:stretch>
                                  <a:fillRect/>
                                </a:stretch>
                              </pic:blipFill>
                              <pic:spPr>
                                <a:xfrm>
                                  <a:off x="0" y="0"/>
                                  <a:ext cx="519113" cy="519113"/>
                                </a:xfrm>
                                <a:prstGeom prst="rect"/>
                                <a:ln/>
                              </pic:spPr>
                            </pic:pic>
                          </a:graphicData>
                        </a:graphic>
                      </wp:inline>
                    </w:drawing>
                  </w:r>
                  <w:r w:rsidDel="00000000" w:rsidR="00000000" w:rsidRPr="00000000">
                    <w:rPr>
                      <w:rtl w:val="0"/>
                    </w:rPr>
                  </w:r>
                </w:p>
              </w:tc>
              <w:tc>
                <w:tcPr>
                  <w:shd w:fill="d0e0e3" w:val="clear"/>
                </w:tcPr>
                <w:p w:rsidR="00000000" w:rsidDel="00000000" w:rsidP="00000000" w:rsidRDefault="00000000" w:rsidRPr="00000000" w14:paraId="000005F9">
                  <w:pPr>
                    <w:rPr>
                      <w:b w:val="1"/>
                    </w:rPr>
                  </w:pPr>
                  <w:r w:rsidDel="00000000" w:rsidR="00000000" w:rsidRPr="00000000">
                    <w:rPr>
                      <w:b w:val="1"/>
                      <w:rtl w:val="0"/>
                    </w:rPr>
                    <w:t xml:space="preserve">Additional features on this property</w:t>
                  </w:r>
                </w:p>
                <w:p w:rsidR="00000000" w:rsidDel="00000000" w:rsidP="00000000" w:rsidRDefault="00000000" w:rsidRPr="00000000" w14:paraId="000005FA">
                  <w:pPr>
                    <w:rPr/>
                  </w:pPr>
                  <w:r w:rsidDel="00000000" w:rsidR="00000000" w:rsidRPr="00000000">
                    <w:rPr>
                      <w:rtl w:val="0"/>
                    </w:rPr>
                  </w:r>
                </w:p>
                <w:p w:rsidR="00000000" w:rsidDel="00000000" w:rsidP="00000000" w:rsidRDefault="00000000" w:rsidRPr="00000000" w14:paraId="000005FB">
                  <w:pPr>
                    <w:rPr/>
                  </w:pPr>
                  <w:r w:rsidDel="00000000" w:rsidR="00000000" w:rsidRPr="00000000">
                    <w:rPr>
                      <w:rtl w:val="0"/>
                    </w:rPr>
                    <w:t xml:space="preserve">The amounts defined in the dictionary can be expressions.</w:t>
                  </w:r>
                </w:p>
                <w:p w:rsidR="00000000" w:rsidDel="00000000" w:rsidP="00000000" w:rsidRDefault="00000000" w:rsidRPr="00000000" w14:paraId="000005FC">
                  <w:pPr>
                    <w:spacing w:before="200" w:lineRule="auto"/>
                    <w:jc w:val="right"/>
                    <w:rPr/>
                  </w:pPr>
                  <w:hyperlink w:anchor="_or9rltqqkvt2">
                    <w:r w:rsidDel="00000000" w:rsidR="00000000" w:rsidRPr="00000000">
                      <w:rPr>
                        <w:i w:val="1"/>
                        <w:color w:val="1155cc"/>
                        <w:sz w:val="20"/>
                        <w:szCs w:val="20"/>
                        <w:u w:val="single"/>
                        <w:rtl w:val="0"/>
                      </w:rPr>
                      <w:t xml:space="preserve">What is this Bird?</w:t>
                    </w:r>
                  </w:hyperlink>
                  <w:r w:rsidDel="00000000" w:rsidR="00000000" w:rsidRPr="00000000">
                    <w:rPr>
                      <w:rtl w:val="0"/>
                    </w:rPr>
                  </w:r>
                </w:p>
              </w:tc>
            </w:tr>
          </w:tbl>
          <w:p w:rsidR="00000000" w:rsidDel="00000000" w:rsidP="00000000" w:rsidRDefault="00000000" w:rsidRPr="00000000" w14:paraId="000005FD">
            <w:pPr>
              <w:rPr/>
            </w:pPr>
            <w:r w:rsidDel="00000000" w:rsidR="00000000" w:rsidRPr="00000000">
              <w:rPr>
                <w:rtl w:val="0"/>
              </w:rPr>
            </w:r>
          </w:p>
        </w:tc>
      </w:tr>
      <w:tr>
        <w:trPr>
          <w:cantSplit w:val="0"/>
          <w:tblHeader w:val="0"/>
        </w:trPr>
        <w:tc>
          <w:tcPr>
            <w:tcBorders>
              <w:top w:color="4d3a00" w:space="0" w:sz="8" w:val="single"/>
              <w:left w:color="4d3a00" w:space="0" w:sz="18" w:val="single"/>
              <w:bottom w:color="4d3a00" w:space="0" w:sz="12" w:val="single"/>
              <w:right w:color="4d3a00" w:space="0" w:sz="8" w:val="single"/>
            </w:tcBorders>
            <w:shd w:fill="fff7e1" w:val="clear"/>
            <w:tcMar>
              <w:top w:w="100.0" w:type="dxa"/>
              <w:left w:w="100.0" w:type="dxa"/>
              <w:bottom w:w="100.0" w:type="dxa"/>
              <w:right w:w="100.0" w:type="dxa"/>
            </w:tcMar>
            <w:vAlign w:val="top"/>
          </w:tcPr>
          <w:p w:rsidR="00000000" w:rsidDel="00000000" w:rsidP="00000000" w:rsidRDefault="00000000" w:rsidRPr="00000000" w14:paraId="000005FE">
            <w:pPr>
              <w:widowControl w:val="0"/>
              <w:spacing w:line="240" w:lineRule="auto"/>
              <w:rPr/>
            </w:pPr>
            <w:r w:rsidDel="00000000" w:rsidR="00000000" w:rsidRPr="00000000">
              <w:rPr>
                <w:rtl w:val="0"/>
              </w:rPr>
              <w:t xml:space="preserve">Default value</w:t>
            </w:r>
          </w:p>
        </w:tc>
        <w:tc>
          <w:tcPr>
            <w:tcBorders>
              <w:top w:color="4d3a00" w:space="0" w:sz="8" w:val="single"/>
              <w:left w:color="4d3a00" w:space="0" w:sz="8" w:val="single"/>
              <w:bottom w:color="4d3a00" w:space="0" w:sz="12" w:val="single"/>
              <w:right w:color="4d3a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5FF">
            <w:pPr>
              <w:widowControl w:val="0"/>
              <w:spacing w:line="240" w:lineRule="auto"/>
              <w:rPr/>
            </w:pPr>
            <w:r w:rsidDel="00000000" w:rsidR="00000000" w:rsidRPr="00000000">
              <w:rPr>
                <w:rtl w:val="0"/>
              </w:rPr>
              <w:t xml:space="preserve">{} (no effects)</w:t>
            </w:r>
          </w:p>
        </w:tc>
      </w:tr>
      <w:tr>
        <w:trPr>
          <w:cantSplit w:val="0"/>
          <w:trHeight w:val="440" w:hRule="atLeast"/>
          <w:tblHeader w:val="0"/>
        </w:trPr>
        <w:tc>
          <w:tcPr>
            <w:gridSpan w:val="2"/>
            <w:tcBorders>
              <w:top w:color="4d3a00" w:space="0" w:sz="12" w:val="single"/>
              <w:left w:color="4d3a00" w:space="0" w:sz="18" w:val="single"/>
              <w:bottom w:color="4d3a00" w:space="0" w:sz="12" w:val="single"/>
              <w:right w:color="741b47" w:space="0" w:sz="1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600">
            <w:pPr>
              <w:widowControl w:val="0"/>
              <w:spacing w:line="240" w:lineRule="auto"/>
              <w:jc w:val="left"/>
              <w:rPr>
                <w:b w:val="1"/>
              </w:rPr>
            </w:pPr>
            <w:r w:rsidDel="00000000" w:rsidR="00000000" w:rsidRPr="00000000">
              <w:rPr>
                <w:b w:val="1"/>
                <w:rtl w:val="0"/>
              </w:rPr>
              <w:t xml:space="preserve">Examples</w:t>
            </w:r>
          </w:p>
        </w:tc>
      </w:tr>
      <w:tr>
        <w:trPr>
          <w:cantSplit w:val="0"/>
          <w:trHeight w:val="440" w:hRule="atLeast"/>
          <w:tblHeader w:val="0"/>
        </w:trPr>
        <w:tc>
          <w:tcPr>
            <w:tcBorders>
              <w:top w:color="4d3a00" w:space="0" w:sz="12" w:val="single"/>
              <w:left w:color="4d3a00" w:space="0" w:sz="18" w:val="single"/>
              <w:bottom w:color="4d3a00" w:space="0" w:sz="18" w:val="single"/>
              <w:right w:color="4d3a00" w:space="0" w:sz="18" w:val="single"/>
            </w:tcBorders>
            <w:shd w:fill="fff7e1" w:val="clear"/>
            <w:tcMar>
              <w:top w:w="100.0" w:type="dxa"/>
              <w:left w:w="100.0" w:type="dxa"/>
              <w:bottom w:w="100.0" w:type="dxa"/>
              <w:right w:w="100.0" w:type="dxa"/>
            </w:tcMar>
            <w:vAlign w:val="top"/>
          </w:tcPr>
          <w:p w:rsidR="00000000" w:rsidDel="00000000" w:rsidP="00000000" w:rsidRDefault="00000000" w:rsidRPr="00000000" w14:paraId="00000602">
            <w:pPr>
              <w:widowControl w:val="0"/>
              <w:spacing w:line="240" w:lineRule="auto"/>
              <w:jc w:val="left"/>
              <w:rPr/>
            </w:pPr>
            <w:r w:rsidDel="00000000" w:rsidR="00000000" w:rsidRPr="00000000">
              <w:rPr>
                <w:rtl w:val="0"/>
              </w:rPr>
              <w:t xml:space="preserve">Simple use of the property</w:t>
            </w:r>
          </w:p>
        </w:tc>
        <w:tc>
          <w:tcPr>
            <w:tcBorders>
              <w:top w:color="4d3a00" w:space="0" w:sz="12" w:val="single"/>
              <w:left w:color="4d3a00" w:space="0" w:sz="18" w:val="single"/>
              <w:bottom w:color="4d3a00" w:space="0" w:sz="18" w:val="single"/>
              <w:right w:color="4d3a00" w:space="0" w:sz="18" w:val="single"/>
            </w:tcBorders>
            <w:shd w:fill="1e1e1e" w:val="clear"/>
            <w:tcMar>
              <w:top w:w="100.0" w:type="dxa"/>
              <w:left w:w="100.0" w:type="dxa"/>
              <w:bottom w:w="100.0" w:type="dxa"/>
              <w:right w:w="100.0" w:type="dxa"/>
            </w:tcMar>
            <w:vAlign w:val="top"/>
          </w:tcPr>
          <w:p w:rsidR="00000000" w:rsidDel="00000000" w:rsidP="00000000" w:rsidRDefault="00000000" w:rsidRPr="00000000" w14:paraId="00000603">
            <w:pPr>
              <w:widowControl w:val="0"/>
              <w:spacing w:line="240" w:lineRule="auto"/>
              <w:jc w:val="left"/>
              <w:rPr/>
            </w:pPr>
            <w:r w:rsidDel="00000000" w:rsidR="00000000" w:rsidRPr="00000000">
              <w:rPr/>
              <w:drawing>
                <wp:inline distB="114300" distT="114300" distL="114300" distR="114300">
                  <wp:extent cx="4467225" cy="1828800"/>
                  <wp:effectExtent b="0" l="0" r="0" t="0"/>
                  <wp:docPr id="88" name="image72.png"/>
                  <a:graphic>
                    <a:graphicData uri="http://schemas.openxmlformats.org/drawingml/2006/picture">
                      <pic:pic>
                        <pic:nvPicPr>
                          <pic:cNvPr id="0" name="image72.png"/>
                          <pic:cNvPicPr preferRelativeResize="0"/>
                        </pic:nvPicPr>
                        <pic:blipFill>
                          <a:blip r:embed="rId81"/>
                          <a:srcRect b="0" l="0" r="0" t="0"/>
                          <a:stretch>
                            <a:fillRect/>
                          </a:stretch>
                        </pic:blipFill>
                        <pic:spPr>
                          <a:xfrm>
                            <a:off x="0" y="0"/>
                            <a:ext cx="4467225" cy="18288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604">
      <w:pPr>
        <w:pStyle w:val="Heading4"/>
        <w:rPr/>
      </w:pPr>
      <w:bookmarkStart w:colFirst="0" w:colLast="0" w:name="_of8l3eqx7qu0" w:id="149"/>
      <w:bookmarkEnd w:id="149"/>
      <w:r w:rsidDel="00000000" w:rsidR="00000000" w:rsidRPr="00000000">
        <w:br w:type="page"/>
      </w:r>
      <w:r w:rsidDel="00000000" w:rsidR="00000000" w:rsidRPr="00000000">
        <w:rPr>
          <w:rtl w:val="0"/>
        </w:rPr>
      </w:r>
    </w:p>
    <w:p w:rsidR="00000000" w:rsidDel="00000000" w:rsidP="00000000" w:rsidRDefault="00000000" w:rsidRPr="00000000" w14:paraId="00000605">
      <w:pPr>
        <w:pStyle w:val="Heading4"/>
        <w:rPr/>
      </w:pPr>
      <w:bookmarkStart w:colFirst="0" w:colLast="0" w:name="_4zp6hjlwaizk" w:id="150"/>
      <w:bookmarkEnd w:id="150"/>
      <w:r w:rsidDel="00000000" w:rsidR="00000000" w:rsidRPr="00000000">
        <w:rPr>
          <w:rtl w:val="0"/>
        </w:rPr>
        <w:t xml:space="preserve">Purge</w:t>
      </w:r>
      <w:r w:rsidDel="00000000" w:rsidR="00000000" w:rsidRPr="00000000">
        <w:rPr>
          <w:rtl w:val="0"/>
        </w:rPr>
      </w:r>
    </w:p>
    <w:tbl>
      <w:tblPr>
        <w:tblStyle w:val="Table7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20"/>
        <w:gridCol w:w="7740"/>
        <w:tblGridChange w:id="0">
          <w:tblGrid>
            <w:gridCol w:w="1620"/>
            <w:gridCol w:w="7740"/>
          </w:tblGrid>
        </w:tblGridChange>
      </w:tblGrid>
      <w:tr>
        <w:trPr>
          <w:cantSplit w:val="0"/>
          <w:trHeight w:val="390" w:hRule="atLeast"/>
          <w:tblHeader w:val="0"/>
        </w:trPr>
        <w:tc>
          <w:tcPr>
            <w:tcBorders>
              <w:top w:color="4d3a00" w:space="0" w:sz="18" w:val="single"/>
              <w:left w:color="4d3a00" w:space="0" w:sz="18" w:val="single"/>
              <w:bottom w:color="4d3a00" w:space="0" w:sz="12" w:val="single"/>
              <w:right w:color="4d3a00" w:space="0" w:sz="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606">
            <w:pPr>
              <w:jc w:val="left"/>
              <w:rPr>
                <w:sz w:val="22"/>
                <w:szCs w:val="22"/>
              </w:rPr>
            </w:pPr>
            <w:r w:rsidDel="00000000" w:rsidR="00000000" w:rsidRPr="00000000">
              <w:rPr>
                <w:sz w:val="22"/>
                <w:szCs w:val="22"/>
                <w:rtl w:val="0"/>
              </w:rPr>
              <w:t xml:space="preserve">Property name</w:t>
            </w:r>
          </w:p>
        </w:tc>
        <w:tc>
          <w:tcPr>
            <w:tcBorders>
              <w:top w:color="4d3a00" w:space="0" w:sz="18" w:val="single"/>
              <w:left w:color="4d3a00" w:space="0" w:sz="8" w:val="single"/>
              <w:bottom w:color="4d3a00" w:space="0" w:sz="12" w:val="single"/>
              <w:right w:color="4d3a00" w:space="0" w:sz="1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607">
            <w:pPr>
              <w:jc w:val="left"/>
              <w:rPr/>
            </w:pPr>
            <w:r w:rsidDel="00000000" w:rsidR="00000000" w:rsidRPr="00000000">
              <w:rPr>
                <w:rtl w:val="0"/>
              </w:rPr>
              <w:t xml:space="preserve">purge</w:t>
            </w:r>
          </w:p>
        </w:tc>
      </w:tr>
      <w:tr>
        <w:trPr>
          <w:cantSplit w:val="0"/>
          <w:trHeight w:val="360" w:hRule="atLeast"/>
          <w:tblHeader w:val="0"/>
        </w:trPr>
        <w:tc>
          <w:tcPr>
            <w:gridSpan w:val="2"/>
            <w:tcBorders>
              <w:top w:color="4d3a00" w:space="0" w:sz="12" w:val="single"/>
              <w:left w:color="4d3a00" w:space="0" w:sz="18" w:val="single"/>
              <w:bottom w:color="4d3a00" w:space="0" w:sz="8" w:val="single"/>
              <w:right w:color="4d3a00" w:space="0" w:sz="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608">
            <w:pPr>
              <w:widowControl w:val="0"/>
              <w:spacing w:line="240" w:lineRule="auto"/>
              <w:rPr>
                <w:b w:val="1"/>
              </w:rPr>
            </w:pPr>
            <w:r w:rsidDel="00000000" w:rsidR="00000000" w:rsidRPr="00000000">
              <w:rPr>
                <w:b w:val="1"/>
                <w:rtl w:val="0"/>
              </w:rPr>
              <w:t xml:space="preserve">Explanation</w:t>
            </w:r>
          </w:p>
        </w:tc>
      </w:tr>
      <w:tr>
        <w:trPr>
          <w:cantSplit w:val="0"/>
          <w:trHeight w:val="975" w:hRule="atLeast"/>
          <w:tblHeader w:val="0"/>
        </w:trPr>
        <w:tc>
          <w:tcPr>
            <w:gridSpan w:val="2"/>
            <w:tcBorders>
              <w:top w:color="4d3a00" w:space="0" w:sz="12" w:val="single"/>
              <w:left w:color="4d3a00" w:space="0" w:sz="18" w:val="single"/>
              <w:bottom w:color="4d3a00" w:space="0" w:sz="8" w:val="single"/>
              <w:right w:color="4d3a00" w:space="0" w:sz="8" w:val="single"/>
            </w:tcBorders>
            <w:tcMar>
              <w:top w:w="100.0" w:type="dxa"/>
              <w:left w:w="100.0" w:type="dxa"/>
              <w:bottom w:w="100.0" w:type="dxa"/>
              <w:right w:w="100.0" w:type="dxa"/>
            </w:tcMar>
            <w:vAlign w:val="top"/>
          </w:tcPr>
          <w:p w:rsidR="00000000" w:rsidDel="00000000" w:rsidP="00000000" w:rsidRDefault="00000000" w:rsidRPr="00000000" w14:paraId="0000060A">
            <w:pPr>
              <w:rPr/>
            </w:pPr>
            <w:r w:rsidDel="00000000" w:rsidR="00000000" w:rsidRPr="00000000">
              <w:rPr>
                <w:rtl w:val="0"/>
              </w:rPr>
              <w:t xml:space="preserve">This is a set of operations to apply to the game board. It will decay up to the specified amount of the element sources. If a specific element type is specified, it will decay to whatever is indicated in that element's "decayTo" property, even if the element has no lifetime to cause it to decay naturally. If no element is specified under "decayTo", the element will be destroyed. If Purge is used on an aspect, </w:t>
            </w:r>
            <w:r w:rsidDel="00000000" w:rsidR="00000000" w:rsidRPr="00000000">
              <w:rPr>
                <w:rtl w:val="0"/>
              </w:rPr>
              <w:t xml:space="preserve">all elements with the aspect will normally be destroyed since aspects do not normally have a decayTo property. However, if for some reason the aspect does have a decayTo property, then instead of destroying elements with the aspect, elements with the aspect will be decayed. This works well because the element that the aspect has been set to decayTo will be ignored; instead, each element that has the aspect will decay according to its own decayTo aspect. </w:t>
            </w:r>
            <w:r w:rsidDel="00000000" w:rsidR="00000000" w:rsidRPr="00000000">
              <w:rPr>
                <w:rtl w:val="0"/>
              </w:rPr>
              <w:t xml:space="preserve">If the individual element has no decayTo aspect, then it is destroyed.</w:t>
            </w:r>
            <w:r w:rsidDel="00000000" w:rsidR="00000000" w:rsidRPr="00000000">
              <w:rPr>
                <w:rtl w:val="0"/>
              </w:rPr>
            </w:r>
          </w:p>
          <w:tbl>
            <w:tblPr>
              <w:tblStyle w:val="Table71"/>
              <w:tblW w:w="91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75"/>
              <w:gridCol w:w="7845"/>
              <w:tblGridChange w:id="0">
                <w:tblGrid>
                  <w:gridCol w:w="1275"/>
                  <w:gridCol w:w="78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0B">
                  <w:pPr>
                    <w:widowControl w:val="0"/>
                    <w:spacing w:line="240" w:lineRule="auto"/>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0C">
                  <w:pPr>
                    <w:rPr/>
                  </w:pPr>
                  <w:r w:rsidDel="00000000" w:rsidR="00000000" w:rsidRPr="00000000">
                    <w:rPr>
                      <w:rtl w:val="0"/>
                    </w:rPr>
                    <w:t xml:space="preserve">WIP SECTION, UNDER REWRITE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0D">
                  <w:pPr>
                    <w:widowControl w:val="0"/>
                    <w:spacing w:line="240" w:lineRule="auto"/>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0E">
                  <w:pPr>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0F">
                  <w:pPr>
                    <w:widowControl w:val="0"/>
                    <w:spacing w:line="240" w:lineRule="auto"/>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10">
                  <w:pPr>
                    <w:ind w:left="0" w:firstLine="0"/>
                    <w:rPr/>
                  </w:pPr>
                  <w:r w:rsidDel="00000000" w:rsidR="00000000" w:rsidRPr="00000000">
                    <w:rPr>
                      <w:rtl w:val="0"/>
                    </w:rPr>
                  </w:r>
                </w:p>
              </w:tc>
            </w:tr>
          </w:tbl>
          <w:p w:rsidR="00000000" w:rsidDel="00000000" w:rsidP="00000000" w:rsidRDefault="00000000" w:rsidRPr="00000000" w14:paraId="00000611">
            <w:pPr>
              <w:rPr/>
            </w:pPr>
            <w:r w:rsidDel="00000000" w:rsidR="00000000" w:rsidRPr="00000000">
              <w:rPr>
                <w:rtl w:val="0"/>
              </w:rPr>
            </w:r>
          </w:p>
          <w:tbl>
            <w:tblPr>
              <w:tblStyle w:val="Table72"/>
              <w:tblW w:w="910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
              <w:gridCol w:w="8025"/>
              <w:tblGridChange w:id="0">
                <w:tblGrid>
                  <w:gridCol w:w="1080"/>
                  <w:gridCol w:w="8025"/>
                </w:tblGrid>
              </w:tblGridChange>
            </w:tblGrid>
            <w:tr>
              <w:trPr>
                <w:cantSplit w:val="0"/>
                <w:tblHeader w:val="0"/>
              </w:trPr>
              <w:tc>
                <w:tcPr>
                  <w:shd w:fill="d0e0e3" w:val="clear"/>
                </w:tcPr>
                <w:p w:rsidR="00000000" w:rsidDel="00000000" w:rsidP="00000000" w:rsidRDefault="00000000" w:rsidRPr="00000000" w14:paraId="00000612">
                  <w:pPr>
                    <w:rPr/>
                  </w:pPr>
                  <w:r w:rsidDel="00000000" w:rsidR="00000000" w:rsidRPr="00000000">
                    <w:rPr/>
                    <w:drawing>
                      <wp:inline distB="114300" distT="114300" distL="114300" distR="114300">
                        <wp:extent cx="519113" cy="519113"/>
                        <wp:effectExtent b="0" l="0" r="0" t="0"/>
                        <wp:docPr id="25" name="image32.png"/>
                        <a:graphic>
                          <a:graphicData uri="http://schemas.openxmlformats.org/drawingml/2006/picture">
                            <pic:pic>
                              <pic:nvPicPr>
                                <pic:cNvPr id="0" name="image32.png"/>
                                <pic:cNvPicPr preferRelativeResize="0"/>
                              </pic:nvPicPr>
                              <pic:blipFill>
                                <a:blip r:embed="rId59"/>
                                <a:srcRect b="0" l="0" r="0" t="0"/>
                                <a:stretch>
                                  <a:fillRect/>
                                </a:stretch>
                              </pic:blipFill>
                              <pic:spPr>
                                <a:xfrm>
                                  <a:off x="0" y="0"/>
                                  <a:ext cx="519113" cy="519113"/>
                                </a:xfrm>
                                <a:prstGeom prst="rect"/>
                                <a:ln/>
                              </pic:spPr>
                            </pic:pic>
                          </a:graphicData>
                        </a:graphic>
                      </wp:inline>
                    </w:drawing>
                  </w:r>
                  <w:r w:rsidDel="00000000" w:rsidR="00000000" w:rsidRPr="00000000">
                    <w:rPr>
                      <w:rtl w:val="0"/>
                    </w:rPr>
                  </w:r>
                </w:p>
              </w:tc>
              <w:tc>
                <w:tcPr>
                  <w:shd w:fill="d0e0e3" w:val="clear"/>
                </w:tcPr>
                <w:p w:rsidR="00000000" w:rsidDel="00000000" w:rsidP="00000000" w:rsidRDefault="00000000" w:rsidRPr="00000000" w14:paraId="00000613">
                  <w:pPr>
                    <w:rPr>
                      <w:b w:val="1"/>
                    </w:rPr>
                  </w:pPr>
                  <w:r w:rsidDel="00000000" w:rsidR="00000000" w:rsidRPr="00000000">
                    <w:rPr>
                      <w:b w:val="1"/>
                      <w:rtl w:val="0"/>
                    </w:rPr>
                    <w:t xml:space="preserve">Made obsolete by a new property</w:t>
                  </w:r>
                </w:p>
                <w:p w:rsidR="00000000" w:rsidDel="00000000" w:rsidP="00000000" w:rsidRDefault="00000000" w:rsidRPr="00000000" w14:paraId="00000614">
                  <w:pPr>
                    <w:rPr/>
                  </w:pPr>
                  <w:r w:rsidDel="00000000" w:rsidR="00000000" w:rsidRPr="00000000">
                    <w:rPr>
                      <w:rtl w:val="0"/>
                    </w:rPr>
                  </w:r>
                </w:p>
                <w:p w:rsidR="00000000" w:rsidDel="00000000" w:rsidP="00000000" w:rsidRDefault="00000000" w:rsidRPr="00000000" w14:paraId="00000615">
                  <w:pPr>
                    <w:rPr/>
                  </w:pPr>
                  <w:r w:rsidDel="00000000" w:rsidR="00000000" w:rsidRPr="00000000">
                    <w:rPr>
                      <w:rtl w:val="0"/>
                    </w:rPr>
                    <w:t xml:space="preserve">For Roost users, the </w:t>
                  </w:r>
                  <w:hyperlink w:anchor="_3edcg2eridur">
                    <w:r w:rsidDel="00000000" w:rsidR="00000000" w:rsidRPr="00000000">
                      <w:rPr>
                        <w:color w:val="1155cc"/>
                        <w:u w:val="single"/>
                        <w:rtl w:val="0"/>
                      </w:rPr>
                      <w:t xml:space="preserve">decays</w:t>
                    </w:r>
                  </w:hyperlink>
                  <w:r w:rsidDel="00000000" w:rsidR="00000000" w:rsidRPr="00000000">
                    <w:rPr>
                      <w:rtl w:val="0"/>
                    </w:rPr>
                    <w:t xml:space="preserve"> property does exactly the same thing, without its quirks. It triggers the decay of all the matched elements (direct ID or possessed aspect).</w:t>
                  </w:r>
                </w:p>
                <w:p w:rsidR="00000000" w:rsidDel="00000000" w:rsidP="00000000" w:rsidRDefault="00000000" w:rsidRPr="00000000" w14:paraId="00000616">
                  <w:pPr>
                    <w:spacing w:before="200" w:lineRule="auto"/>
                    <w:jc w:val="right"/>
                    <w:rPr/>
                  </w:pPr>
                  <w:hyperlink w:anchor="_or9rltqqkvt2">
                    <w:r w:rsidDel="00000000" w:rsidR="00000000" w:rsidRPr="00000000">
                      <w:rPr>
                        <w:i w:val="1"/>
                        <w:color w:val="1155cc"/>
                        <w:sz w:val="20"/>
                        <w:szCs w:val="20"/>
                        <w:u w:val="single"/>
                        <w:rtl w:val="0"/>
                      </w:rPr>
                      <w:t xml:space="preserve">What is this Bird?</w:t>
                    </w:r>
                  </w:hyperlink>
                  <w:r w:rsidDel="00000000" w:rsidR="00000000" w:rsidRPr="00000000">
                    <w:rPr>
                      <w:rtl w:val="0"/>
                    </w:rPr>
                  </w:r>
                </w:p>
              </w:tc>
            </w:tr>
          </w:tbl>
          <w:p w:rsidR="00000000" w:rsidDel="00000000" w:rsidP="00000000" w:rsidRDefault="00000000" w:rsidRPr="00000000" w14:paraId="00000617">
            <w:pPr>
              <w:rPr/>
            </w:pPr>
            <w:r w:rsidDel="00000000" w:rsidR="00000000" w:rsidRPr="00000000">
              <w:rPr>
                <w:rtl w:val="0"/>
              </w:rPr>
            </w:r>
          </w:p>
        </w:tc>
      </w:tr>
      <w:tr>
        <w:trPr>
          <w:cantSplit w:val="0"/>
          <w:tblHeader w:val="0"/>
        </w:trPr>
        <w:tc>
          <w:tcPr>
            <w:tcBorders>
              <w:top w:color="4d3a00" w:space="0" w:sz="8" w:val="single"/>
              <w:left w:color="4d3a00" w:space="0" w:sz="18" w:val="single"/>
              <w:bottom w:color="4d3a00" w:space="0" w:sz="12" w:val="single"/>
              <w:right w:color="4d3a00" w:space="0" w:sz="8" w:val="single"/>
            </w:tcBorders>
            <w:shd w:fill="fff7e1" w:val="clear"/>
            <w:tcMar>
              <w:top w:w="100.0" w:type="dxa"/>
              <w:left w:w="100.0" w:type="dxa"/>
              <w:bottom w:w="100.0" w:type="dxa"/>
              <w:right w:w="100.0" w:type="dxa"/>
            </w:tcMar>
            <w:vAlign w:val="top"/>
          </w:tcPr>
          <w:p w:rsidR="00000000" w:rsidDel="00000000" w:rsidP="00000000" w:rsidRDefault="00000000" w:rsidRPr="00000000" w14:paraId="00000619">
            <w:pPr>
              <w:widowControl w:val="0"/>
              <w:spacing w:line="240" w:lineRule="auto"/>
              <w:rPr/>
            </w:pPr>
            <w:r w:rsidDel="00000000" w:rsidR="00000000" w:rsidRPr="00000000">
              <w:rPr>
                <w:rtl w:val="0"/>
              </w:rPr>
              <w:t xml:space="preserve">Default value</w:t>
            </w:r>
          </w:p>
        </w:tc>
        <w:tc>
          <w:tcPr>
            <w:tcBorders>
              <w:top w:color="4d3a00" w:space="0" w:sz="8" w:val="single"/>
              <w:left w:color="4d3a00" w:space="0" w:sz="8" w:val="single"/>
              <w:bottom w:color="4d3a00" w:space="0" w:sz="12" w:val="single"/>
              <w:right w:color="4d3a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61A">
            <w:pPr>
              <w:widowControl w:val="0"/>
              <w:spacing w:line="240" w:lineRule="auto"/>
              <w:rPr/>
            </w:pPr>
            <w:r w:rsidDel="00000000" w:rsidR="00000000" w:rsidRPr="00000000">
              <w:rPr>
                <w:rtl w:val="0"/>
              </w:rPr>
              <w:t xml:space="preserve">{} (no purge)</w:t>
            </w:r>
          </w:p>
        </w:tc>
      </w:tr>
      <w:tr>
        <w:trPr>
          <w:cantSplit w:val="0"/>
          <w:trHeight w:val="440" w:hRule="atLeast"/>
          <w:tblHeader w:val="0"/>
        </w:trPr>
        <w:tc>
          <w:tcPr>
            <w:gridSpan w:val="2"/>
            <w:tcBorders>
              <w:top w:color="4d3a00" w:space="0" w:sz="12" w:val="single"/>
              <w:left w:color="4d3a00" w:space="0" w:sz="18" w:val="single"/>
              <w:bottom w:color="4d3a00" w:space="0" w:sz="12" w:val="single"/>
              <w:right w:color="741b47" w:space="0" w:sz="1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61B">
            <w:pPr>
              <w:widowControl w:val="0"/>
              <w:spacing w:line="240" w:lineRule="auto"/>
              <w:jc w:val="left"/>
              <w:rPr>
                <w:b w:val="1"/>
              </w:rPr>
            </w:pPr>
            <w:r w:rsidDel="00000000" w:rsidR="00000000" w:rsidRPr="00000000">
              <w:rPr>
                <w:b w:val="1"/>
                <w:rtl w:val="0"/>
              </w:rPr>
              <w:t xml:space="preserve">Examples</w:t>
            </w:r>
          </w:p>
        </w:tc>
      </w:tr>
      <w:tr>
        <w:trPr>
          <w:cantSplit w:val="0"/>
          <w:trHeight w:val="440" w:hRule="atLeast"/>
          <w:tblHeader w:val="0"/>
        </w:trPr>
        <w:tc>
          <w:tcPr>
            <w:tcBorders>
              <w:top w:color="4d3a00" w:space="0" w:sz="12" w:val="single"/>
              <w:left w:color="4d3a00" w:space="0" w:sz="18" w:val="single"/>
              <w:bottom w:color="4d3a00" w:space="0" w:sz="18" w:val="single"/>
              <w:right w:color="4d3a00" w:space="0" w:sz="18" w:val="single"/>
            </w:tcBorders>
            <w:shd w:fill="fff7e1" w:val="clear"/>
            <w:tcMar>
              <w:top w:w="100.0" w:type="dxa"/>
              <w:left w:w="100.0" w:type="dxa"/>
              <w:bottom w:w="100.0" w:type="dxa"/>
              <w:right w:w="100.0" w:type="dxa"/>
            </w:tcMar>
            <w:vAlign w:val="top"/>
          </w:tcPr>
          <w:p w:rsidR="00000000" w:rsidDel="00000000" w:rsidP="00000000" w:rsidRDefault="00000000" w:rsidRPr="00000000" w14:paraId="0000061D">
            <w:pPr>
              <w:widowControl w:val="0"/>
              <w:spacing w:line="240" w:lineRule="auto"/>
              <w:jc w:val="left"/>
              <w:rPr/>
            </w:pPr>
            <w:r w:rsidDel="00000000" w:rsidR="00000000" w:rsidRPr="00000000">
              <w:rPr>
                <w:rtl w:val="0"/>
              </w:rPr>
              <w:t xml:space="preserve">Simple use of the property</w:t>
            </w:r>
          </w:p>
        </w:tc>
        <w:tc>
          <w:tcPr>
            <w:tcBorders>
              <w:top w:color="4d3a00" w:space="0" w:sz="12" w:val="single"/>
              <w:left w:color="4d3a00" w:space="0" w:sz="18" w:val="single"/>
              <w:bottom w:color="4d3a00" w:space="0" w:sz="18" w:val="single"/>
              <w:right w:color="4d3a00" w:space="0" w:sz="18" w:val="single"/>
            </w:tcBorders>
            <w:shd w:fill="1e1e1e" w:val="clear"/>
            <w:tcMar>
              <w:top w:w="100.0" w:type="dxa"/>
              <w:left w:w="100.0" w:type="dxa"/>
              <w:bottom w:w="100.0" w:type="dxa"/>
              <w:right w:w="100.0" w:type="dxa"/>
            </w:tcMar>
            <w:vAlign w:val="top"/>
          </w:tcPr>
          <w:p w:rsidR="00000000" w:rsidDel="00000000" w:rsidP="00000000" w:rsidRDefault="00000000" w:rsidRPr="00000000" w14:paraId="0000061E">
            <w:pPr>
              <w:widowControl w:val="0"/>
              <w:spacing w:line="240" w:lineRule="auto"/>
              <w:jc w:val="left"/>
              <w:rPr/>
            </w:pPr>
            <w:r w:rsidDel="00000000" w:rsidR="00000000" w:rsidRPr="00000000">
              <w:rPr>
                <w:rtl w:val="0"/>
              </w:rPr>
            </w:r>
          </w:p>
        </w:tc>
      </w:tr>
    </w:tbl>
    <w:p w:rsidR="00000000" w:rsidDel="00000000" w:rsidP="00000000" w:rsidRDefault="00000000" w:rsidRPr="00000000" w14:paraId="0000061F">
      <w:pPr>
        <w:pStyle w:val="Heading4"/>
        <w:rPr/>
      </w:pPr>
      <w:bookmarkStart w:colFirst="0" w:colLast="0" w:name="_u6km07b701ej" w:id="151"/>
      <w:bookmarkEnd w:id="151"/>
      <w:r w:rsidDel="00000000" w:rsidR="00000000" w:rsidRPr="00000000">
        <w:br w:type="page"/>
      </w:r>
      <w:r w:rsidDel="00000000" w:rsidR="00000000" w:rsidRPr="00000000">
        <w:rPr>
          <w:rtl w:val="0"/>
        </w:rPr>
      </w:r>
    </w:p>
    <w:p w:rsidR="00000000" w:rsidDel="00000000" w:rsidP="00000000" w:rsidRDefault="00000000" w:rsidRPr="00000000" w14:paraId="00000620">
      <w:pPr>
        <w:pStyle w:val="Heading4"/>
        <w:rPr/>
      </w:pPr>
      <w:bookmarkStart w:colFirst="0" w:colLast="0" w:name="_i9qo6ymilzn4" w:id="152"/>
      <w:bookmarkEnd w:id="152"/>
      <w:r w:rsidDel="00000000" w:rsidR="00000000" w:rsidRPr="00000000">
        <w:rPr>
          <w:rtl w:val="0"/>
        </w:rPr>
        <w:t xml:space="preserve">Aspects</w:t>
      </w:r>
      <w:r w:rsidDel="00000000" w:rsidR="00000000" w:rsidRPr="00000000">
        <w:rPr>
          <w:rtl w:val="0"/>
        </w:rPr>
      </w:r>
    </w:p>
    <w:tbl>
      <w:tblPr>
        <w:tblStyle w:val="Table7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20"/>
        <w:gridCol w:w="7740"/>
        <w:tblGridChange w:id="0">
          <w:tblGrid>
            <w:gridCol w:w="1620"/>
            <w:gridCol w:w="7740"/>
          </w:tblGrid>
        </w:tblGridChange>
      </w:tblGrid>
      <w:tr>
        <w:trPr>
          <w:cantSplit w:val="0"/>
          <w:trHeight w:val="645" w:hRule="atLeast"/>
          <w:tblHeader w:val="0"/>
        </w:trPr>
        <w:tc>
          <w:tcPr>
            <w:tcBorders>
              <w:top w:color="4d3a00" w:space="0" w:sz="18" w:val="single"/>
              <w:left w:color="4d3a00" w:space="0" w:sz="18" w:val="single"/>
              <w:bottom w:color="4d3a00" w:space="0" w:sz="12" w:val="single"/>
              <w:right w:color="4d3a00" w:space="0" w:sz="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621">
            <w:pPr>
              <w:jc w:val="left"/>
              <w:rPr>
                <w:sz w:val="22"/>
                <w:szCs w:val="22"/>
              </w:rPr>
            </w:pPr>
            <w:r w:rsidDel="00000000" w:rsidR="00000000" w:rsidRPr="00000000">
              <w:rPr>
                <w:sz w:val="22"/>
                <w:szCs w:val="22"/>
                <w:rtl w:val="0"/>
              </w:rPr>
              <w:t xml:space="preserve">Property name</w:t>
            </w:r>
          </w:p>
        </w:tc>
        <w:tc>
          <w:tcPr>
            <w:tcBorders>
              <w:top w:color="4d3a00" w:space="0" w:sz="18" w:val="single"/>
              <w:left w:color="4d3a00" w:space="0" w:sz="8" w:val="single"/>
              <w:bottom w:color="4d3a00" w:space="0" w:sz="12" w:val="single"/>
              <w:right w:color="4d3a00" w:space="0" w:sz="1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622">
            <w:pPr>
              <w:jc w:val="left"/>
              <w:rPr/>
            </w:pPr>
            <w:r w:rsidDel="00000000" w:rsidR="00000000" w:rsidRPr="00000000">
              <w:rPr>
                <w:rtl w:val="0"/>
              </w:rPr>
              <w:t xml:space="preserve">aspects</w:t>
            </w:r>
          </w:p>
        </w:tc>
      </w:tr>
      <w:tr>
        <w:trPr>
          <w:cantSplit w:val="0"/>
          <w:trHeight w:val="975" w:hRule="atLeast"/>
          <w:tblHeader w:val="0"/>
        </w:trPr>
        <w:tc>
          <w:tcPr>
            <w:tcBorders>
              <w:top w:color="4d3a00" w:space="0" w:sz="12" w:val="single"/>
              <w:left w:color="4d3a00" w:space="0" w:sz="18" w:val="single"/>
              <w:bottom w:color="4d3a00" w:space="0" w:sz="8" w:val="single"/>
              <w:right w:color="4d3a00" w:space="0" w:sz="8" w:val="single"/>
            </w:tcBorders>
            <w:shd w:fill="fff7e1" w:val="clear"/>
            <w:tcMar>
              <w:top w:w="100.0" w:type="dxa"/>
              <w:left w:w="100.0" w:type="dxa"/>
              <w:bottom w:w="100.0" w:type="dxa"/>
              <w:right w:w="100.0" w:type="dxa"/>
            </w:tcMar>
            <w:vAlign w:val="top"/>
          </w:tcPr>
          <w:p w:rsidR="00000000" w:rsidDel="00000000" w:rsidP="00000000" w:rsidRDefault="00000000" w:rsidRPr="00000000" w14:paraId="00000623">
            <w:pPr>
              <w:widowControl w:val="0"/>
              <w:spacing w:line="240" w:lineRule="auto"/>
              <w:rPr/>
            </w:pPr>
            <w:r w:rsidDel="00000000" w:rsidR="00000000" w:rsidRPr="00000000">
              <w:rPr>
                <w:rtl w:val="0"/>
              </w:rPr>
              <w:t xml:space="preserve">Explanation</w:t>
            </w:r>
          </w:p>
        </w:tc>
        <w:tc>
          <w:tcPr>
            <w:tcBorders>
              <w:top w:color="4d3a00" w:space="0" w:sz="12" w:val="single"/>
              <w:left w:color="4d3a00" w:space="0" w:sz="8" w:val="single"/>
              <w:bottom w:color="4d3a00" w:space="0" w:sz="8" w:val="single"/>
              <w:right w:color="4d3a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624">
            <w:pPr>
              <w:rPr/>
            </w:pPr>
            <w:r w:rsidDel="00000000" w:rsidR="00000000" w:rsidRPr="00000000">
              <w:rPr>
                <w:rtl w:val="0"/>
              </w:rPr>
              <w:t xml:space="preserve">This is a set of aspects applied just during the resolution of this recipe. This is usually used to introduce temporary aspects </w:t>
            </w:r>
            <w:r w:rsidDel="00000000" w:rsidR="00000000" w:rsidRPr="00000000">
              <w:rPr>
                <w:b w:val="1"/>
                <w:rtl w:val="0"/>
              </w:rPr>
              <w:t xml:space="preserve">for the purpose of triggering </w:t>
            </w:r>
            <w:r w:rsidDel="00000000" w:rsidR="00000000" w:rsidRPr="00000000">
              <w:rPr>
                <w:b w:val="1"/>
                <w:rtl w:val="0"/>
              </w:rPr>
              <w:t xml:space="preserve">an XTrigger</w:t>
            </w:r>
            <w:r w:rsidDel="00000000" w:rsidR="00000000" w:rsidRPr="00000000">
              <w:rPr>
                <w:b w:val="1"/>
                <w:rtl w:val="0"/>
              </w:rPr>
              <w:t xml:space="preserve"> reaction</w:t>
            </w:r>
            <w:r w:rsidDel="00000000" w:rsidR="00000000" w:rsidRPr="00000000">
              <w:rPr>
                <w:rtl w:val="0"/>
              </w:rPr>
              <w:t xml:space="preserve"> (for more information check the elements reference detailing what </w:t>
            </w:r>
            <w:r w:rsidDel="00000000" w:rsidR="00000000" w:rsidRPr="00000000">
              <w:rPr>
                <w:rtl w:val="0"/>
              </w:rPr>
              <w:t xml:space="preserve">xtriggers</w:t>
            </w:r>
            <w:r w:rsidDel="00000000" w:rsidR="00000000" w:rsidRPr="00000000">
              <w:rPr>
                <w:rtl w:val="0"/>
              </w:rPr>
              <w:t xml:space="preserve"> are)</w:t>
            </w:r>
            <w:r w:rsidDel="00000000" w:rsidR="00000000" w:rsidRPr="00000000">
              <w:rPr>
                <w:rtl w:val="0"/>
              </w:rPr>
              <w:t xml:space="preserve">, since the aspects disappear after the recipe ends, </w:t>
            </w:r>
            <w:r w:rsidDel="00000000" w:rsidR="00000000" w:rsidRPr="00000000">
              <w:rPr>
                <w:rtl w:val="0"/>
              </w:rPr>
              <w:t xml:space="preserve">and don't proc inductions.</w:t>
            </w:r>
            <w:r w:rsidDel="00000000" w:rsidR="00000000" w:rsidRPr="00000000">
              <w:rPr>
                <w:rtl w:val="0"/>
              </w:rPr>
            </w:r>
          </w:p>
          <w:p w:rsidR="00000000" w:rsidDel="00000000" w:rsidP="00000000" w:rsidRDefault="00000000" w:rsidRPr="00000000" w14:paraId="00000625">
            <w:pPr>
              <w:rPr/>
            </w:pPr>
            <w:r w:rsidDel="00000000" w:rsidR="00000000" w:rsidRPr="00000000">
              <w:rPr>
                <w:rtl w:val="0"/>
              </w:rPr>
            </w:r>
          </w:p>
          <w:tbl>
            <w:tblPr>
              <w:tblStyle w:val="Table74"/>
              <w:tblW w:w="75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
              <w:gridCol w:w="6450"/>
              <w:tblGridChange w:id="0">
                <w:tblGrid>
                  <w:gridCol w:w="1080"/>
                  <w:gridCol w:w="6450"/>
                </w:tblGrid>
              </w:tblGridChange>
            </w:tblGrid>
            <w:tr>
              <w:trPr>
                <w:cantSplit w:val="0"/>
                <w:tblHeader w:val="0"/>
              </w:trPr>
              <w:tc>
                <w:tcPr>
                  <w:shd w:fill="d0e0e3" w:val="clear"/>
                </w:tcPr>
                <w:p w:rsidR="00000000" w:rsidDel="00000000" w:rsidP="00000000" w:rsidRDefault="00000000" w:rsidRPr="00000000" w14:paraId="00000626">
                  <w:pPr>
                    <w:rPr/>
                  </w:pPr>
                  <w:r w:rsidDel="00000000" w:rsidR="00000000" w:rsidRPr="00000000">
                    <w:rPr/>
                    <w:drawing>
                      <wp:inline distB="114300" distT="114300" distL="114300" distR="114300">
                        <wp:extent cx="519113" cy="519113"/>
                        <wp:effectExtent b="0" l="0" r="0" t="0"/>
                        <wp:docPr id="55" name="image32.png"/>
                        <a:graphic>
                          <a:graphicData uri="http://schemas.openxmlformats.org/drawingml/2006/picture">
                            <pic:pic>
                              <pic:nvPicPr>
                                <pic:cNvPr id="0" name="image32.png"/>
                                <pic:cNvPicPr preferRelativeResize="0"/>
                              </pic:nvPicPr>
                              <pic:blipFill>
                                <a:blip r:embed="rId59"/>
                                <a:srcRect b="0" l="0" r="0" t="0"/>
                                <a:stretch>
                                  <a:fillRect/>
                                </a:stretch>
                              </pic:blipFill>
                              <pic:spPr>
                                <a:xfrm>
                                  <a:off x="0" y="0"/>
                                  <a:ext cx="519113" cy="519113"/>
                                </a:xfrm>
                                <a:prstGeom prst="rect"/>
                                <a:ln/>
                              </pic:spPr>
                            </pic:pic>
                          </a:graphicData>
                        </a:graphic>
                      </wp:inline>
                    </w:drawing>
                  </w:r>
                  <w:r w:rsidDel="00000000" w:rsidR="00000000" w:rsidRPr="00000000">
                    <w:rPr>
                      <w:rtl w:val="0"/>
                    </w:rPr>
                  </w:r>
                </w:p>
              </w:tc>
              <w:tc>
                <w:tcPr>
                  <w:shd w:fill="d0e0e3" w:val="clear"/>
                </w:tcPr>
                <w:p w:rsidR="00000000" w:rsidDel="00000000" w:rsidP="00000000" w:rsidRDefault="00000000" w:rsidRPr="00000000" w14:paraId="00000627">
                  <w:pPr>
                    <w:rPr>
                      <w:b w:val="1"/>
                    </w:rPr>
                  </w:pPr>
                  <w:r w:rsidDel="00000000" w:rsidR="00000000" w:rsidRPr="00000000">
                    <w:rPr>
                      <w:b w:val="1"/>
                      <w:rtl w:val="0"/>
                    </w:rPr>
                    <w:t xml:space="preserve">Additional features on this property</w:t>
                  </w:r>
                </w:p>
                <w:p w:rsidR="00000000" w:rsidDel="00000000" w:rsidP="00000000" w:rsidRDefault="00000000" w:rsidRPr="00000000" w14:paraId="00000628">
                  <w:pPr>
                    <w:rPr/>
                  </w:pPr>
                  <w:r w:rsidDel="00000000" w:rsidR="00000000" w:rsidRPr="00000000">
                    <w:rPr>
                      <w:rtl w:val="0"/>
                    </w:rPr>
                  </w:r>
                </w:p>
                <w:p w:rsidR="00000000" w:rsidDel="00000000" w:rsidP="00000000" w:rsidRDefault="00000000" w:rsidRPr="00000000" w14:paraId="00000629">
                  <w:pPr>
                    <w:rPr/>
                  </w:pPr>
                  <w:r w:rsidDel="00000000" w:rsidR="00000000" w:rsidRPr="00000000">
                    <w:rPr>
                      <w:rtl w:val="0"/>
                    </w:rPr>
                    <w:t xml:space="preserve">The amounts defined in the dictionary can be expressions.</w:t>
                  </w:r>
                </w:p>
                <w:p w:rsidR="00000000" w:rsidDel="00000000" w:rsidP="00000000" w:rsidRDefault="00000000" w:rsidRPr="00000000" w14:paraId="0000062A">
                  <w:pPr>
                    <w:spacing w:before="200" w:lineRule="auto"/>
                    <w:jc w:val="right"/>
                    <w:rPr/>
                  </w:pPr>
                  <w:hyperlink w:anchor="_or9rltqqkvt2">
                    <w:r w:rsidDel="00000000" w:rsidR="00000000" w:rsidRPr="00000000">
                      <w:rPr>
                        <w:i w:val="1"/>
                        <w:color w:val="1155cc"/>
                        <w:sz w:val="20"/>
                        <w:szCs w:val="20"/>
                        <w:u w:val="single"/>
                        <w:rtl w:val="0"/>
                      </w:rPr>
                      <w:t xml:space="preserve">What is this Bird?</w:t>
                    </w:r>
                  </w:hyperlink>
                  <w:r w:rsidDel="00000000" w:rsidR="00000000" w:rsidRPr="00000000">
                    <w:rPr>
                      <w:rtl w:val="0"/>
                    </w:rPr>
                  </w:r>
                </w:p>
              </w:tc>
            </w:tr>
          </w:tbl>
          <w:p w:rsidR="00000000" w:rsidDel="00000000" w:rsidP="00000000" w:rsidRDefault="00000000" w:rsidRPr="00000000" w14:paraId="0000062B">
            <w:pPr>
              <w:rPr/>
            </w:pPr>
            <w:r w:rsidDel="00000000" w:rsidR="00000000" w:rsidRPr="00000000">
              <w:rPr>
                <w:rtl w:val="0"/>
              </w:rPr>
            </w:r>
          </w:p>
        </w:tc>
      </w:tr>
      <w:tr>
        <w:trPr>
          <w:cantSplit w:val="0"/>
          <w:tblHeader w:val="0"/>
        </w:trPr>
        <w:tc>
          <w:tcPr>
            <w:tcBorders>
              <w:top w:color="4d3a00" w:space="0" w:sz="8" w:val="single"/>
              <w:left w:color="4d3a00" w:space="0" w:sz="18" w:val="single"/>
              <w:bottom w:color="4d3a00" w:space="0" w:sz="12" w:val="single"/>
              <w:right w:color="4d3a00" w:space="0" w:sz="8" w:val="single"/>
            </w:tcBorders>
            <w:shd w:fill="fff7e1" w:val="clear"/>
            <w:tcMar>
              <w:top w:w="100.0" w:type="dxa"/>
              <w:left w:w="100.0" w:type="dxa"/>
              <w:bottom w:w="100.0" w:type="dxa"/>
              <w:right w:w="100.0" w:type="dxa"/>
            </w:tcMar>
            <w:vAlign w:val="top"/>
          </w:tcPr>
          <w:p w:rsidR="00000000" w:rsidDel="00000000" w:rsidP="00000000" w:rsidRDefault="00000000" w:rsidRPr="00000000" w14:paraId="0000062C">
            <w:pPr>
              <w:widowControl w:val="0"/>
              <w:spacing w:line="240" w:lineRule="auto"/>
              <w:rPr/>
            </w:pPr>
            <w:r w:rsidDel="00000000" w:rsidR="00000000" w:rsidRPr="00000000">
              <w:rPr>
                <w:rtl w:val="0"/>
              </w:rPr>
              <w:t xml:space="preserve">Default value</w:t>
            </w:r>
          </w:p>
        </w:tc>
        <w:tc>
          <w:tcPr>
            <w:tcBorders>
              <w:top w:color="4d3a00" w:space="0" w:sz="8" w:val="single"/>
              <w:left w:color="4d3a00" w:space="0" w:sz="8" w:val="single"/>
              <w:bottom w:color="4d3a00" w:space="0" w:sz="12" w:val="single"/>
              <w:right w:color="4d3a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62D">
            <w:pPr>
              <w:widowControl w:val="0"/>
              <w:spacing w:line="240" w:lineRule="auto"/>
              <w:rPr/>
            </w:pPr>
            <w:r w:rsidDel="00000000" w:rsidR="00000000" w:rsidRPr="00000000">
              <w:rPr>
                <w:rtl w:val="0"/>
              </w:rPr>
              <w:t xml:space="preserve">{} (no aspects applied)</w:t>
            </w:r>
          </w:p>
        </w:tc>
      </w:tr>
      <w:tr>
        <w:trPr>
          <w:cantSplit w:val="0"/>
          <w:trHeight w:val="440" w:hRule="atLeast"/>
          <w:tblHeader w:val="0"/>
        </w:trPr>
        <w:tc>
          <w:tcPr>
            <w:gridSpan w:val="2"/>
            <w:tcBorders>
              <w:top w:color="4d3a00" w:space="0" w:sz="12" w:val="single"/>
              <w:left w:color="4d3a00" w:space="0" w:sz="18" w:val="single"/>
              <w:bottom w:color="4d3a00" w:space="0" w:sz="12" w:val="single"/>
              <w:right w:color="741b47" w:space="0" w:sz="1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62E">
            <w:pPr>
              <w:widowControl w:val="0"/>
              <w:spacing w:line="240" w:lineRule="auto"/>
              <w:jc w:val="left"/>
              <w:rPr>
                <w:b w:val="1"/>
              </w:rPr>
            </w:pPr>
            <w:r w:rsidDel="00000000" w:rsidR="00000000" w:rsidRPr="00000000">
              <w:rPr>
                <w:b w:val="1"/>
                <w:rtl w:val="0"/>
              </w:rPr>
              <w:t xml:space="preserve">Examples</w:t>
            </w:r>
          </w:p>
        </w:tc>
      </w:tr>
      <w:tr>
        <w:trPr>
          <w:cantSplit w:val="0"/>
          <w:trHeight w:val="440" w:hRule="atLeast"/>
          <w:tblHeader w:val="0"/>
        </w:trPr>
        <w:tc>
          <w:tcPr>
            <w:tcBorders>
              <w:top w:color="4d3a00" w:space="0" w:sz="12" w:val="single"/>
              <w:left w:color="4d3a00" w:space="0" w:sz="18" w:val="single"/>
              <w:bottom w:color="4d3a00" w:space="0" w:sz="18" w:val="single"/>
              <w:right w:color="4d3a00" w:space="0" w:sz="18" w:val="single"/>
            </w:tcBorders>
            <w:shd w:fill="fff7e1" w:val="clear"/>
            <w:tcMar>
              <w:top w:w="100.0" w:type="dxa"/>
              <w:left w:w="100.0" w:type="dxa"/>
              <w:bottom w:w="100.0" w:type="dxa"/>
              <w:right w:w="100.0" w:type="dxa"/>
            </w:tcMar>
            <w:vAlign w:val="top"/>
          </w:tcPr>
          <w:p w:rsidR="00000000" w:rsidDel="00000000" w:rsidP="00000000" w:rsidRDefault="00000000" w:rsidRPr="00000000" w14:paraId="00000630">
            <w:pPr>
              <w:widowControl w:val="0"/>
              <w:spacing w:line="240" w:lineRule="auto"/>
              <w:jc w:val="left"/>
              <w:rPr/>
            </w:pPr>
            <w:r w:rsidDel="00000000" w:rsidR="00000000" w:rsidRPr="00000000">
              <w:rPr>
                <w:rtl w:val="0"/>
              </w:rPr>
              <w:t xml:space="preserve">Simple use of the property</w:t>
            </w:r>
          </w:p>
        </w:tc>
        <w:tc>
          <w:tcPr>
            <w:tcBorders>
              <w:top w:color="4d3a00" w:space="0" w:sz="12" w:val="single"/>
              <w:left w:color="4d3a00" w:space="0" w:sz="18" w:val="single"/>
              <w:bottom w:color="4d3a00" w:space="0" w:sz="18" w:val="single"/>
              <w:right w:color="4d3a00" w:space="0" w:sz="18" w:val="single"/>
            </w:tcBorders>
            <w:shd w:fill="1e1e1e" w:val="clear"/>
            <w:tcMar>
              <w:top w:w="100.0" w:type="dxa"/>
              <w:left w:w="100.0" w:type="dxa"/>
              <w:bottom w:w="100.0" w:type="dxa"/>
              <w:right w:w="100.0" w:type="dxa"/>
            </w:tcMar>
            <w:vAlign w:val="top"/>
          </w:tcPr>
          <w:p w:rsidR="00000000" w:rsidDel="00000000" w:rsidP="00000000" w:rsidRDefault="00000000" w:rsidRPr="00000000" w14:paraId="00000631">
            <w:pPr>
              <w:widowControl w:val="0"/>
              <w:spacing w:line="240" w:lineRule="auto"/>
              <w:jc w:val="left"/>
              <w:rPr/>
            </w:pPr>
            <w:r w:rsidDel="00000000" w:rsidR="00000000" w:rsidRPr="00000000">
              <w:rPr/>
              <w:drawing>
                <wp:inline distB="114300" distT="114300" distL="114300" distR="114300">
                  <wp:extent cx="4467225" cy="1628775"/>
                  <wp:effectExtent b="0" l="0" r="0" t="0"/>
                  <wp:docPr descr="{&#10;   &quot;id&quot;: &quot;myrecipe&quot;,&#10;   &quot;actionId&quot;: &quot;talk&quot;,&#10;   &quot;startdescription&quot;: &quot;I would like going on a walk.&quot;,&#10;   &quot;description&quot;: &quot;That was a pleasant walk.&quot;,&#10;   &quot;aspects&quot;: {&#10;      &quot;notoriety&quot;: 1&#10;   }&#10;}" id="64" name="image48.png"/>
                  <a:graphic>
                    <a:graphicData uri="http://schemas.openxmlformats.org/drawingml/2006/picture">
                      <pic:pic>
                        <pic:nvPicPr>
                          <pic:cNvPr descr="{&#10;   &quot;id&quot;: &quot;myrecipe&quot;,&#10;   &quot;actionId&quot;: &quot;talk&quot;,&#10;   &quot;startdescription&quot;: &quot;I would like going on a walk.&quot;,&#10;   &quot;description&quot;: &quot;That was a pleasant walk.&quot;,&#10;   &quot;aspects&quot;: {&#10;      &quot;notoriety&quot;: 1&#10;   }&#10;}" id="0" name="image48.png"/>
                          <pic:cNvPicPr preferRelativeResize="0"/>
                        </pic:nvPicPr>
                        <pic:blipFill>
                          <a:blip r:embed="rId82"/>
                          <a:srcRect b="0" l="0" r="0" t="0"/>
                          <a:stretch>
                            <a:fillRect/>
                          </a:stretch>
                        </pic:blipFill>
                        <pic:spPr>
                          <a:xfrm>
                            <a:off x="0" y="0"/>
                            <a:ext cx="4467225" cy="162877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632">
      <w:pPr>
        <w:pStyle w:val="Heading4"/>
        <w:rPr/>
      </w:pPr>
      <w:bookmarkStart w:colFirst="0" w:colLast="0" w:name="_pynsolwcm8b9" w:id="153"/>
      <w:bookmarkEnd w:id="153"/>
      <w:r w:rsidDel="00000000" w:rsidR="00000000" w:rsidRPr="00000000">
        <w:rPr>
          <w:rtl w:val="0"/>
        </w:rPr>
      </w:r>
    </w:p>
    <w:p w:rsidR="00000000" w:rsidDel="00000000" w:rsidP="00000000" w:rsidRDefault="00000000" w:rsidRPr="00000000" w14:paraId="00000633">
      <w:pPr>
        <w:pStyle w:val="Heading4"/>
        <w:rPr/>
      </w:pPr>
      <w:bookmarkStart w:colFirst="0" w:colLast="0" w:name="_rm1c4h2dv3rn" w:id="154"/>
      <w:bookmarkEnd w:id="154"/>
      <w:r w:rsidDel="00000000" w:rsidR="00000000" w:rsidRPr="00000000">
        <w:br w:type="page"/>
      </w:r>
      <w:r w:rsidDel="00000000" w:rsidR="00000000" w:rsidRPr="00000000">
        <w:rPr>
          <w:rtl w:val="0"/>
        </w:rPr>
      </w:r>
    </w:p>
    <w:p w:rsidR="00000000" w:rsidDel="00000000" w:rsidP="00000000" w:rsidRDefault="00000000" w:rsidRPr="00000000" w14:paraId="00000634">
      <w:pPr>
        <w:pStyle w:val="Heading4"/>
        <w:rPr/>
      </w:pPr>
      <w:bookmarkStart w:colFirst="0" w:colLast="0" w:name="_b2ma8bn7lekh" w:id="155"/>
      <w:bookmarkEnd w:id="155"/>
      <w:r w:rsidDel="00000000" w:rsidR="00000000" w:rsidRPr="00000000">
        <w:rPr>
          <w:rtl w:val="0"/>
        </w:rPr>
        <w:t xml:space="preserve">Deck Effects</w:t>
      </w:r>
    </w:p>
    <w:tbl>
      <w:tblPr>
        <w:tblStyle w:val="Table7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20"/>
        <w:gridCol w:w="7740"/>
        <w:tblGridChange w:id="0">
          <w:tblGrid>
            <w:gridCol w:w="1620"/>
            <w:gridCol w:w="7740"/>
          </w:tblGrid>
        </w:tblGridChange>
      </w:tblGrid>
      <w:tr>
        <w:trPr>
          <w:cantSplit w:val="0"/>
          <w:trHeight w:val="645" w:hRule="atLeast"/>
          <w:tblHeader w:val="0"/>
        </w:trPr>
        <w:tc>
          <w:tcPr>
            <w:tcBorders>
              <w:top w:color="4d3a00" w:space="0" w:sz="18" w:val="single"/>
              <w:left w:color="4d3a00" w:space="0" w:sz="18" w:val="single"/>
              <w:bottom w:color="4d3a00" w:space="0" w:sz="12" w:val="single"/>
              <w:right w:color="4d3a00" w:space="0" w:sz="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635">
            <w:pPr>
              <w:jc w:val="left"/>
              <w:rPr>
                <w:sz w:val="22"/>
                <w:szCs w:val="22"/>
              </w:rPr>
            </w:pPr>
            <w:r w:rsidDel="00000000" w:rsidR="00000000" w:rsidRPr="00000000">
              <w:rPr>
                <w:sz w:val="22"/>
                <w:szCs w:val="22"/>
                <w:rtl w:val="0"/>
              </w:rPr>
              <w:t xml:space="preserve">Property name</w:t>
            </w:r>
          </w:p>
        </w:tc>
        <w:tc>
          <w:tcPr>
            <w:tcBorders>
              <w:top w:color="4d3a00" w:space="0" w:sz="18" w:val="single"/>
              <w:left w:color="4d3a00" w:space="0" w:sz="8" w:val="single"/>
              <w:bottom w:color="4d3a00" w:space="0" w:sz="12" w:val="single"/>
              <w:right w:color="4d3a00" w:space="0" w:sz="1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636">
            <w:pPr>
              <w:jc w:val="left"/>
              <w:rPr/>
            </w:pPr>
            <w:r w:rsidDel="00000000" w:rsidR="00000000" w:rsidRPr="00000000">
              <w:rPr>
                <w:rtl w:val="0"/>
              </w:rPr>
              <w:t xml:space="preserve">deckeffects</w:t>
            </w:r>
          </w:p>
        </w:tc>
      </w:tr>
      <w:tr>
        <w:trPr>
          <w:cantSplit w:val="0"/>
          <w:trHeight w:val="975" w:hRule="atLeast"/>
          <w:tblHeader w:val="0"/>
        </w:trPr>
        <w:tc>
          <w:tcPr>
            <w:tcBorders>
              <w:top w:color="4d3a00" w:space="0" w:sz="12" w:val="single"/>
              <w:left w:color="4d3a00" w:space="0" w:sz="18" w:val="single"/>
              <w:bottom w:color="4d3a00" w:space="0" w:sz="8" w:val="single"/>
              <w:right w:color="4d3a00" w:space="0" w:sz="8" w:val="single"/>
            </w:tcBorders>
            <w:shd w:fill="fff7e1" w:val="clear"/>
            <w:tcMar>
              <w:top w:w="100.0" w:type="dxa"/>
              <w:left w:w="100.0" w:type="dxa"/>
              <w:bottom w:w="100.0" w:type="dxa"/>
              <w:right w:w="100.0" w:type="dxa"/>
            </w:tcMar>
            <w:vAlign w:val="top"/>
          </w:tcPr>
          <w:p w:rsidR="00000000" w:rsidDel="00000000" w:rsidP="00000000" w:rsidRDefault="00000000" w:rsidRPr="00000000" w14:paraId="00000637">
            <w:pPr>
              <w:widowControl w:val="0"/>
              <w:spacing w:line="240" w:lineRule="auto"/>
              <w:rPr/>
            </w:pPr>
            <w:r w:rsidDel="00000000" w:rsidR="00000000" w:rsidRPr="00000000">
              <w:rPr>
                <w:rtl w:val="0"/>
              </w:rPr>
              <w:t xml:space="preserve">Explanation</w:t>
            </w:r>
          </w:p>
        </w:tc>
        <w:tc>
          <w:tcPr>
            <w:tcBorders>
              <w:top w:color="4d3a00" w:space="0" w:sz="12" w:val="single"/>
              <w:left w:color="4d3a00" w:space="0" w:sz="8" w:val="single"/>
              <w:bottom w:color="4d3a00" w:space="0" w:sz="8" w:val="single"/>
              <w:right w:color="4d3a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638">
            <w:pPr>
              <w:rPr/>
            </w:pPr>
            <w:r w:rsidDel="00000000" w:rsidR="00000000" w:rsidRPr="00000000">
              <w:rPr>
                <w:rtl w:val="0"/>
              </w:rPr>
              <w:t xml:space="preserve">This is a set of deck IDs that are drawn from the specified number of times and added to the elements in the verb, at the conclusion of the recipe.</w:t>
            </w:r>
          </w:p>
          <w:p w:rsidR="00000000" w:rsidDel="00000000" w:rsidP="00000000" w:rsidRDefault="00000000" w:rsidRPr="00000000" w14:paraId="00000639">
            <w:pPr>
              <w:rPr/>
            </w:pPr>
            <w:r w:rsidDel="00000000" w:rsidR="00000000" w:rsidRPr="00000000">
              <w:rPr>
                <w:rtl w:val="0"/>
              </w:rPr>
            </w:r>
          </w:p>
          <w:tbl>
            <w:tblPr>
              <w:tblStyle w:val="Table76"/>
              <w:tblW w:w="75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95"/>
              <w:gridCol w:w="6435"/>
              <w:tblGridChange w:id="0">
                <w:tblGrid>
                  <w:gridCol w:w="1095"/>
                  <w:gridCol w:w="6435"/>
                </w:tblGrid>
              </w:tblGridChange>
            </w:tblGrid>
            <w:tr>
              <w:trPr>
                <w:cantSplit w:val="0"/>
                <w:tblHeader w:val="0"/>
              </w:trPr>
              <w:tc>
                <w:tcPr>
                  <w:shd w:fill="d0e0e3" w:val="clear"/>
                </w:tcPr>
                <w:p w:rsidR="00000000" w:rsidDel="00000000" w:rsidP="00000000" w:rsidRDefault="00000000" w:rsidRPr="00000000" w14:paraId="0000063A">
                  <w:pPr>
                    <w:rPr/>
                  </w:pPr>
                  <w:r w:rsidDel="00000000" w:rsidR="00000000" w:rsidRPr="00000000">
                    <w:rPr/>
                    <w:drawing>
                      <wp:inline distB="114300" distT="114300" distL="114300" distR="114300">
                        <wp:extent cx="519113" cy="519113"/>
                        <wp:effectExtent b="0" l="0" r="0" t="0"/>
                        <wp:docPr id="113" name="image32.png"/>
                        <a:graphic>
                          <a:graphicData uri="http://schemas.openxmlformats.org/drawingml/2006/picture">
                            <pic:pic>
                              <pic:nvPicPr>
                                <pic:cNvPr id="0" name="image32.png"/>
                                <pic:cNvPicPr preferRelativeResize="0"/>
                              </pic:nvPicPr>
                              <pic:blipFill>
                                <a:blip r:embed="rId59"/>
                                <a:srcRect b="0" l="0" r="0" t="0"/>
                                <a:stretch>
                                  <a:fillRect/>
                                </a:stretch>
                              </pic:blipFill>
                              <pic:spPr>
                                <a:xfrm>
                                  <a:off x="0" y="0"/>
                                  <a:ext cx="519113" cy="519113"/>
                                </a:xfrm>
                                <a:prstGeom prst="rect"/>
                                <a:ln/>
                              </pic:spPr>
                            </pic:pic>
                          </a:graphicData>
                        </a:graphic>
                      </wp:inline>
                    </w:drawing>
                  </w:r>
                  <w:r w:rsidDel="00000000" w:rsidR="00000000" w:rsidRPr="00000000">
                    <w:rPr>
                      <w:rtl w:val="0"/>
                    </w:rPr>
                  </w:r>
                </w:p>
              </w:tc>
              <w:tc>
                <w:tcPr>
                  <w:shd w:fill="d0e0e3" w:val="clear"/>
                </w:tcPr>
                <w:p w:rsidR="00000000" w:rsidDel="00000000" w:rsidP="00000000" w:rsidRDefault="00000000" w:rsidRPr="00000000" w14:paraId="0000063B">
                  <w:pPr>
                    <w:rPr>
                      <w:b w:val="1"/>
                    </w:rPr>
                  </w:pPr>
                  <w:r w:rsidDel="00000000" w:rsidR="00000000" w:rsidRPr="00000000">
                    <w:rPr>
                      <w:b w:val="1"/>
                      <w:rtl w:val="0"/>
                    </w:rPr>
                    <w:t xml:space="preserve">Additional features on this property</w:t>
                  </w:r>
                </w:p>
                <w:p w:rsidR="00000000" w:rsidDel="00000000" w:rsidP="00000000" w:rsidRDefault="00000000" w:rsidRPr="00000000" w14:paraId="0000063C">
                  <w:pPr>
                    <w:rPr/>
                  </w:pPr>
                  <w:r w:rsidDel="00000000" w:rsidR="00000000" w:rsidRPr="00000000">
                    <w:rPr>
                      <w:rtl w:val="0"/>
                    </w:rPr>
                  </w:r>
                </w:p>
                <w:p w:rsidR="00000000" w:rsidDel="00000000" w:rsidP="00000000" w:rsidRDefault="00000000" w:rsidRPr="00000000" w14:paraId="0000063D">
                  <w:pPr>
                    <w:rPr/>
                  </w:pPr>
                  <w:r w:rsidDel="00000000" w:rsidR="00000000" w:rsidRPr="00000000">
                    <w:rPr>
                      <w:rtl w:val="0"/>
                    </w:rPr>
                    <w:t xml:space="preserve">The amounts defined in the dictionary can be expressions.</w:t>
                  </w:r>
                </w:p>
                <w:p w:rsidR="00000000" w:rsidDel="00000000" w:rsidP="00000000" w:rsidRDefault="00000000" w:rsidRPr="00000000" w14:paraId="0000063E">
                  <w:pPr>
                    <w:spacing w:before="200" w:lineRule="auto"/>
                    <w:jc w:val="right"/>
                    <w:rPr/>
                  </w:pPr>
                  <w:hyperlink w:anchor="_or9rltqqkvt2">
                    <w:r w:rsidDel="00000000" w:rsidR="00000000" w:rsidRPr="00000000">
                      <w:rPr>
                        <w:i w:val="1"/>
                        <w:color w:val="1155cc"/>
                        <w:sz w:val="20"/>
                        <w:szCs w:val="20"/>
                        <w:u w:val="single"/>
                        <w:rtl w:val="0"/>
                      </w:rPr>
                      <w:t xml:space="preserve">What is this Bird?</w:t>
                    </w:r>
                  </w:hyperlink>
                  <w:r w:rsidDel="00000000" w:rsidR="00000000" w:rsidRPr="00000000">
                    <w:rPr>
                      <w:rtl w:val="0"/>
                    </w:rPr>
                  </w:r>
                </w:p>
              </w:tc>
            </w:tr>
          </w:tbl>
          <w:p w:rsidR="00000000" w:rsidDel="00000000" w:rsidP="00000000" w:rsidRDefault="00000000" w:rsidRPr="00000000" w14:paraId="0000063F">
            <w:pPr>
              <w:rPr/>
            </w:pPr>
            <w:r w:rsidDel="00000000" w:rsidR="00000000" w:rsidRPr="00000000">
              <w:rPr>
                <w:rtl w:val="0"/>
              </w:rPr>
            </w:r>
          </w:p>
        </w:tc>
      </w:tr>
      <w:tr>
        <w:trPr>
          <w:cantSplit w:val="0"/>
          <w:tblHeader w:val="0"/>
        </w:trPr>
        <w:tc>
          <w:tcPr>
            <w:tcBorders>
              <w:top w:color="4d3a00" w:space="0" w:sz="8" w:val="single"/>
              <w:left w:color="4d3a00" w:space="0" w:sz="18" w:val="single"/>
              <w:bottom w:color="4d3a00" w:space="0" w:sz="12" w:val="single"/>
              <w:right w:color="4d3a00" w:space="0" w:sz="8" w:val="single"/>
            </w:tcBorders>
            <w:shd w:fill="fff7e1" w:val="clear"/>
            <w:tcMar>
              <w:top w:w="100.0" w:type="dxa"/>
              <w:left w:w="100.0" w:type="dxa"/>
              <w:bottom w:w="100.0" w:type="dxa"/>
              <w:right w:w="100.0" w:type="dxa"/>
            </w:tcMar>
            <w:vAlign w:val="top"/>
          </w:tcPr>
          <w:p w:rsidR="00000000" w:rsidDel="00000000" w:rsidP="00000000" w:rsidRDefault="00000000" w:rsidRPr="00000000" w14:paraId="00000640">
            <w:pPr>
              <w:widowControl w:val="0"/>
              <w:spacing w:line="240" w:lineRule="auto"/>
              <w:rPr/>
            </w:pPr>
            <w:r w:rsidDel="00000000" w:rsidR="00000000" w:rsidRPr="00000000">
              <w:rPr>
                <w:rtl w:val="0"/>
              </w:rPr>
              <w:t xml:space="preserve">Default value</w:t>
            </w:r>
          </w:p>
        </w:tc>
        <w:tc>
          <w:tcPr>
            <w:tcBorders>
              <w:top w:color="4d3a00" w:space="0" w:sz="8" w:val="single"/>
              <w:left w:color="4d3a00" w:space="0" w:sz="8" w:val="single"/>
              <w:bottom w:color="4d3a00" w:space="0" w:sz="12" w:val="single"/>
              <w:right w:color="4d3a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641">
            <w:pPr>
              <w:widowControl w:val="0"/>
              <w:spacing w:line="240" w:lineRule="auto"/>
              <w:rPr/>
            </w:pPr>
            <w:r w:rsidDel="00000000" w:rsidR="00000000" w:rsidRPr="00000000">
              <w:rPr>
                <w:rtl w:val="0"/>
              </w:rPr>
              <w:t xml:space="preserve">{} (no deck drawn from)</w:t>
            </w:r>
          </w:p>
        </w:tc>
      </w:tr>
      <w:tr>
        <w:trPr>
          <w:cantSplit w:val="0"/>
          <w:trHeight w:val="440" w:hRule="atLeast"/>
          <w:tblHeader w:val="0"/>
        </w:trPr>
        <w:tc>
          <w:tcPr>
            <w:gridSpan w:val="2"/>
            <w:tcBorders>
              <w:top w:color="4d3a00" w:space="0" w:sz="12" w:val="single"/>
              <w:left w:color="4d3a00" w:space="0" w:sz="18" w:val="single"/>
              <w:bottom w:color="4d3a00" w:space="0" w:sz="12" w:val="single"/>
              <w:right w:color="741b47" w:space="0" w:sz="1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642">
            <w:pPr>
              <w:widowControl w:val="0"/>
              <w:spacing w:line="240" w:lineRule="auto"/>
              <w:jc w:val="left"/>
              <w:rPr>
                <w:b w:val="1"/>
              </w:rPr>
            </w:pPr>
            <w:r w:rsidDel="00000000" w:rsidR="00000000" w:rsidRPr="00000000">
              <w:rPr>
                <w:b w:val="1"/>
                <w:rtl w:val="0"/>
              </w:rPr>
              <w:t xml:space="preserve">Examples</w:t>
            </w:r>
          </w:p>
        </w:tc>
      </w:tr>
      <w:tr>
        <w:trPr>
          <w:cantSplit w:val="0"/>
          <w:trHeight w:val="440" w:hRule="atLeast"/>
          <w:tblHeader w:val="0"/>
        </w:trPr>
        <w:tc>
          <w:tcPr>
            <w:tcBorders>
              <w:top w:color="4d3a00" w:space="0" w:sz="12" w:val="single"/>
              <w:left w:color="4d3a00" w:space="0" w:sz="18" w:val="single"/>
              <w:bottom w:color="4d3a00" w:space="0" w:sz="18" w:val="single"/>
              <w:right w:color="4d3a00" w:space="0" w:sz="18" w:val="single"/>
            </w:tcBorders>
            <w:shd w:fill="fff7e1" w:val="clear"/>
            <w:tcMar>
              <w:top w:w="100.0" w:type="dxa"/>
              <w:left w:w="100.0" w:type="dxa"/>
              <w:bottom w:w="100.0" w:type="dxa"/>
              <w:right w:w="100.0" w:type="dxa"/>
            </w:tcMar>
            <w:vAlign w:val="top"/>
          </w:tcPr>
          <w:p w:rsidR="00000000" w:rsidDel="00000000" w:rsidP="00000000" w:rsidRDefault="00000000" w:rsidRPr="00000000" w14:paraId="00000644">
            <w:pPr>
              <w:widowControl w:val="0"/>
              <w:spacing w:line="240" w:lineRule="auto"/>
              <w:jc w:val="left"/>
              <w:rPr/>
            </w:pPr>
            <w:r w:rsidDel="00000000" w:rsidR="00000000" w:rsidRPr="00000000">
              <w:rPr>
                <w:rtl w:val="0"/>
              </w:rPr>
              <w:t xml:space="preserve">Simple use of the property</w:t>
            </w:r>
          </w:p>
        </w:tc>
        <w:tc>
          <w:tcPr>
            <w:tcBorders>
              <w:top w:color="4d3a00" w:space="0" w:sz="12" w:val="single"/>
              <w:left w:color="4d3a00" w:space="0" w:sz="18" w:val="single"/>
              <w:bottom w:color="4d3a00" w:space="0" w:sz="18" w:val="single"/>
              <w:right w:color="4d3a00" w:space="0" w:sz="18" w:val="single"/>
            </w:tcBorders>
            <w:shd w:fill="1e1e1e" w:val="clear"/>
            <w:tcMar>
              <w:top w:w="100.0" w:type="dxa"/>
              <w:left w:w="100.0" w:type="dxa"/>
              <w:bottom w:w="100.0" w:type="dxa"/>
              <w:right w:w="100.0" w:type="dxa"/>
            </w:tcMar>
            <w:vAlign w:val="top"/>
          </w:tcPr>
          <w:p w:rsidR="00000000" w:rsidDel="00000000" w:rsidP="00000000" w:rsidRDefault="00000000" w:rsidRPr="00000000" w14:paraId="00000645">
            <w:pPr>
              <w:widowControl w:val="0"/>
              <w:spacing w:line="240" w:lineRule="auto"/>
              <w:jc w:val="left"/>
              <w:rPr/>
            </w:pPr>
            <w:r w:rsidDel="00000000" w:rsidR="00000000" w:rsidRPr="00000000">
              <w:rPr/>
              <w:drawing>
                <wp:inline distB="114300" distT="114300" distL="114300" distR="114300">
                  <wp:extent cx="4543425" cy="1600200"/>
                  <wp:effectExtent b="0" l="0" r="0" t="0"/>
                  <wp:docPr descr="{&#10;   &quot;id&quot;: &quot;myrecipe&quot;,&#10;   &quot;actionId&quot;: &quot;talk&quot;,&#10;   &quot;startdescription&quot;: &quot;I would like going on a walk.&quot;,&#10;   &quot;description&quot;: &quot;That was a pleasant walk.&quot;,&#10;   &quot;deckeffects&quot;: {&#10;      &quot;somedeck&quot;: 3&#10;   }&#10;}" id="83" name="image60.png"/>
                  <a:graphic>
                    <a:graphicData uri="http://schemas.openxmlformats.org/drawingml/2006/picture">
                      <pic:pic>
                        <pic:nvPicPr>
                          <pic:cNvPr descr="{&#10;   &quot;id&quot;: &quot;myrecipe&quot;,&#10;   &quot;actionId&quot;: &quot;talk&quot;,&#10;   &quot;startdescription&quot;: &quot;I would like going on a walk.&quot;,&#10;   &quot;description&quot;: &quot;That was a pleasant walk.&quot;,&#10;   &quot;deckeffects&quot;: {&#10;      &quot;somedeck&quot;: 3&#10;   }&#10;}" id="0" name="image60.png"/>
                          <pic:cNvPicPr preferRelativeResize="0"/>
                        </pic:nvPicPr>
                        <pic:blipFill>
                          <a:blip r:embed="rId83"/>
                          <a:srcRect b="0" l="0" r="0" t="0"/>
                          <a:stretch>
                            <a:fillRect/>
                          </a:stretch>
                        </pic:blipFill>
                        <pic:spPr>
                          <a:xfrm>
                            <a:off x="0" y="0"/>
                            <a:ext cx="4543425" cy="16002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646">
      <w:pPr>
        <w:pStyle w:val="Heading4"/>
        <w:rPr/>
      </w:pPr>
      <w:bookmarkStart w:colFirst="0" w:colLast="0" w:name="_jkgv0av86bdc" w:id="156"/>
      <w:bookmarkEnd w:id="156"/>
      <w:r w:rsidDel="00000000" w:rsidR="00000000" w:rsidRPr="00000000">
        <w:rPr>
          <w:rtl w:val="0"/>
        </w:rPr>
      </w:r>
    </w:p>
    <w:p w:rsidR="00000000" w:rsidDel="00000000" w:rsidP="00000000" w:rsidRDefault="00000000" w:rsidRPr="00000000" w14:paraId="00000647">
      <w:pPr>
        <w:pStyle w:val="Heading4"/>
        <w:rPr/>
      </w:pPr>
      <w:bookmarkStart w:colFirst="0" w:colLast="0" w:name="_rx9q5dukkmdu" w:id="157"/>
      <w:bookmarkEnd w:id="157"/>
      <w:r w:rsidDel="00000000" w:rsidR="00000000" w:rsidRPr="00000000">
        <w:br w:type="page"/>
      </w:r>
      <w:r w:rsidDel="00000000" w:rsidR="00000000" w:rsidRPr="00000000">
        <w:rPr>
          <w:rtl w:val="0"/>
        </w:rPr>
      </w:r>
    </w:p>
    <w:p w:rsidR="00000000" w:rsidDel="00000000" w:rsidP="00000000" w:rsidRDefault="00000000" w:rsidRPr="00000000" w14:paraId="00000648">
      <w:pPr>
        <w:pStyle w:val="Heading4"/>
        <w:rPr/>
      </w:pPr>
      <w:bookmarkStart w:colFirst="0" w:colLast="0" w:name="_66xzrvwa7k93" w:id="158"/>
      <w:bookmarkEnd w:id="158"/>
      <w:r w:rsidDel="00000000" w:rsidR="00000000" w:rsidRPr="00000000">
        <w:rPr>
          <w:rtl w:val="0"/>
        </w:rPr>
        <w:t xml:space="preserve">Halt Verb</w:t>
      </w:r>
      <w:r w:rsidDel="00000000" w:rsidR="00000000" w:rsidRPr="00000000">
        <w:rPr>
          <w:rtl w:val="0"/>
        </w:rPr>
      </w:r>
    </w:p>
    <w:tbl>
      <w:tblPr>
        <w:tblStyle w:val="Table7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20"/>
        <w:gridCol w:w="7740"/>
        <w:tblGridChange w:id="0">
          <w:tblGrid>
            <w:gridCol w:w="1620"/>
            <w:gridCol w:w="7740"/>
          </w:tblGrid>
        </w:tblGridChange>
      </w:tblGrid>
      <w:tr>
        <w:trPr>
          <w:cantSplit w:val="0"/>
          <w:trHeight w:val="645" w:hRule="atLeast"/>
          <w:tblHeader w:val="0"/>
        </w:trPr>
        <w:tc>
          <w:tcPr>
            <w:tcBorders>
              <w:top w:color="4d3a00" w:space="0" w:sz="18" w:val="single"/>
              <w:left w:color="4d3a00" w:space="0" w:sz="18" w:val="single"/>
              <w:bottom w:color="4d3a00" w:space="0" w:sz="12" w:val="single"/>
              <w:right w:color="4d3a00" w:space="0" w:sz="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649">
            <w:pPr>
              <w:jc w:val="left"/>
              <w:rPr>
                <w:sz w:val="22"/>
                <w:szCs w:val="22"/>
              </w:rPr>
            </w:pPr>
            <w:r w:rsidDel="00000000" w:rsidR="00000000" w:rsidRPr="00000000">
              <w:rPr>
                <w:sz w:val="22"/>
                <w:szCs w:val="22"/>
                <w:rtl w:val="0"/>
              </w:rPr>
              <w:t xml:space="preserve">Property name</w:t>
            </w:r>
          </w:p>
        </w:tc>
        <w:tc>
          <w:tcPr>
            <w:tcBorders>
              <w:top w:color="4d3a00" w:space="0" w:sz="18" w:val="single"/>
              <w:left w:color="4d3a00" w:space="0" w:sz="8" w:val="single"/>
              <w:bottom w:color="4d3a00" w:space="0" w:sz="12" w:val="single"/>
              <w:right w:color="4d3a00" w:space="0" w:sz="1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64A">
            <w:pPr>
              <w:jc w:val="left"/>
              <w:rPr/>
            </w:pPr>
            <w:r w:rsidDel="00000000" w:rsidR="00000000" w:rsidRPr="00000000">
              <w:rPr>
                <w:rtl w:val="0"/>
              </w:rPr>
              <w:t xml:space="preserve">haltverb</w:t>
            </w:r>
            <w:r w:rsidDel="00000000" w:rsidR="00000000" w:rsidRPr="00000000">
              <w:rPr>
                <w:rtl w:val="0"/>
              </w:rPr>
            </w:r>
          </w:p>
        </w:tc>
      </w:tr>
      <w:tr>
        <w:trPr>
          <w:cantSplit w:val="0"/>
          <w:trHeight w:val="975" w:hRule="atLeast"/>
          <w:tblHeader w:val="0"/>
        </w:trPr>
        <w:tc>
          <w:tcPr>
            <w:tcBorders>
              <w:top w:color="4d3a00" w:space="0" w:sz="12" w:val="single"/>
              <w:left w:color="4d3a00" w:space="0" w:sz="18" w:val="single"/>
              <w:bottom w:color="4d3a00" w:space="0" w:sz="8" w:val="single"/>
              <w:right w:color="4d3a00" w:space="0" w:sz="8" w:val="single"/>
            </w:tcBorders>
            <w:shd w:fill="fff7e1" w:val="clear"/>
            <w:tcMar>
              <w:top w:w="100.0" w:type="dxa"/>
              <w:left w:w="100.0" w:type="dxa"/>
              <w:bottom w:w="100.0" w:type="dxa"/>
              <w:right w:w="100.0" w:type="dxa"/>
            </w:tcMar>
            <w:vAlign w:val="top"/>
          </w:tcPr>
          <w:p w:rsidR="00000000" w:rsidDel="00000000" w:rsidP="00000000" w:rsidRDefault="00000000" w:rsidRPr="00000000" w14:paraId="0000064B">
            <w:pPr>
              <w:widowControl w:val="0"/>
              <w:spacing w:line="240" w:lineRule="auto"/>
              <w:rPr/>
            </w:pPr>
            <w:r w:rsidDel="00000000" w:rsidR="00000000" w:rsidRPr="00000000">
              <w:rPr>
                <w:rtl w:val="0"/>
              </w:rPr>
              <w:t xml:space="preserve">Explanation</w:t>
            </w:r>
          </w:p>
        </w:tc>
        <w:tc>
          <w:tcPr>
            <w:tcBorders>
              <w:top w:color="4d3a00" w:space="0" w:sz="12" w:val="single"/>
              <w:left w:color="4d3a00" w:space="0" w:sz="8" w:val="single"/>
              <w:bottom w:color="4d3a00" w:space="0" w:sz="8" w:val="single"/>
              <w:right w:color="4d3a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64C">
            <w:pPr>
              <w:rPr/>
            </w:pPr>
            <w:r w:rsidDel="00000000" w:rsidR="00000000" w:rsidRPr="00000000">
              <w:rPr>
                <w:rtl w:val="0"/>
              </w:rPr>
              <w:t xml:space="preserve">This property stops the specified verbs up to the given number of different tokens. The recipe currently warming up inside it concludes and displays its description text. The linked and alt properties aren't evaluated.</w:t>
            </w:r>
          </w:p>
          <w:p w:rsidR="00000000" w:rsidDel="00000000" w:rsidP="00000000" w:rsidRDefault="00000000" w:rsidRPr="00000000" w14:paraId="0000064D">
            <w:pPr>
              <w:rPr/>
            </w:pPr>
            <w:r w:rsidDel="00000000" w:rsidR="00000000" w:rsidRPr="00000000">
              <w:rPr>
                <w:rtl w:val="0"/>
              </w:rPr>
            </w:r>
          </w:p>
          <w:p w:rsidR="00000000" w:rsidDel="00000000" w:rsidP="00000000" w:rsidRDefault="00000000" w:rsidRPr="00000000" w14:paraId="0000064E">
            <w:pPr>
              <w:rPr/>
            </w:pPr>
            <w:r w:rsidDel="00000000" w:rsidR="00000000" w:rsidRPr="00000000">
              <w:rPr>
                <w:rtl w:val="0"/>
              </w:rPr>
              <w:t xml:space="preserve">The ids written can be ended by the * symbol, to signify "any verb with the id starting with this string" (see examples below). The amount assigned really only makes sense when used with this wildcard symbol, otherwise just set it to 1.</w:t>
            </w:r>
          </w:p>
        </w:tc>
      </w:tr>
      <w:tr>
        <w:trPr>
          <w:cantSplit w:val="0"/>
          <w:tblHeader w:val="0"/>
        </w:trPr>
        <w:tc>
          <w:tcPr>
            <w:tcBorders>
              <w:top w:color="4d3a00" w:space="0" w:sz="8" w:val="single"/>
              <w:left w:color="4d3a00" w:space="0" w:sz="18" w:val="single"/>
              <w:bottom w:color="4d3a00" w:space="0" w:sz="12" w:val="single"/>
              <w:right w:color="4d3a00" w:space="0" w:sz="8" w:val="single"/>
            </w:tcBorders>
            <w:shd w:fill="fff7e1" w:val="clear"/>
            <w:tcMar>
              <w:top w:w="100.0" w:type="dxa"/>
              <w:left w:w="100.0" w:type="dxa"/>
              <w:bottom w:w="100.0" w:type="dxa"/>
              <w:right w:w="100.0" w:type="dxa"/>
            </w:tcMar>
            <w:vAlign w:val="top"/>
          </w:tcPr>
          <w:p w:rsidR="00000000" w:rsidDel="00000000" w:rsidP="00000000" w:rsidRDefault="00000000" w:rsidRPr="00000000" w14:paraId="0000064F">
            <w:pPr>
              <w:widowControl w:val="0"/>
              <w:spacing w:line="240" w:lineRule="auto"/>
              <w:rPr/>
            </w:pPr>
            <w:r w:rsidDel="00000000" w:rsidR="00000000" w:rsidRPr="00000000">
              <w:rPr>
                <w:rtl w:val="0"/>
              </w:rPr>
              <w:t xml:space="preserve">Default value</w:t>
            </w:r>
          </w:p>
        </w:tc>
        <w:tc>
          <w:tcPr>
            <w:tcBorders>
              <w:top w:color="4d3a00" w:space="0" w:sz="8" w:val="single"/>
              <w:left w:color="4d3a00" w:space="0" w:sz="8" w:val="single"/>
              <w:bottom w:color="4d3a00" w:space="0" w:sz="12" w:val="single"/>
              <w:right w:color="4d3a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650">
            <w:pPr>
              <w:widowControl w:val="0"/>
              <w:spacing w:line="240" w:lineRule="auto"/>
              <w:rPr/>
            </w:pPr>
            <w:r w:rsidDel="00000000" w:rsidR="00000000" w:rsidRPr="00000000">
              <w:rPr>
                <w:rtl w:val="0"/>
              </w:rPr>
              <w:t xml:space="preserve">{} (no verb halted)</w:t>
            </w:r>
          </w:p>
        </w:tc>
      </w:tr>
      <w:tr>
        <w:trPr>
          <w:cantSplit w:val="0"/>
          <w:trHeight w:val="440" w:hRule="atLeast"/>
          <w:tblHeader w:val="0"/>
        </w:trPr>
        <w:tc>
          <w:tcPr>
            <w:gridSpan w:val="2"/>
            <w:tcBorders>
              <w:top w:color="4d3a00" w:space="0" w:sz="12" w:val="single"/>
              <w:left w:color="4d3a00" w:space="0" w:sz="18" w:val="single"/>
              <w:bottom w:color="4d3a00" w:space="0" w:sz="12" w:val="single"/>
              <w:right w:color="741b47" w:space="0" w:sz="1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651">
            <w:pPr>
              <w:widowControl w:val="0"/>
              <w:spacing w:line="240" w:lineRule="auto"/>
              <w:jc w:val="left"/>
              <w:rPr>
                <w:b w:val="1"/>
              </w:rPr>
            </w:pPr>
            <w:r w:rsidDel="00000000" w:rsidR="00000000" w:rsidRPr="00000000">
              <w:rPr>
                <w:b w:val="1"/>
                <w:rtl w:val="0"/>
              </w:rPr>
              <w:t xml:space="preserve">Examples</w:t>
            </w:r>
          </w:p>
        </w:tc>
      </w:tr>
      <w:tr>
        <w:trPr>
          <w:cantSplit w:val="0"/>
          <w:trHeight w:val="440" w:hRule="atLeast"/>
          <w:tblHeader w:val="0"/>
        </w:trPr>
        <w:tc>
          <w:tcPr>
            <w:tcBorders>
              <w:top w:color="4d3a00" w:space="0" w:sz="12" w:val="single"/>
              <w:left w:color="4d3a00" w:space="0" w:sz="18" w:val="single"/>
              <w:bottom w:color="4d3a00" w:space="0" w:sz="18" w:val="single"/>
              <w:right w:color="4d3a00" w:space="0" w:sz="18" w:val="single"/>
            </w:tcBorders>
            <w:shd w:fill="fff7e1" w:val="clear"/>
            <w:tcMar>
              <w:top w:w="100.0" w:type="dxa"/>
              <w:left w:w="100.0" w:type="dxa"/>
              <w:bottom w:w="100.0" w:type="dxa"/>
              <w:right w:w="100.0" w:type="dxa"/>
            </w:tcMar>
            <w:vAlign w:val="top"/>
          </w:tcPr>
          <w:p w:rsidR="00000000" w:rsidDel="00000000" w:rsidP="00000000" w:rsidRDefault="00000000" w:rsidRPr="00000000" w14:paraId="00000653">
            <w:pPr>
              <w:widowControl w:val="0"/>
              <w:spacing w:line="240" w:lineRule="auto"/>
              <w:jc w:val="left"/>
              <w:rPr/>
            </w:pPr>
            <w:r w:rsidDel="00000000" w:rsidR="00000000" w:rsidRPr="00000000">
              <w:rPr>
                <w:rtl w:val="0"/>
              </w:rPr>
              <w:t xml:space="preserve">Simple use of the property</w:t>
            </w:r>
          </w:p>
        </w:tc>
        <w:tc>
          <w:tcPr>
            <w:tcBorders>
              <w:top w:color="4d3a00" w:space="0" w:sz="12" w:val="single"/>
              <w:left w:color="4d3a00" w:space="0" w:sz="18" w:val="single"/>
              <w:bottom w:color="4d3a00" w:space="0" w:sz="18" w:val="single"/>
              <w:right w:color="4d3a00" w:space="0" w:sz="18" w:val="single"/>
            </w:tcBorders>
            <w:shd w:fill="1e1e1e" w:val="clear"/>
            <w:tcMar>
              <w:top w:w="100.0" w:type="dxa"/>
              <w:left w:w="100.0" w:type="dxa"/>
              <w:bottom w:w="100.0" w:type="dxa"/>
              <w:right w:w="100.0" w:type="dxa"/>
            </w:tcMar>
            <w:vAlign w:val="top"/>
          </w:tcPr>
          <w:p w:rsidR="00000000" w:rsidDel="00000000" w:rsidP="00000000" w:rsidRDefault="00000000" w:rsidRPr="00000000" w14:paraId="00000654">
            <w:pPr>
              <w:widowControl w:val="0"/>
              <w:spacing w:line="240" w:lineRule="auto"/>
              <w:jc w:val="left"/>
              <w:rPr/>
            </w:pPr>
            <w:r w:rsidDel="00000000" w:rsidR="00000000" w:rsidRPr="00000000">
              <w:rPr/>
              <w:drawing>
                <wp:inline distB="114300" distT="114300" distL="114300" distR="114300">
                  <wp:extent cx="4467225" cy="1666875"/>
                  <wp:effectExtent b="0" l="0" r="0" t="0"/>
                  <wp:docPr id="59" name="image44.png"/>
                  <a:graphic>
                    <a:graphicData uri="http://schemas.openxmlformats.org/drawingml/2006/picture">
                      <pic:pic>
                        <pic:nvPicPr>
                          <pic:cNvPr id="0" name="image44.png"/>
                          <pic:cNvPicPr preferRelativeResize="0"/>
                        </pic:nvPicPr>
                        <pic:blipFill>
                          <a:blip r:embed="rId84"/>
                          <a:srcRect b="0" l="0" r="0" t="0"/>
                          <a:stretch>
                            <a:fillRect/>
                          </a:stretch>
                        </pic:blipFill>
                        <pic:spPr>
                          <a:xfrm>
                            <a:off x="0" y="0"/>
                            <a:ext cx="4467225" cy="1666875"/>
                          </a:xfrm>
                          <a:prstGeom prst="rect"/>
                          <a:ln/>
                        </pic:spPr>
                      </pic:pic>
                    </a:graphicData>
                  </a:graphic>
                </wp:inline>
              </w:drawing>
            </w:r>
            <w:r w:rsidDel="00000000" w:rsidR="00000000" w:rsidRPr="00000000">
              <w:rPr>
                <w:rtl w:val="0"/>
              </w:rPr>
            </w:r>
          </w:p>
        </w:tc>
      </w:tr>
      <w:tr>
        <w:trPr>
          <w:cantSplit w:val="0"/>
          <w:trHeight w:val="440" w:hRule="atLeast"/>
          <w:tblHeader w:val="0"/>
        </w:trPr>
        <w:tc>
          <w:tcPr>
            <w:tcBorders>
              <w:top w:color="4d3a00" w:space="0" w:sz="12" w:val="single"/>
              <w:left w:color="4d3a00" w:space="0" w:sz="18" w:val="single"/>
              <w:bottom w:color="4d3a00" w:space="0" w:sz="18" w:val="single"/>
              <w:right w:color="4d3a00" w:space="0" w:sz="18" w:val="single"/>
            </w:tcBorders>
            <w:shd w:fill="fff7e1" w:val="clear"/>
            <w:tcMar>
              <w:top w:w="100.0" w:type="dxa"/>
              <w:left w:w="100.0" w:type="dxa"/>
              <w:bottom w:w="100.0" w:type="dxa"/>
              <w:right w:w="100.0" w:type="dxa"/>
            </w:tcMar>
            <w:vAlign w:val="top"/>
          </w:tcPr>
          <w:p w:rsidR="00000000" w:rsidDel="00000000" w:rsidP="00000000" w:rsidRDefault="00000000" w:rsidRPr="00000000" w14:paraId="00000655">
            <w:pPr>
              <w:widowControl w:val="0"/>
              <w:spacing w:line="240" w:lineRule="auto"/>
              <w:jc w:val="left"/>
              <w:rPr/>
            </w:pPr>
            <w:r w:rsidDel="00000000" w:rsidR="00000000" w:rsidRPr="00000000">
              <w:rPr>
                <w:rtl w:val="0"/>
              </w:rPr>
              <w:t xml:space="preserve">Use of the wildcard (*)</w:t>
            </w:r>
          </w:p>
        </w:tc>
        <w:tc>
          <w:tcPr>
            <w:tcBorders>
              <w:top w:color="4d3a00" w:space="0" w:sz="12" w:val="single"/>
              <w:left w:color="4d3a00" w:space="0" w:sz="18" w:val="single"/>
              <w:bottom w:color="4d3a00" w:space="0" w:sz="18" w:val="single"/>
              <w:right w:color="4d3a00" w:space="0" w:sz="18" w:val="single"/>
            </w:tcBorders>
            <w:shd w:fill="1e1e1e" w:val="clear"/>
            <w:tcMar>
              <w:top w:w="100.0" w:type="dxa"/>
              <w:left w:w="100.0" w:type="dxa"/>
              <w:bottom w:w="100.0" w:type="dxa"/>
              <w:right w:w="100.0" w:type="dxa"/>
            </w:tcMar>
            <w:vAlign w:val="top"/>
          </w:tcPr>
          <w:p w:rsidR="00000000" w:rsidDel="00000000" w:rsidP="00000000" w:rsidRDefault="00000000" w:rsidRPr="00000000" w14:paraId="00000656">
            <w:pPr>
              <w:widowControl w:val="0"/>
              <w:spacing w:line="240" w:lineRule="auto"/>
              <w:jc w:val="left"/>
              <w:rPr/>
            </w:pPr>
            <w:r w:rsidDel="00000000" w:rsidR="00000000" w:rsidRPr="00000000">
              <w:rPr/>
              <w:drawing>
                <wp:inline distB="114300" distT="114300" distL="114300" distR="114300">
                  <wp:extent cx="4400550" cy="1638300"/>
                  <wp:effectExtent b="0" l="0" r="0" t="0"/>
                  <wp:docPr id="105" name="image78.png"/>
                  <a:graphic>
                    <a:graphicData uri="http://schemas.openxmlformats.org/drawingml/2006/picture">
                      <pic:pic>
                        <pic:nvPicPr>
                          <pic:cNvPr id="0" name="image78.png"/>
                          <pic:cNvPicPr preferRelativeResize="0"/>
                        </pic:nvPicPr>
                        <pic:blipFill>
                          <a:blip r:embed="rId85"/>
                          <a:srcRect b="0" l="0" r="0" t="0"/>
                          <a:stretch>
                            <a:fillRect/>
                          </a:stretch>
                        </pic:blipFill>
                        <pic:spPr>
                          <a:xfrm>
                            <a:off x="0" y="0"/>
                            <a:ext cx="4400550" cy="16383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657">
      <w:pPr>
        <w:pStyle w:val="Heading4"/>
        <w:rPr/>
      </w:pPr>
      <w:bookmarkStart w:colFirst="0" w:colLast="0" w:name="_ze6dwujlvdn7" w:id="159"/>
      <w:bookmarkEnd w:id="159"/>
      <w:r w:rsidDel="00000000" w:rsidR="00000000" w:rsidRPr="00000000">
        <w:br w:type="page"/>
      </w:r>
      <w:r w:rsidDel="00000000" w:rsidR="00000000" w:rsidRPr="00000000">
        <w:rPr>
          <w:rtl w:val="0"/>
        </w:rPr>
      </w:r>
    </w:p>
    <w:p w:rsidR="00000000" w:rsidDel="00000000" w:rsidP="00000000" w:rsidRDefault="00000000" w:rsidRPr="00000000" w14:paraId="00000658">
      <w:pPr>
        <w:pStyle w:val="Heading4"/>
        <w:rPr/>
      </w:pPr>
      <w:bookmarkStart w:colFirst="0" w:colLast="0" w:name="_pxmk946x8zp8" w:id="160"/>
      <w:bookmarkEnd w:id="160"/>
      <w:r w:rsidDel="00000000" w:rsidR="00000000" w:rsidRPr="00000000">
        <w:rPr>
          <w:rtl w:val="0"/>
        </w:rPr>
        <w:t xml:space="preserve">Delete Verb</w:t>
      </w:r>
    </w:p>
    <w:tbl>
      <w:tblPr>
        <w:tblStyle w:val="Table7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20"/>
        <w:gridCol w:w="7740"/>
        <w:tblGridChange w:id="0">
          <w:tblGrid>
            <w:gridCol w:w="1620"/>
            <w:gridCol w:w="7740"/>
          </w:tblGrid>
        </w:tblGridChange>
      </w:tblGrid>
      <w:tr>
        <w:trPr>
          <w:cantSplit w:val="0"/>
          <w:trHeight w:val="645" w:hRule="atLeast"/>
          <w:tblHeader w:val="0"/>
        </w:trPr>
        <w:tc>
          <w:tcPr>
            <w:tcBorders>
              <w:top w:color="4d3a00" w:space="0" w:sz="18" w:val="single"/>
              <w:left w:color="4d3a00" w:space="0" w:sz="18" w:val="single"/>
              <w:bottom w:color="4d3a00" w:space="0" w:sz="12" w:val="single"/>
              <w:right w:color="4d3a00" w:space="0" w:sz="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659">
            <w:pPr>
              <w:jc w:val="left"/>
              <w:rPr>
                <w:sz w:val="22"/>
                <w:szCs w:val="22"/>
              </w:rPr>
            </w:pPr>
            <w:r w:rsidDel="00000000" w:rsidR="00000000" w:rsidRPr="00000000">
              <w:rPr>
                <w:sz w:val="22"/>
                <w:szCs w:val="22"/>
                <w:rtl w:val="0"/>
              </w:rPr>
              <w:t xml:space="preserve">Property name</w:t>
            </w:r>
          </w:p>
        </w:tc>
        <w:tc>
          <w:tcPr>
            <w:tcBorders>
              <w:top w:color="4d3a00" w:space="0" w:sz="18" w:val="single"/>
              <w:left w:color="4d3a00" w:space="0" w:sz="8" w:val="single"/>
              <w:bottom w:color="4d3a00" w:space="0" w:sz="12" w:val="single"/>
              <w:right w:color="4d3a00" w:space="0" w:sz="1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65A">
            <w:pPr>
              <w:jc w:val="left"/>
              <w:rPr/>
            </w:pPr>
            <w:r w:rsidDel="00000000" w:rsidR="00000000" w:rsidRPr="00000000">
              <w:rPr>
                <w:rtl w:val="0"/>
              </w:rPr>
              <w:t xml:space="preserve">deleteverb</w:t>
            </w:r>
            <w:r w:rsidDel="00000000" w:rsidR="00000000" w:rsidRPr="00000000">
              <w:rPr>
                <w:rtl w:val="0"/>
              </w:rPr>
            </w:r>
          </w:p>
        </w:tc>
      </w:tr>
      <w:tr>
        <w:trPr>
          <w:cantSplit w:val="0"/>
          <w:trHeight w:val="975" w:hRule="atLeast"/>
          <w:tblHeader w:val="0"/>
        </w:trPr>
        <w:tc>
          <w:tcPr>
            <w:tcBorders>
              <w:top w:color="4d3a00" w:space="0" w:sz="12" w:val="single"/>
              <w:left w:color="4d3a00" w:space="0" w:sz="18" w:val="single"/>
              <w:bottom w:color="4d3a00" w:space="0" w:sz="8" w:val="single"/>
              <w:right w:color="4d3a00" w:space="0" w:sz="8" w:val="single"/>
            </w:tcBorders>
            <w:shd w:fill="fff7e1" w:val="clear"/>
            <w:tcMar>
              <w:top w:w="100.0" w:type="dxa"/>
              <w:left w:w="100.0" w:type="dxa"/>
              <w:bottom w:w="100.0" w:type="dxa"/>
              <w:right w:w="100.0" w:type="dxa"/>
            </w:tcMar>
            <w:vAlign w:val="top"/>
          </w:tcPr>
          <w:p w:rsidR="00000000" w:rsidDel="00000000" w:rsidP="00000000" w:rsidRDefault="00000000" w:rsidRPr="00000000" w14:paraId="0000065B">
            <w:pPr>
              <w:widowControl w:val="0"/>
              <w:spacing w:line="240" w:lineRule="auto"/>
              <w:rPr/>
            </w:pPr>
            <w:r w:rsidDel="00000000" w:rsidR="00000000" w:rsidRPr="00000000">
              <w:rPr>
                <w:rtl w:val="0"/>
              </w:rPr>
              <w:t xml:space="preserve">Explanation</w:t>
            </w:r>
          </w:p>
        </w:tc>
        <w:tc>
          <w:tcPr>
            <w:tcBorders>
              <w:top w:color="4d3a00" w:space="0" w:sz="12" w:val="single"/>
              <w:left w:color="4d3a00" w:space="0" w:sz="8" w:val="single"/>
              <w:bottom w:color="4d3a00" w:space="0" w:sz="8" w:val="single"/>
              <w:right w:color="4d3a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65C">
            <w:pPr>
              <w:rPr/>
            </w:pPr>
            <w:r w:rsidDel="00000000" w:rsidR="00000000" w:rsidRPr="00000000">
              <w:rPr>
                <w:rtl w:val="0"/>
              </w:rPr>
              <w:t xml:space="preserve">This property stops the specified verbs up to the given number of different tokens and immediately deletes it and its content.</w:t>
            </w:r>
          </w:p>
          <w:p w:rsidR="00000000" w:rsidDel="00000000" w:rsidP="00000000" w:rsidRDefault="00000000" w:rsidRPr="00000000" w14:paraId="0000065D">
            <w:pPr>
              <w:rPr/>
            </w:pPr>
            <w:r w:rsidDel="00000000" w:rsidR="00000000" w:rsidRPr="00000000">
              <w:rPr>
                <w:rtl w:val="0"/>
              </w:rPr>
            </w:r>
          </w:p>
          <w:p w:rsidR="00000000" w:rsidDel="00000000" w:rsidP="00000000" w:rsidRDefault="00000000" w:rsidRPr="00000000" w14:paraId="0000065E">
            <w:pPr>
              <w:rPr/>
            </w:pPr>
            <w:r w:rsidDel="00000000" w:rsidR="00000000" w:rsidRPr="00000000">
              <w:rPr>
                <w:rtl w:val="0"/>
              </w:rPr>
              <w:t xml:space="preserve">The ids written can be ended by the * symbol, to signify "any verb with the id starting with this string" (see examples below). The amount assigned really only makes sense when used with this wildcard symbol, otherwise just set it to 1.</w:t>
            </w:r>
          </w:p>
        </w:tc>
      </w:tr>
      <w:tr>
        <w:trPr>
          <w:cantSplit w:val="0"/>
          <w:tblHeader w:val="0"/>
        </w:trPr>
        <w:tc>
          <w:tcPr>
            <w:tcBorders>
              <w:top w:color="4d3a00" w:space="0" w:sz="8" w:val="single"/>
              <w:left w:color="4d3a00" w:space="0" w:sz="18" w:val="single"/>
              <w:bottom w:color="4d3a00" w:space="0" w:sz="12" w:val="single"/>
              <w:right w:color="4d3a00" w:space="0" w:sz="8" w:val="single"/>
            </w:tcBorders>
            <w:shd w:fill="fff7e1" w:val="clear"/>
            <w:tcMar>
              <w:top w:w="100.0" w:type="dxa"/>
              <w:left w:w="100.0" w:type="dxa"/>
              <w:bottom w:w="100.0" w:type="dxa"/>
              <w:right w:w="100.0" w:type="dxa"/>
            </w:tcMar>
            <w:vAlign w:val="top"/>
          </w:tcPr>
          <w:p w:rsidR="00000000" w:rsidDel="00000000" w:rsidP="00000000" w:rsidRDefault="00000000" w:rsidRPr="00000000" w14:paraId="0000065F">
            <w:pPr>
              <w:widowControl w:val="0"/>
              <w:spacing w:line="240" w:lineRule="auto"/>
              <w:rPr/>
            </w:pPr>
            <w:r w:rsidDel="00000000" w:rsidR="00000000" w:rsidRPr="00000000">
              <w:rPr>
                <w:rtl w:val="0"/>
              </w:rPr>
              <w:t xml:space="preserve">Default value</w:t>
            </w:r>
          </w:p>
        </w:tc>
        <w:tc>
          <w:tcPr>
            <w:tcBorders>
              <w:top w:color="4d3a00" w:space="0" w:sz="8" w:val="single"/>
              <w:left w:color="4d3a00" w:space="0" w:sz="8" w:val="single"/>
              <w:bottom w:color="4d3a00" w:space="0" w:sz="12" w:val="single"/>
              <w:right w:color="4d3a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660">
            <w:pPr>
              <w:widowControl w:val="0"/>
              <w:spacing w:line="240" w:lineRule="auto"/>
              <w:rPr/>
            </w:pPr>
            <w:r w:rsidDel="00000000" w:rsidR="00000000" w:rsidRPr="00000000">
              <w:rPr>
                <w:rtl w:val="0"/>
              </w:rPr>
              <w:t xml:space="preserve">{} (no verb deleted)</w:t>
            </w:r>
          </w:p>
        </w:tc>
      </w:tr>
      <w:tr>
        <w:trPr>
          <w:cantSplit w:val="0"/>
          <w:trHeight w:val="440" w:hRule="atLeast"/>
          <w:tblHeader w:val="0"/>
        </w:trPr>
        <w:tc>
          <w:tcPr>
            <w:gridSpan w:val="2"/>
            <w:tcBorders>
              <w:top w:color="4d3a00" w:space="0" w:sz="12" w:val="single"/>
              <w:left w:color="4d3a00" w:space="0" w:sz="18" w:val="single"/>
              <w:bottom w:color="4d3a00" w:space="0" w:sz="12" w:val="single"/>
              <w:right w:color="741b47" w:space="0" w:sz="1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661">
            <w:pPr>
              <w:widowControl w:val="0"/>
              <w:spacing w:line="240" w:lineRule="auto"/>
              <w:jc w:val="left"/>
              <w:rPr>
                <w:b w:val="1"/>
              </w:rPr>
            </w:pPr>
            <w:r w:rsidDel="00000000" w:rsidR="00000000" w:rsidRPr="00000000">
              <w:rPr>
                <w:b w:val="1"/>
                <w:rtl w:val="0"/>
              </w:rPr>
              <w:t xml:space="preserve">Examples</w:t>
            </w:r>
          </w:p>
        </w:tc>
      </w:tr>
      <w:tr>
        <w:trPr>
          <w:cantSplit w:val="0"/>
          <w:trHeight w:val="440" w:hRule="atLeast"/>
          <w:tblHeader w:val="0"/>
        </w:trPr>
        <w:tc>
          <w:tcPr>
            <w:tcBorders>
              <w:top w:color="4d3a00" w:space="0" w:sz="12" w:val="single"/>
              <w:left w:color="4d3a00" w:space="0" w:sz="18" w:val="single"/>
              <w:bottom w:color="4d3a00" w:space="0" w:sz="18" w:val="single"/>
              <w:right w:color="4d3a00" w:space="0" w:sz="18" w:val="single"/>
            </w:tcBorders>
            <w:shd w:fill="fff7e1" w:val="clear"/>
            <w:tcMar>
              <w:top w:w="100.0" w:type="dxa"/>
              <w:left w:w="100.0" w:type="dxa"/>
              <w:bottom w:w="100.0" w:type="dxa"/>
              <w:right w:w="100.0" w:type="dxa"/>
            </w:tcMar>
            <w:vAlign w:val="top"/>
          </w:tcPr>
          <w:p w:rsidR="00000000" w:rsidDel="00000000" w:rsidP="00000000" w:rsidRDefault="00000000" w:rsidRPr="00000000" w14:paraId="00000663">
            <w:pPr>
              <w:widowControl w:val="0"/>
              <w:spacing w:line="240" w:lineRule="auto"/>
              <w:jc w:val="left"/>
              <w:rPr/>
            </w:pPr>
            <w:r w:rsidDel="00000000" w:rsidR="00000000" w:rsidRPr="00000000">
              <w:rPr>
                <w:rtl w:val="0"/>
              </w:rPr>
              <w:t xml:space="preserve">Simple use of the property</w:t>
            </w:r>
          </w:p>
        </w:tc>
        <w:tc>
          <w:tcPr>
            <w:tcBorders>
              <w:top w:color="4d3a00" w:space="0" w:sz="12" w:val="single"/>
              <w:left w:color="4d3a00" w:space="0" w:sz="18" w:val="single"/>
              <w:bottom w:color="4d3a00" w:space="0" w:sz="18" w:val="single"/>
              <w:right w:color="4d3a00" w:space="0" w:sz="18" w:val="single"/>
            </w:tcBorders>
            <w:shd w:fill="1e1e1e" w:val="clear"/>
            <w:tcMar>
              <w:top w:w="100.0" w:type="dxa"/>
              <w:left w:w="100.0" w:type="dxa"/>
              <w:bottom w:w="100.0" w:type="dxa"/>
              <w:right w:w="100.0" w:type="dxa"/>
            </w:tcMar>
            <w:vAlign w:val="top"/>
          </w:tcPr>
          <w:p w:rsidR="00000000" w:rsidDel="00000000" w:rsidP="00000000" w:rsidRDefault="00000000" w:rsidRPr="00000000" w14:paraId="00000664">
            <w:pPr>
              <w:widowControl w:val="0"/>
              <w:spacing w:line="240" w:lineRule="auto"/>
              <w:jc w:val="left"/>
              <w:rPr/>
            </w:pPr>
            <w:r w:rsidDel="00000000" w:rsidR="00000000" w:rsidRPr="00000000">
              <w:rPr/>
              <w:drawing>
                <wp:inline distB="114300" distT="114300" distL="114300" distR="114300">
                  <wp:extent cx="4438650" cy="1638300"/>
                  <wp:effectExtent b="0" l="0" r="0" t="0"/>
                  <wp:docPr id="30" name="image22.png"/>
                  <a:graphic>
                    <a:graphicData uri="http://schemas.openxmlformats.org/drawingml/2006/picture">
                      <pic:pic>
                        <pic:nvPicPr>
                          <pic:cNvPr id="0" name="image22.png"/>
                          <pic:cNvPicPr preferRelativeResize="0"/>
                        </pic:nvPicPr>
                        <pic:blipFill>
                          <a:blip r:embed="rId86"/>
                          <a:srcRect b="0" l="0" r="0" t="0"/>
                          <a:stretch>
                            <a:fillRect/>
                          </a:stretch>
                        </pic:blipFill>
                        <pic:spPr>
                          <a:xfrm>
                            <a:off x="0" y="0"/>
                            <a:ext cx="4438650" cy="1638300"/>
                          </a:xfrm>
                          <a:prstGeom prst="rect"/>
                          <a:ln/>
                        </pic:spPr>
                      </pic:pic>
                    </a:graphicData>
                  </a:graphic>
                </wp:inline>
              </w:drawing>
            </w:r>
            <w:r w:rsidDel="00000000" w:rsidR="00000000" w:rsidRPr="00000000">
              <w:rPr>
                <w:rtl w:val="0"/>
              </w:rPr>
            </w:r>
          </w:p>
        </w:tc>
      </w:tr>
      <w:tr>
        <w:trPr>
          <w:cantSplit w:val="0"/>
          <w:trHeight w:val="440" w:hRule="atLeast"/>
          <w:tblHeader w:val="0"/>
        </w:trPr>
        <w:tc>
          <w:tcPr>
            <w:tcBorders>
              <w:top w:color="4d3a00" w:space="0" w:sz="12" w:val="single"/>
              <w:left w:color="4d3a00" w:space="0" w:sz="18" w:val="single"/>
              <w:bottom w:color="4d3a00" w:space="0" w:sz="18" w:val="single"/>
              <w:right w:color="4d3a00" w:space="0" w:sz="18" w:val="single"/>
            </w:tcBorders>
            <w:shd w:fill="fff7e1" w:val="clear"/>
            <w:tcMar>
              <w:top w:w="100.0" w:type="dxa"/>
              <w:left w:w="100.0" w:type="dxa"/>
              <w:bottom w:w="100.0" w:type="dxa"/>
              <w:right w:w="100.0" w:type="dxa"/>
            </w:tcMar>
            <w:vAlign w:val="top"/>
          </w:tcPr>
          <w:p w:rsidR="00000000" w:rsidDel="00000000" w:rsidP="00000000" w:rsidRDefault="00000000" w:rsidRPr="00000000" w14:paraId="00000665">
            <w:pPr>
              <w:widowControl w:val="0"/>
              <w:spacing w:line="240" w:lineRule="auto"/>
              <w:jc w:val="left"/>
              <w:rPr/>
            </w:pPr>
            <w:r w:rsidDel="00000000" w:rsidR="00000000" w:rsidRPr="00000000">
              <w:rPr>
                <w:rtl w:val="0"/>
              </w:rPr>
              <w:t xml:space="preserve">Use of the wildcard (*)</w:t>
            </w:r>
          </w:p>
        </w:tc>
        <w:tc>
          <w:tcPr>
            <w:tcBorders>
              <w:top w:color="4d3a00" w:space="0" w:sz="12" w:val="single"/>
              <w:left w:color="4d3a00" w:space="0" w:sz="18" w:val="single"/>
              <w:bottom w:color="4d3a00" w:space="0" w:sz="18" w:val="single"/>
              <w:right w:color="4d3a00" w:space="0" w:sz="18" w:val="single"/>
            </w:tcBorders>
            <w:shd w:fill="1e1e1e" w:val="clear"/>
            <w:tcMar>
              <w:top w:w="100.0" w:type="dxa"/>
              <w:left w:w="100.0" w:type="dxa"/>
              <w:bottom w:w="100.0" w:type="dxa"/>
              <w:right w:w="100.0" w:type="dxa"/>
            </w:tcMar>
            <w:vAlign w:val="top"/>
          </w:tcPr>
          <w:p w:rsidR="00000000" w:rsidDel="00000000" w:rsidP="00000000" w:rsidRDefault="00000000" w:rsidRPr="00000000" w14:paraId="00000666">
            <w:pPr>
              <w:widowControl w:val="0"/>
              <w:spacing w:line="240" w:lineRule="auto"/>
              <w:jc w:val="left"/>
              <w:rPr/>
            </w:pPr>
            <w:r w:rsidDel="00000000" w:rsidR="00000000" w:rsidRPr="00000000">
              <w:rPr/>
              <w:drawing>
                <wp:inline distB="114300" distT="114300" distL="114300" distR="114300">
                  <wp:extent cx="4467225" cy="1638300"/>
                  <wp:effectExtent b="0" l="0" r="0" t="0"/>
                  <wp:docPr id="32" name="image24.png"/>
                  <a:graphic>
                    <a:graphicData uri="http://schemas.openxmlformats.org/drawingml/2006/picture">
                      <pic:pic>
                        <pic:nvPicPr>
                          <pic:cNvPr id="0" name="image24.png"/>
                          <pic:cNvPicPr preferRelativeResize="0"/>
                        </pic:nvPicPr>
                        <pic:blipFill>
                          <a:blip r:embed="rId87"/>
                          <a:srcRect b="0" l="0" r="0" t="0"/>
                          <a:stretch>
                            <a:fillRect/>
                          </a:stretch>
                        </pic:blipFill>
                        <pic:spPr>
                          <a:xfrm>
                            <a:off x="0" y="0"/>
                            <a:ext cx="4467225" cy="16383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667">
      <w:pPr>
        <w:pStyle w:val="Heading4"/>
        <w:rPr/>
      </w:pPr>
      <w:bookmarkStart w:colFirst="0" w:colLast="0" w:name="_he8b7blzfszu" w:id="161"/>
      <w:bookmarkEnd w:id="161"/>
      <w:r w:rsidDel="00000000" w:rsidR="00000000" w:rsidRPr="00000000">
        <w:rPr>
          <w:rtl w:val="0"/>
        </w:rPr>
      </w:r>
    </w:p>
    <w:p w:rsidR="00000000" w:rsidDel="00000000" w:rsidP="00000000" w:rsidRDefault="00000000" w:rsidRPr="00000000" w14:paraId="00000668">
      <w:pPr>
        <w:pStyle w:val="Heading4"/>
        <w:rPr/>
      </w:pPr>
      <w:bookmarkStart w:colFirst="0" w:colLast="0" w:name="_tziqntxcvpnv" w:id="162"/>
      <w:bookmarkEnd w:id="162"/>
      <w:r w:rsidDel="00000000" w:rsidR="00000000" w:rsidRPr="00000000">
        <w:br w:type="page"/>
      </w:r>
      <w:r w:rsidDel="00000000" w:rsidR="00000000" w:rsidRPr="00000000">
        <w:rPr>
          <w:rtl w:val="0"/>
        </w:rPr>
      </w:r>
    </w:p>
    <w:p w:rsidR="00000000" w:rsidDel="00000000" w:rsidP="00000000" w:rsidRDefault="00000000" w:rsidRPr="00000000" w14:paraId="00000669">
      <w:pPr>
        <w:pStyle w:val="Heading4"/>
        <w:rPr/>
      </w:pPr>
      <w:bookmarkStart w:colFirst="0" w:colLast="0" w:name="_v8oziauk4l8m" w:id="163"/>
      <w:bookmarkEnd w:id="163"/>
      <w:r w:rsidDel="00000000" w:rsidR="00000000" w:rsidRPr="00000000">
        <w:rPr>
          <w:rtl w:val="0"/>
        </w:rPr>
        <w:t xml:space="preserve">Internal Deck</w:t>
      </w:r>
      <w:r w:rsidDel="00000000" w:rsidR="00000000" w:rsidRPr="00000000">
        <w:rPr>
          <w:rtl w:val="0"/>
        </w:rPr>
      </w:r>
    </w:p>
    <w:tbl>
      <w:tblPr>
        <w:tblStyle w:val="Table7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20"/>
        <w:gridCol w:w="7740"/>
        <w:tblGridChange w:id="0">
          <w:tblGrid>
            <w:gridCol w:w="1620"/>
            <w:gridCol w:w="7740"/>
          </w:tblGrid>
        </w:tblGridChange>
      </w:tblGrid>
      <w:tr>
        <w:trPr>
          <w:cantSplit w:val="0"/>
          <w:trHeight w:val="645" w:hRule="atLeast"/>
          <w:tblHeader w:val="0"/>
        </w:trPr>
        <w:tc>
          <w:tcPr>
            <w:tcBorders>
              <w:top w:color="4d3a00" w:space="0" w:sz="18" w:val="single"/>
              <w:left w:color="4d3a00" w:space="0" w:sz="18" w:val="single"/>
              <w:bottom w:color="4d3a00" w:space="0" w:sz="12" w:val="single"/>
              <w:right w:color="4d3a00" w:space="0" w:sz="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66A">
            <w:pPr>
              <w:jc w:val="left"/>
              <w:rPr>
                <w:sz w:val="22"/>
                <w:szCs w:val="22"/>
              </w:rPr>
            </w:pPr>
            <w:r w:rsidDel="00000000" w:rsidR="00000000" w:rsidRPr="00000000">
              <w:rPr>
                <w:sz w:val="22"/>
                <w:szCs w:val="22"/>
                <w:rtl w:val="0"/>
              </w:rPr>
              <w:t xml:space="preserve">Property name</w:t>
            </w:r>
          </w:p>
        </w:tc>
        <w:tc>
          <w:tcPr>
            <w:tcBorders>
              <w:top w:color="4d3a00" w:space="0" w:sz="18" w:val="single"/>
              <w:left w:color="4d3a00" w:space="0" w:sz="8" w:val="single"/>
              <w:bottom w:color="4d3a00" w:space="0" w:sz="12" w:val="single"/>
              <w:right w:color="4d3a00" w:space="0" w:sz="1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66B">
            <w:pPr>
              <w:jc w:val="left"/>
              <w:rPr/>
            </w:pPr>
            <w:r w:rsidDel="00000000" w:rsidR="00000000" w:rsidRPr="00000000">
              <w:rPr>
                <w:rtl w:val="0"/>
              </w:rPr>
              <w:t xml:space="preserve">internaldeck</w:t>
            </w:r>
          </w:p>
        </w:tc>
      </w:tr>
      <w:tr>
        <w:trPr>
          <w:cantSplit w:val="0"/>
          <w:trHeight w:val="975" w:hRule="atLeast"/>
          <w:tblHeader w:val="0"/>
        </w:trPr>
        <w:tc>
          <w:tcPr>
            <w:tcBorders>
              <w:top w:color="4d3a00" w:space="0" w:sz="12" w:val="single"/>
              <w:left w:color="4d3a00" w:space="0" w:sz="18" w:val="single"/>
              <w:bottom w:color="4d3a00" w:space="0" w:sz="8" w:val="single"/>
              <w:right w:color="4d3a00" w:space="0" w:sz="8" w:val="single"/>
            </w:tcBorders>
            <w:shd w:fill="fff7e1" w:val="clear"/>
            <w:tcMar>
              <w:top w:w="100.0" w:type="dxa"/>
              <w:left w:w="100.0" w:type="dxa"/>
              <w:bottom w:w="100.0" w:type="dxa"/>
              <w:right w:w="100.0" w:type="dxa"/>
            </w:tcMar>
            <w:vAlign w:val="top"/>
          </w:tcPr>
          <w:p w:rsidR="00000000" w:rsidDel="00000000" w:rsidP="00000000" w:rsidRDefault="00000000" w:rsidRPr="00000000" w14:paraId="0000066C">
            <w:pPr>
              <w:widowControl w:val="0"/>
              <w:spacing w:line="240" w:lineRule="auto"/>
              <w:rPr/>
            </w:pPr>
            <w:r w:rsidDel="00000000" w:rsidR="00000000" w:rsidRPr="00000000">
              <w:rPr>
                <w:rtl w:val="0"/>
              </w:rPr>
              <w:t xml:space="preserve">Explanation</w:t>
            </w:r>
          </w:p>
        </w:tc>
        <w:tc>
          <w:tcPr>
            <w:tcBorders>
              <w:top w:color="4d3a00" w:space="0" w:sz="12" w:val="single"/>
              <w:left w:color="4d3a00" w:space="0" w:sz="8" w:val="single"/>
              <w:bottom w:color="4d3a00" w:space="0" w:sz="8" w:val="single"/>
              <w:right w:color="4d3a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66D">
            <w:pPr>
              <w:rPr/>
            </w:pPr>
            <w:r w:rsidDel="00000000" w:rsidR="00000000" w:rsidRPr="00000000">
              <w:rPr>
                <w:rtl w:val="0"/>
              </w:rPr>
              <w:t xml:space="preserve">This lets you define a deck directly inside a recipe, usually for its personal use, instead of defining a deck object in another JSON file. Using this property is generally not recommended for readability reasons, but it is ultimately a matter of taste.</w:t>
            </w:r>
          </w:p>
        </w:tc>
      </w:tr>
      <w:tr>
        <w:trPr>
          <w:cantSplit w:val="0"/>
          <w:tblHeader w:val="0"/>
        </w:trPr>
        <w:tc>
          <w:tcPr>
            <w:tcBorders>
              <w:top w:color="4d3a00" w:space="0" w:sz="8" w:val="single"/>
              <w:left w:color="4d3a00" w:space="0" w:sz="18" w:val="single"/>
              <w:bottom w:color="4d3a00" w:space="0" w:sz="12" w:val="single"/>
              <w:right w:color="4d3a00" w:space="0" w:sz="8" w:val="single"/>
            </w:tcBorders>
            <w:shd w:fill="fff7e1" w:val="clear"/>
            <w:tcMar>
              <w:top w:w="100.0" w:type="dxa"/>
              <w:left w:w="100.0" w:type="dxa"/>
              <w:bottom w:w="100.0" w:type="dxa"/>
              <w:right w:w="100.0" w:type="dxa"/>
            </w:tcMar>
            <w:vAlign w:val="top"/>
          </w:tcPr>
          <w:p w:rsidR="00000000" w:rsidDel="00000000" w:rsidP="00000000" w:rsidRDefault="00000000" w:rsidRPr="00000000" w14:paraId="0000066E">
            <w:pPr>
              <w:widowControl w:val="0"/>
              <w:spacing w:line="240" w:lineRule="auto"/>
              <w:rPr/>
            </w:pPr>
            <w:r w:rsidDel="00000000" w:rsidR="00000000" w:rsidRPr="00000000">
              <w:rPr>
                <w:rtl w:val="0"/>
              </w:rPr>
              <w:t xml:space="preserve">Default value</w:t>
            </w:r>
          </w:p>
        </w:tc>
        <w:tc>
          <w:tcPr>
            <w:tcBorders>
              <w:top w:color="4d3a00" w:space="0" w:sz="8" w:val="single"/>
              <w:left w:color="4d3a00" w:space="0" w:sz="8" w:val="single"/>
              <w:bottom w:color="4d3a00" w:space="0" w:sz="12" w:val="single"/>
              <w:right w:color="4d3a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66F">
            <w:pPr>
              <w:widowControl w:val="0"/>
              <w:spacing w:line="240" w:lineRule="auto"/>
              <w:rPr/>
            </w:pPr>
            <w:r w:rsidDel="00000000" w:rsidR="00000000" w:rsidRPr="00000000">
              <w:rPr>
                <w:rtl w:val="0"/>
              </w:rPr>
              <w:t xml:space="preserve">{} (no deck defined)</w:t>
            </w:r>
          </w:p>
        </w:tc>
      </w:tr>
      <w:tr>
        <w:trPr>
          <w:cantSplit w:val="0"/>
          <w:trHeight w:val="440" w:hRule="atLeast"/>
          <w:tblHeader w:val="0"/>
        </w:trPr>
        <w:tc>
          <w:tcPr>
            <w:gridSpan w:val="2"/>
            <w:tcBorders>
              <w:top w:color="4d3a00" w:space="0" w:sz="12" w:val="single"/>
              <w:left w:color="4d3a00" w:space="0" w:sz="18" w:val="single"/>
              <w:bottom w:color="4d3a00" w:space="0" w:sz="12" w:val="single"/>
              <w:right w:color="741b47" w:space="0" w:sz="1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670">
            <w:pPr>
              <w:widowControl w:val="0"/>
              <w:spacing w:line="240" w:lineRule="auto"/>
              <w:jc w:val="left"/>
              <w:rPr>
                <w:b w:val="1"/>
              </w:rPr>
            </w:pPr>
            <w:r w:rsidDel="00000000" w:rsidR="00000000" w:rsidRPr="00000000">
              <w:rPr>
                <w:b w:val="1"/>
                <w:rtl w:val="0"/>
              </w:rPr>
              <w:t xml:space="preserve">Examples</w:t>
            </w:r>
          </w:p>
        </w:tc>
      </w:tr>
      <w:tr>
        <w:trPr>
          <w:cantSplit w:val="0"/>
          <w:trHeight w:val="440" w:hRule="atLeast"/>
          <w:tblHeader w:val="0"/>
        </w:trPr>
        <w:tc>
          <w:tcPr>
            <w:tcBorders>
              <w:top w:color="4d3a00" w:space="0" w:sz="12" w:val="single"/>
              <w:left w:color="4d3a00" w:space="0" w:sz="18" w:val="single"/>
              <w:bottom w:color="4d3a00" w:space="0" w:sz="18" w:val="single"/>
              <w:right w:color="4d3a00" w:space="0" w:sz="18" w:val="single"/>
            </w:tcBorders>
            <w:shd w:fill="fff7e1" w:val="clear"/>
            <w:tcMar>
              <w:top w:w="100.0" w:type="dxa"/>
              <w:left w:w="100.0" w:type="dxa"/>
              <w:bottom w:w="100.0" w:type="dxa"/>
              <w:right w:w="100.0" w:type="dxa"/>
            </w:tcMar>
            <w:vAlign w:val="top"/>
          </w:tcPr>
          <w:p w:rsidR="00000000" w:rsidDel="00000000" w:rsidP="00000000" w:rsidRDefault="00000000" w:rsidRPr="00000000" w14:paraId="00000672">
            <w:pPr>
              <w:widowControl w:val="0"/>
              <w:spacing w:line="240" w:lineRule="auto"/>
              <w:jc w:val="left"/>
              <w:rPr/>
            </w:pPr>
            <w:r w:rsidDel="00000000" w:rsidR="00000000" w:rsidRPr="00000000">
              <w:rPr>
                <w:rtl w:val="0"/>
              </w:rPr>
              <w:t xml:space="preserve">Simple use of the property</w:t>
            </w:r>
          </w:p>
        </w:tc>
        <w:tc>
          <w:tcPr>
            <w:tcBorders>
              <w:top w:color="4d3a00" w:space="0" w:sz="12" w:val="single"/>
              <w:left w:color="4d3a00" w:space="0" w:sz="18" w:val="single"/>
              <w:bottom w:color="4d3a00" w:space="0" w:sz="18" w:val="single"/>
              <w:right w:color="4d3a00" w:space="0" w:sz="18" w:val="single"/>
            </w:tcBorders>
            <w:shd w:fill="1e1e1e" w:val="clear"/>
            <w:tcMar>
              <w:top w:w="100.0" w:type="dxa"/>
              <w:left w:w="100.0" w:type="dxa"/>
              <w:bottom w:w="100.0" w:type="dxa"/>
              <w:right w:w="100.0" w:type="dxa"/>
            </w:tcMar>
            <w:vAlign w:val="top"/>
          </w:tcPr>
          <w:p w:rsidR="00000000" w:rsidDel="00000000" w:rsidP="00000000" w:rsidRDefault="00000000" w:rsidRPr="00000000" w14:paraId="00000673">
            <w:pPr>
              <w:widowControl w:val="0"/>
              <w:spacing w:line="240" w:lineRule="auto"/>
              <w:jc w:val="left"/>
              <w:rPr/>
            </w:pPr>
            <w:r w:rsidDel="00000000" w:rsidR="00000000" w:rsidRPr="00000000">
              <w:rPr>
                <w:rtl w:val="0"/>
              </w:rPr>
            </w:r>
          </w:p>
        </w:tc>
      </w:tr>
    </w:tbl>
    <w:p w:rsidR="00000000" w:rsidDel="00000000" w:rsidP="00000000" w:rsidRDefault="00000000" w:rsidRPr="00000000" w14:paraId="00000674">
      <w:pPr>
        <w:pStyle w:val="Heading4"/>
        <w:rPr/>
      </w:pPr>
      <w:bookmarkStart w:colFirst="0" w:colLast="0" w:name="_66npjq7x2a5m" w:id="164"/>
      <w:bookmarkEnd w:id="164"/>
      <w:r w:rsidDel="00000000" w:rsidR="00000000" w:rsidRPr="00000000">
        <w:rPr>
          <w:rtl w:val="0"/>
        </w:rPr>
      </w:r>
    </w:p>
    <w:p w:rsidR="00000000" w:rsidDel="00000000" w:rsidP="00000000" w:rsidRDefault="00000000" w:rsidRPr="00000000" w14:paraId="00000675">
      <w:pPr>
        <w:pStyle w:val="Heading4"/>
        <w:rPr/>
      </w:pPr>
      <w:bookmarkStart w:colFirst="0" w:colLast="0" w:name="_j8wna8acje7" w:id="165"/>
      <w:bookmarkEnd w:id="165"/>
      <w:r w:rsidDel="00000000" w:rsidR="00000000" w:rsidRPr="00000000">
        <w:rPr>
          <w:rtl w:val="0"/>
        </w:rPr>
        <w:t xml:space="preserve">Signal Important Loop</w:t>
      </w:r>
      <w:r w:rsidDel="00000000" w:rsidR="00000000" w:rsidRPr="00000000">
        <w:rPr>
          <w:rtl w:val="0"/>
        </w:rPr>
      </w:r>
    </w:p>
    <w:tbl>
      <w:tblPr>
        <w:tblStyle w:val="Table8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20"/>
        <w:gridCol w:w="7740"/>
        <w:tblGridChange w:id="0">
          <w:tblGrid>
            <w:gridCol w:w="1620"/>
            <w:gridCol w:w="7740"/>
          </w:tblGrid>
        </w:tblGridChange>
      </w:tblGrid>
      <w:tr>
        <w:trPr>
          <w:cantSplit w:val="0"/>
          <w:trHeight w:val="645" w:hRule="atLeast"/>
          <w:tblHeader w:val="0"/>
        </w:trPr>
        <w:tc>
          <w:tcPr>
            <w:tcBorders>
              <w:top w:color="4d3a00" w:space="0" w:sz="18" w:val="single"/>
              <w:left w:color="4d3a00" w:space="0" w:sz="18" w:val="single"/>
              <w:bottom w:color="4d3a00" w:space="0" w:sz="12" w:val="single"/>
              <w:right w:color="4d3a00" w:space="0" w:sz="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676">
            <w:pPr>
              <w:jc w:val="left"/>
              <w:rPr>
                <w:sz w:val="22"/>
                <w:szCs w:val="22"/>
              </w:rPr>
            </w:pPr>
            <w:r w:rsidDel="00000000" w:rsidR="00000000" w:rsidRPr="00000000">
              <w:rPr>
                <w:sz w:val="22"/>
                <w:szCs w:val="22"/>
                <w:rtl w:val="0"/>
              </w:rPr>
              <w:t xml:space="preserve">Property name</w:t>
            </w:r>
          </w:p>
        </w:tc>
        <w:tc>
          <w:tcPr>
            <w:tcBorders>
              <w:top w:color="4d3a00" w:space="0" w:sz="18" w:val="single"/>
              <w:left w:color="4d3a00" w:space="0" w:sz="8" w:val="single"/>
              <w:bottom w:color="4d3a00" w:space="0" w:sz="12" w:val="single"/>
              <w:right w:color="4d3a00" w:space="0" w:sz="1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677">
            <w:pPr>
              <w:jc w:val="left"/>
              <w:rPr/>
            </w:pPr>
            <w:r w:rsidDel="00000000" w:rsidR="00000000" w:rsidRPr="00000000">
              <w:rPr>
                <w:rtl w:val="0"/>
              </w:rPr>
              <w:t xml:space="preserve">signalimportantloop</w:t>
            </w:r>
            <w:r w:rsidDel="00000000" w:rsidR="00000000" w:rsidRPr="00000000">
              <w:rPr>
                <w:rtl w:val="0"/>
              </w:rPr>
            </w:r>
          </w:p>
        </w:tc>
      </w:tr>
      <w:tr>
        <w:trPr>
          <w:cantSplit w:val="0"/>
          <w:trHeight w:val="975" w:hRule="atLeast"/>
          <w:tblHeader w:val="0"/>
        </w:trPr>
        <w:tc>
          <w:tcPr>
            <w:tcBorders>
              <w:top w:color="4d3a00" w:space="0" w:sz="12" w:val="single"/>
              <w:left w:color="4d3a00" w:space="0" w:sz="18" w:val="single"/>
              <w:bottom w:color="4d3a00" w:space="0" w:sz="8" w:val="single"/>
              <w:right w:color="4d3a00" w:space="0" w:sz="8" w:val="single"/>
            </w:tcBorders>
            <w:shd w:fill="fff7e1" w:val="clear"/>
            <w:tcMar>
              <w:top w:w="100.0" w:type="dxa"/>
              <w:left w:w="100.0" w:type="dxa"/>
              <w:bottom w:w="100.0" w:type="dxa"/>
              <w:right w:w="100.0" w:type="dxa"/>
            </w:tcMar>
            <w:vAlign w:val="top"/>
          </w:tcPr>
          <w:p w:rsidR="00000000" w:rsidDel="00000000" w:rsidP="00000000" w:rsidRDefault="00000000" w:rsidRPr="00000000" w14:paraId="00000678">
            <w:pPr>
              <w:widowControl w:val="0"/>
              <w:spacing w:line="240" w:lineRule="auto"/>
              <w:rPr/>
            </w:pPr>
            <w:r w:rsidDel="00000000" w:rsidR="00000000" w:rsidRPr="00000000">
              <w:rPr>
                <w:rtl w:val="0"/>
              </w:rPr>
              <w:t xml:space="preserve">Explanation</w:t>
            </w:r>
          </w:p>
        </w:tc>
        <w:tc>
          <w:tcPr>
            <w:tcBorders>
              <w:top w:color="4d3a00" w:space="0" w:sz="12" w:val="single"/>
              <w:left w:color="4d3a00" w:space="0" w:sz="8" w:val="single"/>
              <w:bottom w:color="4d3a00" w:space="0" w:sz="8" w:val="single"/>
              <w:right w:color="4d3a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679">
            <w:pPr>
              <w:rPr/>
            </w:pPr>
            <w:r w:rsidDel="00000000" w:rsidR="00000000" w:rsidRPr="00000000">
              <w:rPr>
                <w:rtl w:val="0"/>
              </w:rPr>
              <w:t xml:space="preserve">This boolean property makes the game play a loud sound to let the player know something important is happening. You can see it used in the "needs" recipe of the Time verb.</w:t>
            </w:r>
          </w:p>
        </w:tc>
      </w:tr>
      <w:tr>
        <w:trPr>
          <w:cantSplit w:val="0"/>
          <w:tblHeader w:val="0"/>
        </w:trPr>
        <w:tc>
          <w:tcPr>
            <w:tcBorders>
              <w:top w:color="4d3a00" w:space="0" w:sz="8" w:val="single"/>
              <w:left w:color="4d3a00" w:space="0" w:sz="18" w:val="single"/>
              <w:bottom w:color="4d3a00" w:space="0" w:sz="12" w:val="single"/>
              <w:right w:color="4d3a00" w:space="0" w:sz="8" w:val="single"/>
            </w:tcBorders>
            <w:shd w:fill="fff7e1" w:val="clear"/>
            <w:tcMar>
              <w:top w:w="100.0" w:type="dxa"/>
              <w:left w:w="100.0" w:type="dxa"/>
              <w:bottom w:w="100.0" w:type="dxa"/>
              <w:right w:w="100.0" w:type="dxa"/>
            </w:tcMar>
            <w:vAlign w:val="top"/>
          </w:tcPr>
          <w:p w:rsidR="00000000" w:rsidDel="00000000" w:rsidP="00000000" w:rsidRDefault="00000000" w:rsidRPr="00000000" w14:paraId="0000067A">
            <w:pPr>
              <w:widowControl w:val="0"/>
              <w:spacing w:line="240" w:lineRule="auto"/>
              <w:rPr/>
            </w:pPr>
            <w:r w:rsidDel="00000000" w:rsidR="00000000" w:rsidRPr="00000000">
              <w:rPr>
                <w:rtl w:val="0"/>
              </w:rPr>
              <w:t xml:space="preserve">Default value</w:t>
            </w:r>
          </w:p>
        </w:tc>
        <w:tc>
          <w:tcPr>
            <w:tcBorders>
              <w:top w:color="4d3a00" w:space="0" w:sz="8" w:val="single"/>
              <w:left w:color="4d3a00" w:space="0" w:sz="8" w:val="single"/>
              <w:bottom w:color="4d3a00" w:space="0" w:sz="12" w:val="single"/>
              <w:right w:color="4d3a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67B">
            <w:pPr>
              <w:widowControl w:val="0"/>
              <w:spacing w:line="240" w:lineRule="auto"/>
              <w:rPr/>
            </w:pPr>
            <w:r w:rsidDel="00000000" w:rsidR="00000000" w:rsidRPr="00000000">
              <w:rPr>
                <w:rtl w:val="0"/>
              </w:rPr>
              <w:t xml:space="preserve">false</w:t>
            </w:r>
          </w:p>
        </w:tc>
      </w:tr>
      <w:tr>
        <w:trPr>
          <w:cantSplit w:val="0"/>
          <w:trHeight w:val="440" w:hRule="atLeast"/>
          <w:tblHeader w:val="0"/>
        </w:trPr>
        <w:tc>
          <w:tcPr>
            <w:gridSpan w:val="2"/>
            <w:tcBorders>
              <w:top w:color="4d3a00" w:space="0" w:sz="12" w:val="single"/>
              <w:left w:color="4d3a00" w:space="0" w:sz="18" w:val="single"/>
              <w:bottom w:color="4d3a00" w:space="0" w:sz="12" w:val="single"/>
              <w:right w:color="741b47" w:space="0" w:sz="1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67C">
            <w:pPr>
              <w:widowControl w:val="0"/>
              <w:spacing w:line="240" w:lineRule="auto"/>
              <w:jc w:val="left"/>
              <w:rPr>
                <w:b w:val="1"/>
              </w:rPr>
            </w:pPr>
            <w:r w:rsidDel="00000000" w:rsidR="00000000" w:rsidRPr="00000000">
              <w:rPr>
                <w:b w:val="1"/>
                <w:rtl w:val="0"/>
              </w:rPr>
              <w:t xml:space="preserve">Examples</w:t>
            </w:r>
          </w:p>
        </w:tc>
      </w:tr>
      <w:tr>
        <w:trPr>
          <w:cantSplit w:val="0"/>
          <w:trHeight w:val="440" w:hRule="atLeast"/>
          <w:tblHeader w:val="0"/>
        </w:trPr>
        <w:tc>
          <w:tcPr>
            <w:tcBorders>
              <w:top w:color="4d3a00" w:space="0" w:sz="12" w:val="single"/>
              <w:left w:color="4d3a00" w:space="0" w:sz="18" w:val="single"/>
              <w:bottom w:color="4d3a00" w:space="0" w:sz="18" w:val="single"/>
              <w:right w:color="4d3a00" w:space="0" w:sz="18" w:val="single"/>
            </w:tcBorders>
            <w:shd w:fill="fff7e1" w:val="clear"/>
            <w:tcMar>
              <w:top w:w="100.0" w:type="dxa"/>
              <w:left w:w="100.0" w:type="dxa"/>
              <w:bottom w:w="100.0" w:type="dxa"/>
              <w:right w:w="100.0" w:type="dxa"/>
            </w:tcMar>
            <w:vAlign w:val="top"/>
          </w:tcPr>
          <w:p w:rsidR="00000000" w:rsidDel="00000000" w:rsidP="00000000" w:rsidRDefault="00000000" w:rsidRPr="00000000" w14:paraId="0000067E">
            <w:pPr>
              <w:widowControl w:val="0"/>
              <w:spacing w:line="240" w:lineRule="auto"/>
              <w:jc w:val="left"/>
              <w:rPr/>
            </w:pPr>
            <w:r w:rsidDel="00000000" w:rsidR="00000000" w:rsidRPr="00000000">
              <w:rPr>
                <w:rtl w:val="0"/>
              </w:rPr>
              <w:t xml:space="preserve">Simple use of the property</w:t>
            </w:r>
          </w:p>
        </w:tc>
        <w:tc>
          <w:tcPr>
            <w:tcBorders>
              <w:top w:color="4d3a00" w:space="0" w:sz="12" w:val="single"/>
              <w:left w:color="4d3a00" w:space="0" w:sz="18" w:val="single"/>
              <w:bottom w:color="4d3a00" w:space="0" w:sz="18" w:val="single"/>
              <w:right w:color="4d3a00" w:space="0" w:sz="18" w:val="single"/>
            </w:tcBorders>
            <w:shd w:fill="1e1e1e" w:val="clear"/>
            <w:tcMar>
              <w:top w:w="100.0" w:type="dxa"/>
              <w:left w:w="100.0" w:type="dxa"/>
              <w:bottom w:w="100.0" w:type="dxa"/>
              <w:right w:w="100.0" w:type="dxa"/>
            </w:tcMar>
            <w:vAlign w:val="top"/>
          </w:tcPr>
          <w:p w:rsidR="00000000" w:rsidDel="00000000" w:rsidP="00000000" w:rsidRDefault="00000000" w:rsidRPr="00000000" w14:paraId="0000067F">
            <w:pPr>
              <w:widowControl w:val="0"/>
              <w:spacing w:line="240" w:lineRule="auto"/>
              <w:jc w:val="left"/>
              <w:rPr/>
            </w:pPr>
            <w:r w:rsidDel="00000000" w:rsidR="00000000" w:rsidRPr="00000000">
              <w:rPr>
                <w:rtl w:val="0"/>
              </w:rPr>
            </w:r>
          </w:p>
        </w:tc>
      </w:tr>
    </w:tbl>
    <w:p w:rsidR="00000000" w:rsidDel="00000000" w:rsidP="00000000" w:rsidRDefault="00000000" w:rsidRPr="00000000" w14:paraId="00000680">
      <w:pPr>
        <w:pStyle w:val="Heading4"/>
        <w:pageBreakBefore w:val="0"/>
        <w:rPr/>
      </w:pPr>
      <w:bookmarkStart w:colFirst="0" w:colLast="0" w:name="_9bfiabqw4x5y" w:id="166"/>
      <w:bookmarkEnd w:id="166"/>
      <w:r w:rsidDel="00000000" w:rsidR="00000000" w:rsidRPr="00000000">
        <w:br w:type="page"/>
      </w:r>
      <w:r w:rsidDel="00000000" w:rsidR="00000000" w:rsidRPr="00000000">
        <w:rPr>
          <w:rtl w:val="0"/>
        </w:rPr>
      </w:r>
    </w:p>
    <w:p w:rsidR="00000000" w:rsidDel="00000000" w:rsidP="00000000" w:rsidRDefault="00000000" w:rsidRPr="00000000" w14:paraId="00000681">
      <w:pPr>
        <w:pStyle w:val="Heading4"/>
        <w:rPr/>
      </w:pPr>
      <w:bookmarkStart w:colFirst="0" w:colLast="0" w:name="_55xkjayow4qd" w:id="167"/>
      <w:bookmarkEnd w:id="167"/>
      <w:r w:rsidDel="00000000" w:rsidR="00000000" w:rsidRPr="00000000">
        <w:rPr>
          <w:rtl w:val="0"/>
        </w:rPr>
        <w:t xml:space="preserve">Ending</w:t>
      </w:r>
    </w:p>
    <w:tbl>
      <w:tblPr>
        <w:tblStyle w:val="Table8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20"/>
        <w:gridCol w:w="7740"/>
        <w:tblGridChange w:id="0">
          <w:tblGrid>
            <w:gridCol w:w="1620"/>
            <w:gridCol w:w="7740"/>
          </w:tblGrid>
        </w:tblGridChange>
      </w:tblGrid>
      <w:tr>
        <w:trPr>
          <w:cantSplit w:val="0"/>
          <w:trHeight w:val="645" w:hRule="atLeast"/>
          <w:tblHeader w:val="0"/>
        </w:trPr>
        <w:tc>
          <w:tcPr>
            <w:tcBorders>
              <w:top w:color="4d3a00" w:space="0" w:sz="18" w:val="single"/>
              <w:left w:color="4d3a00" w:space="0" w:sz="18" w:val="single"/>
              <w:bottom w:color="4d3a00" w:space="0" w:sz="12" w:val="single"/>
              <w:right w:color="4d3a00" w:space="0" w:sz="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682">
            <w:pPr>
              <w:jc w:val="left"/>
              <w:rPr>
                <w:sz w:val="22"/>
                <w:szCs w:val="22"/>
              </w:rPr>
            </w:pPr>
            <w:r w:rsidDel="00000000" w:rsidR="00000000" w:rsidRPr="00000000">
              <w:rPr>
                <w:sz w:val="22"/>
                <w:szCs w:val="22"/>
                <w:rtl w:val="0"/>
              </w:rPr>
              <w:t xml:space="preserve">Property name</w:t>
            </w:r>
          </w:p>
        </w:tc>
        <w:tc>
          <w:tcPr>
            <w:tcBorders>
              <w:top w:color="4d3a00" w:space="0" w:sz="18" w:val="single"/>
              <w:left w:color="4d3a00" w:space="0" w:sz="8" w:val="single"/>
              <w:bottom w:color="4d3a00" w:space="0" w:sz="12" w:val="single"/>
              <w:right w:color="4d3a00" w:space="0" w:sz="1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683">
            <w:pPr>
              <w:jc w:val="left"/>
              <w:rPr/>
            </w:pPr>
            <w:r w:rsidDel="00000000" w:rsidR="00000000" w:rsidRPr="00000000">
              <w:rPr>
                <w:rtl w:val="0"/>
              </w:rPr>
              <w:t xml:space="preserve">ending</w:t>
            </w:r>
          </w:p>
        </w:tc>
      </w:tr>
      <w:tr>
        <w:trPr>
          <w:cantSplit w:val="0"/>
          <w:trHeight w:val="975" w:hRule="atLeast"/>
          <w:tblHeader w:val="0"/>
        </w:trPr>
        <w:tc>
          <w:tcPr>
            <w:tcBorders>
              <w:top w:color="4d3a00" w:space="0" w:sz="12" w:val="single"/>
              <w:left w:color="4d3a00" w:space="0" w:sz="18" w:val="single"/>
              <w:bottom w:color="4d3a00" w:space="0" w:sz="8" w:val="single"/>
              <w:right w:color="4d3a00" w:space="0" w:sz="8" w:val="single"/>
            </w:tcBorders>
            <w:shd w:fill="fff7e1" w:val="clear"/>
            <w:tcMar>
              <w:top w:w="100.0" w:type="dxa"/>
              <w:left w:w="100.0" w:type="dxa"/>
              <w:bottom w:w="100.0" w:type="dxa"/>
              <w:right w:w="100.0" w:type="dxa"/>
            </w:tcMar>
            <w:vAlign w:val="top"/>
          </w:tcPr>
          <w:p w:rsidR="00000000" w:rsidDel="00000000" w:rsidP="00000000" w:rsidRDefault="00000000" w:rsidRPr="00000000" w14:paraId="00000684">
            <w:pPr>
              <w:widowControl w:val="0"/>
              <w:spacing w:line="240" w:lineRule="auto"/>
              <w:rPr/>
            </w:pPr>
            <w:r w:rsidDel="00000000" w:rsidR="00000000" w:rsidRPr="00000000">
              <w:rPr>
                <w:rtl w:val="0"/>
              </w:rPr>
              <w:t xml:space="preserve">Explanation</w:t>
            </w:r>
          </w:p>
        </w:tc>
        <w:tc>
          <w:tcPr>
            <w:tcBorders>
              <w:top w:color="4d3a00" w:space="0" w:sz="12" w:val="single"/>
              <w:left w:color="4d3a00" w:space="0" w:sz="8" w:val="single"/>
              <w:bottom w:color="4d3a00" w:space="0" w:sz="8" w:val="single"/>
              <w:right w:color="4d3a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685">
            <w:pPr>
              <w:rPr/>
            </w:pPr>
            <w:r w:rsidDel="00000000" w:rsidR="00000000" w:rsidRPr="00000000">
              <w:rPr>
                <w:rtl w:val="0"/>
              </w:rPr>
              <w:t xml:space="preserve">This property defines the ending of the ID to trigger when this recipe concludes.</w:t>
            </w:r>
          </w:p>
        </w:tc>
      </w:tr>
      <w:tr>
        <w:trPr>
          <w:cantSplit w:val="0"/>
          <w:tblHeader w:val="0"/>
        </w:trPr>
        <w:tc>
          <w:tcPr>
            <w:tcBorders>
              <w:top w:color="4d3a00" w:space="0" w:sz="8" w:val="single"/>
              <w:left w:color="4d3a00" w:space="0" w:sz="18" w:val="single"/>
              <w:bottom w:color="4d3a00" w:space="0" w:sz="12" w:val="single"/>
              <w:right w:color="4d3a00" w:space="0" w:sz="8" w:val="single"/>
            </w:tcBorders>
            <w:shd w:fill="fff7e1" w:val="clear"/>
            <w:tcMar>
              <w:top w:w="100.0" w:type="dxa"/>
              <w:left w:w="100.0" w:type="dxa"/>
              <w:bottom w:w="100.0" w:type="dxa"/>
              <w:right w:w="100.0" w:type="dxa"/>
            </w:tcMar>
            <w:vAlign w:val="top"/>
          </w:tcPr>
          <w:p w:rsidR="00000000" w:rsidDel="00000000" w:rsidP="00000000" w:rsidRDefault="00000000" w:rsidRPr="00000000" w14:paraId="00000686">
            <w:pPr>
              <w:widowControl w:val="0"/>
              <w:spacing w:line="240" w:lineRule="auto"/>
              <w:rPr/>
            </w:pPr>
            <w:r w:rsidDel="00000000" w:rsidR="00000000" w:rsidRPr="00000000">
              <w:rPr>
                <w:rtl w:val="0"/>
              </w:rPr>
              <w:t xml:space="preserve">Default value</w:t>
            </w:r>
          </w:p>
        </w:tc>
        <w:tc>
          <w:tcPr>
            <w:tcBorders>
              <w:top w:color="4d3a00" w:space="0" w:sz="8" w:val="single"/>
              <w:left w:color="4d3a00" w:space="0" w:sz="8" w:val="single"/>
              <w:bottom w:color="4d3a00" w:space="0" w:sz="12" w:val="single"/>
              <w:right w:color="4d3a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687">
            <w:pPr>
              <w:widowControl w:val="0"/>
              <w:spacing w:line="240" w:lineRule="auto"/>
              <w:rPr/>
            </w:pPr>
            <w:r w:rsidDel="00000000" w:rsidR="00000000" w:rsidRPr="00000000">
              <w:rPr>
                <w:rtl w:val="0"/>
              </w:rPr>
              <w:t xml:space="preserve">"" (no ending triggered)</w:t>
            </w:r>
          </w:p>
        </w:tc>
      </w:tr>
      <w:tr>
        <w:trPr>
          <w:cantSplit w:val="0"/>
          <w:trHeight w:val="440" w:hRule="atLeast"/>
          <w:tblHeader w:val="0"/>
        </w:trPr>
        <w:tc>
          <w:tcPr>
            <w:gridSpan w:val="2"/>
            <w:tcBorders>
              <w:top w:color="4d3a00" w:space="0" w:sz="12" w:val="single"/>
              <w:left w:color="4d3a00" w:space="0" w:sz="18" w:val="single"/>
              <w:bottom w:color="4d3a00" w:space="0" w:sz="12" w:val="single"/>
              <w:right w:color="741b47" w:space="0" w:sz="1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688">
            <w:pPr>
              <w:widowControl w:val="0"/>
              <w:spacing w:line="240" w:lineRule="auto"/>
              <w:jc w:val="left"/>
              <w:rPr>
                <w:b w:val="1"/>
              </w:rPr>
            </w:pPr>
            <w:r w:rsidDel="00000000" w:rsidR="00000000" w:rsidRPr="00000000">
              <w:rPr>
                <w:b w:val="1"/>
                <w:rtl w:val="0"/>
              </w:rPr>
              <w:t xml:space="preserve">Examples</w:t>
            </w:r>
          </w:p>
        </w:tc>
      </w:tr>
      <w:tr>
        <w:trPr>
          <w:cantSplit w:val="0"/>
          <w:trHeight w:val="440" w:hRule="atLeast"/>
          <w:tblHeader w:val="0"/>
        </w:trPr>
        <w:tc>
          <w:tcPr>
            <w:tcBorders>
              <w:top w:color="4d3a00" w:space="0" w:sz="12" w:val="single"/>
              <w:left w:color="4d3a00" w:space="0" w:sz="18" w:val="single"/>
              <w:bottom w:color="4d3a00" w:space="0" w:sz="18" w:val="single"/>
              <w:right w:color="4d3a00" w:space="0" w:sz="18" w:val="single"/>
            </w:tcBorders>
            <w:shd w:fill="fff7e1" w:val="clear"/>
            <w:tcMar>
              <w:top w:w="100.0" w:type="dxa"/>
              <w:left w:w="100.0" w:type="dxa"/>
              <w:bottom w:w="100.0" w:type="dxa"/>
              <w:right w:w="100.0" w:type="dxa"/>
            </w:tcMar>
            <w:vAlign w:val="top"/>
          </w:tcPr>
          <w:p w:rsidR="00000000" w:rsidDel="00000000" w:rsidP="00000000" w:rsidRDefault="00000000" w:rsidRPr="00000000" w14:paraId="0000068A">
            <w:pPr>
              <w:widowControl w:val="0"/>
              <w:spacing w:line="240" w:lineRule="auto"/>
              <w:jc w:val="left"/>
              <w:rPr/>
            </w:pPr>
            <w:r w:rsidDel="00000000" w:rsidR="00000000" w:rsidRPr="00000000">
              <w:rPr>
                <w:rtl w:val="0"/>
              </w:rPr>
              <w:t xml:space="preserve">Simple use of the property</w:t>
            </w:r>
          </w:p>
        </w:tc>
        <w:tc>
          <w:tcPr>
            <w:tcBorders>
              <w:top w:color="4d3a00" w:space="0" w:sz="12" w:val="single"/>
              <w:left w:color="4d3a00" w:space="0" w:sz="18" w:val="single"/>
              <w:bottom w:color="4d3a00" w:space="0" w:sz="18" w:val="single"/>
              <w:right w:color="4d3a00" w:space="0" w:sz="18" w:val="single"/>
            </w:tcBorders>
            <w:shd w:fill="1e1e1e" w:val="clear"/>
            <w:tcMar>
              <w:top w:w="100.0" w:type="dxa"/>
              <w:left w:w="100.0" w:type="dxa"/>
              <w:bottom w:w="100.0" w:type="dxa"/>
              <w:right w:w="100.0" w:type="dxa"/>
            </w:tcMar>
            <w:vAlign w:val="top"/>
          </w:tcPr>
          <w:p w:rsidR="00000000" w:rsidDel="00000000" w:rsidP="00000000" w:rsidRDefault="00000000" w:rsidRPr="00000000" w14:paraId="0000068B">
            <w:pPr>
              <w:widowControl w:val="0"/>
              <w:spacing w:line="240" w:lineRule="auto"/>
              <w:jc w:val="left"/>
              <w:rPr/>
            </w:pPr>
            <w:r w:rsidDel="00000000" w:rsidR="00000000" w:rsidRPr="00000000">
              <w:rPr>
                <w:rtl w:val="0"/>
              </w:rPr>
            </w:r>
          </w:p>
        </w:tc>
      </w:tr>
    </w:tbl>
    <w:p w:rsidR="00000000" w:rsidDel="00000000" w:rsidP="00000000" w:rsidRDefault="00000000" w:rsidRPr="00000000" w14:paraId="0000068C">
      <w:pPr>
        <w:pStyle w:val="Heading4"/>
        <w:rPr/>
      </w:pPr>
      <w:bookmarkStart w:colFirst="0" w:colLast="0" w:name="_b6xsypk2fd8k" w:id="168"/>
      <w:bookmarkEnd w:id="168"/>
      <w:r w:rsidDel="00000000" w:rsidR="00000000" w:rsidRPr="00000000">
        <w:rPr>
          <w:rtl w:val="0"/>
        </w:rPr>
      </w:r>
    </w:p>
    <w:p w:rsidR="00000000" w:rsidDel="00000000" w:rsidP="00000000" w:rsidRDefault="00000000" w:rsidRPr="00000000" w14:paraId="0000068D">
      <w:pPr>
        <w:pStyle w:val="Heading4"/>
        <w:rPr/>
      </w:pPr>
      <w:bookmarkStart w:colFirst="0" w:colLast="0" w:name="_3hlvqu8779kv" w:id="169"/>
      <w:bookmarkEnd w:id="169"/>
      <w:r w:rsidDel="00000000" w:rsidR="00000000" w:rsidRPr="00000000">
        <w:rPr>
          <w:rtl w:val="0"/>
        </w:rPr>
        <w:t xml:space="preserve">Signal Ending Flavour</w:t>
      </w:r>
    </w:p>
    <w:tbl>
      <w:tblPr>
        <w:tblStyle w:val="Table8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20"/>
        <w:gridCol w:w="7740"/>
        <w:tblGridChange w:id="0">
          <w:tblGrid>
            <w:gridCol w:w="1620"/>
            <w:gridCol w:w="7740"/>
          </w:tblGrid>
        </w:tblGridChange>
      </w:tblGrid>
      <w:tr>
        <w:trPr>
          <w:cantSplit w:val="0"/>
          <w:trHeight w:val="645" w:hRule="atLeast"/>
          <w:tblHeader w:val="0"/>
        </w:trPr>
        <w:tc>
          <w:tcPr>
            <w:tcBorders>
              <w:top w:color="4d3a00" w:space="0" w:sz="18" w:val="single"/>
              <w:left w:color="4d3a00" w:space="0" w:sz="18" w:val="single"/>
              <w:bottom w:color="4d3a00" w:space="0" w:sz="12" w:val="single"/>
              <w:right w:color="4d3a00" w:space="0" w:sz="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68E">
            <w:pPr>
              <w:jc w:val="left"/>
              <w:rPr>
                <w:sz w:val="22"/>
                <w:szCs w:val="22"/>
              </w:rPr>
            </w:pPr>
            <w:r w:rsidDel="00000000" w:rsidR="00000000" w:rsidRPr="00000000">
              <w:rPr>
                <w:sz w:val="22"/>
                <w:szCs w:val="22"/>
                <w:rtl w:val="0"/>
              </w:rPr>
              <w:t xml:space="preserve">Property name</w:t>
            </w:r>
          </w:p>
        </w:tc>
        <w:tc>
          <w:tcPr>
            <w:tcBorders>
              <w:top w:color="4d3a00" w:space="0" w:sz="18" w:val="single"/>
              <w:left w:color="4d3a00" w:space="0" w:sz="8" w:val="single"/>
              <w:bottom w:color="4d3a00" w:space="0" w:sz="12" w:val="single"/>
              <w:right w:color="4d3a00" w:space="0" w:sz="1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68F">
            <w:pPr>
              <w:jc w:val="left"/>
              <w:rPr/>
            </w:pPr>
            <w:r w:rsidDel="00000000" w:rsidR="00000000" w:rsidRPr="00000000">
              <w:rPr>
                <w:rtl w:val="0"/>
              </w:rPr>
              <w:t xml:space="preserve">signalEndingFlavour</w:t>
            </w:r>
          </w:p>
        </w:tc>
      </w:tr>
      <w:tr>
        <w:trPr>
          <w:cantSplit w:val="0"/>
          <w:trHeight w:val="975" w:hRule="atLeast"/>
          <w:tblHeader w:val="0"/>
        </w:trPr>
        <w:tc>
          <w:tcPr>
            <w:tcBorders>
              <w:top w:color="4d3a00" w:space="0" w:sz="12" w:val="single"/>
              <w:left w:color="4d3a00" w:space="0" w:sz="18" w:val="single"/>
              <w:bottom w:color="4d3a00" w:space="0" w:sz="8" w:val="single"/>
              <w:right w:color="4d3a00" w:space="0" w:sz="8" w:val="single"/>
            </w:tcBorders>
            <w:shd w:fill="fff7e1" w:val="clear"/>
            <w:tcMar>
              <w:top w:w="100.0" w:type="dxa"/>
              <w:left w:w="100.0" w:type="dxa"/>
              <w:bottom w:w="100.0" w:type="dxa"/>
              <w:right w:w="100.0" w:type="dxa"/>
            </w:tcMar>
            <w:vAlign w:val="top"/>
          </w:tcPr>
          <w:p w:rsidR="00000000" w:rsidDel="00000000" w:rsidP="00000000" w:rsidRDefault="00000000" w:rsidRPr="00000000" w14:paraId="00000690">
            <w:pPr>
              <w:widowControl w:val="0"/>
              <w:spacing w:line="240" w:lineRule="auto"/>
              <w:rPr/>
            </w:pPr>
            <w:r w:rsidDel="00000000" w:rsidR="00000000" w:rsidRPr="00000000">
              <w:rPr>
                <w:rtl w:val="0"/>
              </w:rPr>
              <w:t xml:space="preserve">Explanation</w:t>
            </w:r>
          </w:p>
        </w:tc>
        <w:tc>
          <w:tcPr>
            <w:tcBorders>
              <w:top w:color="4d3a00" w:space="0" w:sz="12" w:val="single"/>
              <w:left w:color="4d3a00" w:space="0" w:sz="8" w:val="single"/>
              <w:bottom w:color="4d3a00" w:space="0" w:sz="8" w:val="single"/>
              <w:right w:color="4d3a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691">
            <w:pPr>
              <w:rPr/>
            </w:pPr>
            <w:r w:rsidDel="00000000" w:rsidR="00000000" w:rsidRPr="00000000">
              <w:rPr>
                <w:rtl w:val="0"/>
              </w:rPr>
              <w:t xml:space="preserve">This will change the colour of the warmup circle around the verb, and trigger fancy music. If it is not one of the predefined and hardcoded values it won't do anything. The predefined values are:</w:t>
            </w:r>
          </w:p>
          <w:p w:rsidR="00000000" w:rsidDel="00000000" w:rsidP="00000000" w:rsidRDefault="00000000" w:rsidRPr="00000000" w14:paraId="00000692">
            <w:pPr>
              <w:numPr>
                <w:ilvl w:val="0"/>
                <w:numId w:val="9"/>
              </w:numPr>
              <w:ind w:left="720" w:hanging="360"/>
              <w:rPr>
                <w:u w:val="none"/>
              </w:rPr>
            </w:pPr>
            <w:r w:rsidDel="00000000" w:rsidR="00000000" w:rsidRPr="00000000">
              <w:rPr>
                <w:rtl w:val="0"/>
              </w:rPr>
              <w:t xml:space="preserve">Grand for a golden effect</w:t>
            </w:r>
          </w:p>
          <w:p w:rsidR="00000000" w:rsidDel="00000000" w:rsidP="00000000" w:rsidRDefault="00000000" w:rsidRPr="00000000" w14:paraId="00000693">
            <w:pPr>
              <w:numPr>
                <w:ilvl w:val="0"/>
                <w:numId w:val="9"/>
              </w:numPr>
              <w:ind w:left="720" w:hanging="360"/>
              <w:rPr>
                <w:u w:val="none"/>
              </w:rPr>
            </w:pPr>
            <w:r w:rsidDel="00000000" w:rsidR="00000000" w:rsidRPr="00000000">
              <w:rPr>
                <w:rtl w:val="0"/>
              </w:rPr>
              <w:t xml:space="preserve">Melancholy for a red effect</w:t>
            </w:r>
          </w:p>
          <w:p w:rsidR="00000000" w:rsidDel="00000000" w:rsidP="00000000" w:rsidRDefault="00000000" w:rsidRPr="00000000" w14:paraId="00000694">
            <w:pPr>
              <w:numPr>
                <w:ilvl w:val="0"/>
                <w:numId w:val="9"/>
              </w:numPr>
              <w:ind w:left="720" w:hanging="360"/>
              <w:rPr>
                <w:u w:val="none"/>
              </w:rPr>
            </w:pPr>
            <w:r w:rsidDel="00000000" w:rsidR="00000000" w:rsidRPr="00000000">
              <w:rPr>
                <w:rtl w:val="0"/>
              </w:rPr>
              <w:t xml:space="preserve">Pale for a white effect</w:t>
            </w:r>
          </w:p>
          <w:p w:rsidR="00000000" w:rsidDel="00000000" w:rsidP="00000000" w:rsidRDefault="00000000" w:rsidRPr="00000000" w14:paraId="00000695">
            <w:pPr>
              <w:numPr>
                <w:ilvl w:val="0"/>
                <w:numId w:val="9"/>
              </w:numPr>
              <w:ind w:left="720" w:hanging="360"/>
              <w:rPr>
                <w:u w:val="none"/>
              </w:rPr>
            </w:pPr>
            <w:r w:rsidDel="00000000" w:rsidR="00000000" w:rsidRPr="00000000">
              <w:rPr>
                <w:rtl w:val="0"/>
              </w:rPr>
              <w:t xml:space="preserve">Vile for an edge-green effect</w:t>
            </w:r>
          </w:p>
        </w:tc>
      </w:tr>
      <w:tr>
        <w:trPr>
          <w:cantSplit w:val="0"/>
          <w:tblHeader w:val="0"/>
        </w:trPr>
        <w:tc>
          <w:tcPr>
            <w:tcBorders>
              <w:top w:color="4d3a00" w:space="0" w:sz="8" w:val="single"/>
              <w:left w:color="4d3a00" w:space="0" w:sz="18" w:val="single"/>
              <w:bottom w:color="4d3a00" w:space="0" w:sz="12" w:val="single"/>
              <w:right w:color="4d3a00" w:space="0" w:sz="8" w:val="single"/>
            </w:tcBorders>
            <w:shd w:fill="fff7e1" w:val="clear"/>
            <w:tcMar>
              <w:top w:w="100.0" w:type="dxa"/>
              <w:left w:w="100.0" w:type="dxa"/>
              <w:bottom w:w="100.0" w:type="dxa"/>
              <w:right w:w="100.0" w:type="dxa"/>
            </w:tcMar>
            <w:vAlign w:val="top"/>
          </w:tcPr>
          <w:p w:rsidR="00000000" w:rsidDel="00000000" w:rsidP="00000000" w:rsidRDefault="00000000" w:rsidRPr="00000000" w14:paraId="00000696">
            <w:pPr>
              <w:widowControl w:val="0"/>
              <w:spacing w:line="240" w:lineRule="auto"/>
              <w:rPr/>
            </w:pPr>
            <w:r w:rsidDel="00000000" w:rsidR="00000000" w:rsidRPr="00000000">
              <w:rPr>
                <w:rtl w:val="0"/>
              </w:rPr>
              <w:t xml:space="preserve">Default value</w:t>
            </w:r>
          </w:p>
        </w:tc>
        <w:tc>
          <w:tcPr>
            <w:tcBorders>
              <w:top w:color="4d3a00" w:space="0" w:sz="8" w:val="single"/>
              <w:left w:color="4d3a00" w:space="0" w:sz="8" w:val="single"/>
              <w:bottom w:color="4d3a00" w:space="0" w:sz="12" w:val="single"/>
              <w:right w:color="4d3a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697">
            <w:pPr>
              <w:widowControl w:val="0"/>
              <w:spacing w:line="240" w:lineRule="auto"/>
              <w:rPr/>
            </w:pPr>
            <w:r w:rsidDel="00000000" w:rsidR="00000000" w:rsidRPr="00000000">
              <w:rPr>
                <w:rtl w:val="0"/>
              </w:rPr>
              <w:t xml:space="preserve">"" (no signal)</w:t>
            </w:r>
          </w:p>
        </w:tc>
      </w:tr>
      <w:tr>
        <w:trPr>
          <w:cantSplit w:val="0"/>
          <w:trHeight w:val="440" w:hRule="atLeast"/>
          <w:tblHeader w:val="0"/>
        </w:trPr>
        <w:tc>
          <w:tcPr>
            <w:gridSpan w:val="2"/>
            <w:tcBorders>
              <w:top w:color="4d3a00" w:space="0" w:sz="12" w:val="single"/>
              <w:left w:color="4d3a00" w:space="0" w:sz="18" w:val="single"/>
              <w:bottom w:color="4d3a00" w:space="0" w:sz="12" w:val="single"/>
              <w:right w:color="741b47" w:space="0" w:sz="1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698">
            <w:pPr>
              <w:widowControl w:val="0"/>
              <w:spacing w:line="240" w:lineRule="auto"/>
              <w:jc w:val="left"/>
              <w:rPr>
                <w:b w:val="1"/>
              </w:rPr>
            </w:pPr>
            <w:r w:rsidDel="00000000" w:rsidR="00000000" w:rsidRPr="00000000">
              <w:rPr>
                <w:b w:val="1"/>
                <w:rtl w:val="0"/>
              </w:rPr>
              <w:t xml:space="preserve">Examples</w:t>
            </w:r>
          </w:p>
        </w:tc>
      </w:tr>
      <w:tr>
        <w:trPr>
          <w:cantSplit w:val="0"/>
          <w:trHeight w:val="440" w:hRule="atLeast"/>
          <w:tblHeader w:val="0"/>
        </w:trPr>
        <w:tc>
          <w:tcPr>
            <w:tcBorders>
              <w:top w:color="4d3a00" w:space="0" w:sz="12" w:val="single"/>
              <w:left w:color="4d3a00" w:space="0" w:sz="18" w:val="single"/>
              <w:bottom w:color="4d3a00" w:space="0" w:sz="18" w:val="single"/>
              <w:right w:color="4d3a00" w:space="0" w:sz="18" w:val="single"/>
            </w:tcBorders>
            <w:shd w:fill="fff7e1" w:val="clear"/>
            <w:tcMar>
              <w:top w:w="100.0" w:type="dxa"/>
              <w:left w:w="100.0" w:type="dxa"/>
              <w:bottom w:w="100.0" w:type="dxa"/>
              <w:right w:w="100.0" w:type="dxa"/>
            </w:tcMar>
            <w:vAlign w:val="top"/>
          </w:tcPr>
          <w:p w:rsidR="00000000" w:rsidDel="00000000" w:rsidP="00000000" w:rsidRDefault="00000000" w:rsidRPr="00000000" w14:paraId="0000069A">
            <w:pPr>
              <w:widowControl w:val="0"/>
              <w:spacing w:line="240" w:lineRule="auto"/>
              <w:jc w:val="left"/>
              <w:rPr/>
            </w:pPr>
            <w:r w:rsidDel="00000000" w:rsidR="00000000" w:rsidRPr="00000000">
              <w:rPr>
                <w:rtl w:val="0"/>
              </w:rPr>
              <w:t xml:space="preserve">Simple use of the property</w:t>
            </w:r>
          </w:p>
        </w:tc>
        <w:tc>
          <w:tcPr>
            <w:tcBorders>
              <w:top w:color="4d3a00" w:space="0" w:sz="12" w:val="single"/>
              <w:left w:color="4d3a00" w:space="0" w:sz="18" w:val="single"/>
              <w:bottom w:color="4d3a00" w:space="0" w:sz="18" w:val="single"/>
              <w:right w:color="4d3a00" w:space="0" w:sz="18" w:val="single"/>
            </w:tcBorders>
            <w:shd w:fill="1e1e1e" w:val="clear"/>
            <w:tcMar>
              <w:top w:w="100.0" w:type="dxa"/>
              <w:left w:w="100.0" w:type="dxa"/>
              <w:bottom w:w="100.0" w:type="dxa"/>
              <w:right w:w="100.0" w:type="dxa"/>
            </w:tcMar>
            <w:vAlign w:val="top"/>
          </w:tcPr>
          <w:p w:rsidR="00000000" w:rsidDel="00000000" w:rsidP="00000000" w:rsidRDefault="00000000" w:rsidRPr="00000000" w14:paraId="0000069B">
            <w:pPr>
              <w:widowControl w:val="0"/>
              <w:spacing w:line="240" w:lineRule="auto"/>
              <w:jc w:val="left"/>
              <w:rPr/>
            </w:pPr>
            <w:r w:rsidDel="00000000" w:rsidR="00000000" w:rsidRPr="00000000">
              <w:rPr>
                <w:rtl w:val="0"/>
              </w:rPr>
            </w:r>
          </w:p>
        </w:tc>
      </w:tr>
    </w:tbl>
    <w:p w:rsidR="00000000" w:rsidDel="00000000" w:rsidP="00000000" w:rsidRDefault="00000000" w:rsidRPr="00000000" w14:paraId="0000069C">
      <w:pPr>
        <w:pStyle w:val="Heading4"/>
        <w:rPr/>
      </w:pPr>
      <w:bookmarkStart w:colFirst="0" w:colLast="0" w:name="_5mn4yzbv13ve" w:id="170"/>
      <w:bookmarkEnd w:id="170"/>
      <w:r w:rsidDel="00000000" w:rsidR="00000000" w:rsidRPr="00000000">
        <w:rPr>
          <w:rtl w:val="0"/>
        </w:rPr>
      </w:r>
    </w:p>
    <w:p w:rsidR="00000000" w:rsidDel="00000000" w:rsidP="00000000" w:rsidRDefault="00000000" w:rsidRPr="00000000" w14:paraId="0000069D">
      <w:pPr>
        <w:pStyle w:val="Heading4"/>
        <w:rPr/>
      </w:pPr>
      <w:bookmarkStart w:colFirst="0" w:colLast="0" w:name="_cm43sjsaovqb" w:id="171"/>
      <w:bookmarkEnd w:id="171"/>
      <w:r w:rsidDel="00000000" w:rsidR="00000000" w:rsidRPr="00000000">
        <w:br w:type="page"/>
      </w:r>
      <w:r w:rsidDel="00000000" w:rsidR="00000000" w:rsidRPr="00000000">
        <w:rPr>
          <w:rtl w:val="0"/>
        </w:rPr>
      </w:r>
    </w:p>
    <w:p w:rsidR="00000000" w:rsidDel="00000000" w:rsidP="00000000" w:rsidRDefault="00000000" w:rsidRPr="00000000" w14:paraId="0000069E">
      <w:pPr>
        <w:pStyle w:val="Heading4"/>
        <w:rPr/>
      </w:pPr>
      <w:bookmarkStart w:colFirst="0" w:colLast="0" w:name="_a1aoc5atbaze" w:id="172"/>
      <w:bookmarkEnd w:id="172"/>
      <w:r w:rsidDel="00000000" w:rsidR="00000000" w:rsidRPr="00000000">
        <w:rPr>
          <w:rtl w:val="0"/>
        </w:rPr>
        <w:t xml:space="preserve">Achievements</w:t>
      </w:r>
    </w:p>
    <w:tbl>
      <w:tblPr>
        <w:tblStyle w:val="Table8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20"/>
        <w:gridCol w:w="7740"/>
        <w:tblGridChange w:id="0">
          <w:tblGrid>
            <w:gridCol w:w="1620"/>
            <w:gridCol w:w="7740"/>
          </w:tblGrid>
        </w:tblGridChange>
      </w:tblGrid>
      <w:tr>
        <w:trPr>
          <w:cantSplit w:val="0"/>
          <w:trHeight w:val="645" w:hRule="atLeast"/>
          <w:tblHeader w:val="0"/>
        </w:trPr>
        <w:tc>
          <w:tcPr>
            <w:tcBorders>
              <w:top w:color="4d3a00" w:space="0" w:sz="18" w:val="single"/>
              <w:left w:color="4d3a00" w:space="0" w:sz="18" w:val="single"/>
              <w:bottom w:color="4d3a00" w:space="0" w:sz="12" w:val="single"/>
              <w:right w:color="4d3a00" w:space="0" w:sz="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69F">
            <w:pPr>
              <w:jc w:val="left"/>
              <w:rPr>
                <w:sz w:val="22"/>
                <w:szCs w:val="22"/>
              </w:rPr>
            </w:pPr>
            <w:r w:rsidDel="00000000" w:rsidR="00000000" w:rsidRPr="00000000">
              <w:rPr>
                <w:sz w:val="22"/>
                <w:szCs w:val="22"/>
                <w:rtl w:val="0"/>
              </w:rPr>
              <w:t xml:space="preserve">Property name</w:t>
            </w:r>
          </w:p>
        </w:tc>
        <w:tc>
          <w:tcPr>
            <w:tcBorders>
              <w:top w:color="4d3a00" w:space="0" w:sz="18" w:val="single"/>
              <w:left w:color="4d3a00" w:space="0" w:sz="8" w:val="single"/>
              <w:bottom w:color="4d3a00" w:space="0" w:sz="12" w:val="single"/>
              <w:right w:color="4d3a00" w:space="0" w:sz="1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6A0">
            <w:pPr>
              <w:jc w:val="left"/>
              <w:rPr/>
            </w:pPr>
            <w:r w:rsidDel="00000000" w:rsidR="00000000" w:rsidRPr="00000000">
              <w:rPr>
                <w:rtl w:val="0"/>
              </w:rPr>
              <w:t xml:space="preserve">achievements</w:t>
            </w:r>
          </w:p>
        </w:tc>
      </w:tr>
      <w:tr>
        <w:trPr>
          <w:cantSplit w:val="0"/>
          <w:trHeight w:val="975" w:hRule="atLeast"/>
          <w:tblHeader w:val="0"/>
        </w:trPr>
        <w:tc>
          <w:tcPr>
            <w:tcBorders>
              <w:top w:color="4d3a00" w:space="0" w:sz="12" w:val="single"/>
              <w:left w:color="4d3a00" w:space="0" w:sz="18" w:val="single"/>
              <w:bottom w:color="4d3a00" w:space="0" w:sz="8" w:val="single"/>
              <w:right w:color="4d3a00" w:space="0" w:sz="8" w:val="single"/>
            </w:tcBorders>
            <w:shd w:fill="fff7e1" w:val="clear"/>
            <w:tcMar>
              <w:top w:w="100.0" w:type="dxa"/>
              <w:left w:w="100.0" w:type="dxa"/>
              <w:bottom w:w="100.0" w:type="dxa"/>
              <w:right w:w="100.0" w:type="dxa"/>
            </w:tcMar>
            <w:vAlign w:val="top"/>
          </w:tcPr>
          <w:p w:rsidR="00000000" w:rsidDel="00000000" w:rsidP="00000000" w:rsidRDefault="00000000" w:rsidRPr="00000000" w14:paraId="000006A1">
            <w:pPr>
              <w:widowControl w:val="0"/>
              <w:spacing w:line="240" w:lineRule="auto"/>
              <w:rPr/>
            </w:pPr>
            <w:r w:rsidDel="00000000" w:rsidR="00000000" w:rsidRPr="00000000">
              <w:rPr>
                <w:rtl w:val="0"/>
              </w:rPr>
              <w:t xml:space="preserve">Explanation</w:t>
            </w:r>
          </w:p>
        </w:tc>
        <w:tc>
          <w:tcPr>
            <w:tcBorders>
              <w:top w:color="4d3a00" w:space="0" w:sz="12" w:val="single"/>
              <w:left w:color="4d3a00" w:space="0" w:sz="8" w:val="single"/>
              <w:bottom w:color="4d3a00" w:space="0" w:sz="8" w:val="single"/>
              <w:right w:color="4d3a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6A2">
            <w:pPr>
              <w:rPr/>
            </w:pPr>
            <w:r w:rsidDel="00000000" w:rsidR="00000000" w:rsidRPr="00000000">
              <w:rPr>
                <w:rtl w:val="0"/>
              </w:rPr>
              <w:t xml:space="preserve">This property defines the list of achievements to unlock when this recipe concludes.</w:t>
            </w:r>
          </w:p>
        </w:tc>
      </w:tr>
      <w:tr>
        <w:trPr>
          <w:cantSplit w:val="0"/>
          <w:tblHeader w:val="0"/>
        </w:trPr>
        <w:tc>
          <w:tcPr>
            <w:tcBorders>
              <w:top w:color="4d3a00" w:space="0" w:sz="8" w:val="single"/>
              <w:left w:color="4d3a00" w:space="0" w:sz="18" w:val="single"/>
              <w:bottom w:color="4d3a00" w:space="0" w:sz="12" w:val="single"/>
              <w:right w:color="4d3a00" w:space="0" w:sz="8" w:val="single"/>
            </w:tcBorders>
            <w:shd w:fill="fff7e1" w:val="clear"/>
            <w:tcMar>
              <w:top w:w="100.0" w:type="dxa"/>
              <w:left w:w="100.0" w:type="dxa"/>
              <w:bottom w:w="100.0" w:type="dxa"/>
              <w:right w:w="100.0" w:type="dxa"/>
            </w:tcMar>
            <w:vAlign w:val="top"/>
          </w:tcPr>
          <w:p w:rsidR="00000000" w:rsidDel="00000000" w:rsidP="00000000" w:rsidRDefault="00000000" w:rsidRPr="00000000" w14:paraId="000006A3">
            <w:pPr>
              <w:widowControl w:val="0"/>
              <w:spacing w:line="240" w:lineRule="auto"/>
              <w:rPr/>
            </w:pPr>
            <w:r w:rsidDel="00000000" w:rsidR="00000000" w:rsidRPr="00000000">
              <w:rPr>
                <w:rtl w:val="0"/>
              </w:rPr>
              <w:t xml:space="preserve">Default value</w:t>
            </w:r>
          </w:p>
        </w:tc>
        <w:tc>
          <w:tcPr>
            <w:tcBorders>
              <w:top w:color="4d3a00" w:space="0" w:sz="8" w:val="single"/>
              <w:left w:color="4d3a00" w:space="0" w:sz="8" w:val="single"/>
              <w:bottom w:color="4d3a00" w:space="0" w:sz="12" w:val="single"/>
              <w:right w:color="4d3a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6A4">
            <w:pPr>
              <w:widowControl w:val="0"/>
              <w:spacing w:line="240" w:lineRule="auto"/>
              <w:ind w:left="0" w:firstLine="0"/>
              <w:rPr/>
            </w:pPr>
            <w:r w:rsidDel="00000000" w:rsidR="00000000" w:rsidRPr="00000000">
              <w:rPr>
                <w:rtl w:val="0"/>
              </w:rPr>
              <w:t xml:space="preserve">[] (no achievement unlocked)</w:t>
            </w:r>
          </w:p>
        </w:tc>
      </w:tr>
      <w:tr>
        <w:trPr>
          <w:cantSplit w:val="0"/>
          <w:trHeight w:val="440" w:hRule="atLeast"/>
          <w:tblHeader w:val="0"/>
        </w:trPr>
        <w:tc>
          <w:tcPr>
            <w:gridSpan w:val="2"/>
            <w:tcBorders>
              <w:top w:color="4d3a00" w:space="0" w:sz="12" w:val="single"/>
              <w:left w:color="4d3a00" w:space="0" w:sz="18" w:val="single"/>
              <w:bottom w:color="4d3a00" w:space="0" w:sz="12" w:val="single"/>
              <w:right w:color="741b47" w:space="0" w:sz="1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6A5">
            <w:pPr>
              <w:widowControl w:val="0"/>
              <w:spacing w:line="240" w:lineRule="auto"/>
              <w:jc w:val="left"/>
              <w:rPr>
                <w:b w:val="1"/>
              </w:rPr>
            </w:pPr>
            <w:r w:rsidDel="00000000" w:rsidR="00000000" w:rsidRPr="00000000">
              <w:rPr>
                <w:b w:val="1"/>
                <w:rtl w:val="0"/>
              </w:rPr>
              <w:t xml:space="preserve">Examples</w:t>
            </w:r>
          </w:p>
        </w:tc>
      </w:tr>
      <w:tr>
        <w:trPr>
          <w:cantSplit w:val="0"/>
          <w:trHeight w:val="440" w:hRule="atLeast"/>
          <w:tblHeader w:val="0"/>
        </w:trPr>
        <w:tc>
          <w:tcPr>
            <w:tcBorders>
              <w:top w:color="4d3a00" w:space="0" w:sz="12" w:val="single"/>
              <w:left w:color="4d3a00" w:space="0" w:sz="18" w:val="single"/>
              <w:bottom w:color="4d3a00" w:space="0" w:sz="18" w:val="single"/>
              <w:right w:color="4d3a00" w:space="0" w:sz="18" w:val="single"/>
            </w:tcBorders>
            <w:shd w:fill="fff7e1" w:val="clear"/>
            <w:tcMar>
              <w:top w:w="100.0" w:type="dxa"/>
              <w:left w:w="100.0" w:type="dxa"/>
              <w:bottom w:w="100.0" w:type="dxa"/>
              <w:right w:w="100.0" w:type="dxa"/>
            </w:tcMar>
            <w:vAlign w:val="top"/>
          </w:tcPr>
          <w:p w:rsidR="00000000" w:rsidDel="00000000" w:rsidP="00000000" w:rsidRDefault="00000000" w:rsidRPr="00000000" w14:paraId="000006A7">
            <w:pPr>
              <w:widowControl w:val="0"/>
              <w:spacing w:line="240" w:lineRule="auto"/>
              <w:jc w:val="left"/>
              <w:rPr/>
            </w:pPr>
            <w:r w:rsidDel="00000000" w:rsidR="00000000" w:rsidRPr="00000000">
              <w:rPr>
                <w:rtl w:val="0"/>
              </w:rPr>
              <w:t xml:space="preserve">Simple use of the property</w:t>
            </w:r>
          </w:p>
        </w:tc>
        <w:tc>
          <w:tcPr>
            <w:tcBorders>
              <w:top w:color="4d3a00" w:space="0" w:sz="12" w:val="single"/>
              <w:left w:color="4d3a00" w:space="0" w:sz="18" w:val="single"/>
              <w:bottom w:color="4d3a00" w:space="0" w:sz="18" w:val="single"/>
              <w:right w:color="4d3a00" w:space="0" w:sz="18" w:val="single"/>
            </w:tcBorders>
            <w:shd w:fill="1e1e1e" w:val="clear"/>
            <w:tcMar>
              <w:top w:w="100.0" w:type="dxa"/>
              <w:left w:w="100.0" w:type="dxa"/>
              <w:bottom w:w="100.0" w:type="dxa"/>
              <w:right w:w="100.0" w:type="dxa"/>
            </w:tcMar>
            <w:vAlign w:val="top"/>
          </w:tcPr>
          <w:p w:rsidR="00000000" w:rsidDel="00000000" w:rsidP="00000000" w:rsidRDefault="00000000" w:rsidRPr="00000000" w14:paraId="000006A8">
            <w:pPr>
              <w:widowControl w:val="0"/>
              <w:spacing w:line="240" w:lineRule="auto"/>
              <w:jc w:val="left"/>
              <w:rPr/>
            </w:pPr>
            <w:r w:rsidDel="00000000" w:rsidR="00000000" w:rsidRPr="00000000">
              <w:rPr>
                <w:rtl w:val="0"/>
              </w:rPr>
            </w:r>
          </w:p>
        </w:tc>
      </w:tr>
    </w:tbl>
    <w:p w:rsidR="00000000" w:rsidDel="00000000" w:rsidP="00000000" w:rsidRDefault="00000000" w:rsidRPr="00000000" w14:paraId="000006A9">
      <w:pPr>
        <w:pStyle w:val="Heading4"/>
        <w:rPr/>
      </w:pPr>
      <w:bookmarkStart w:colFirst="0" w:colLast="0" w:name="_rtey1q7upunv" w:id="173"/>
      <w:bookmarkEnd w:id="173"/>
      <w:r w:rsidDel="00000000" w:rsidR="00000000" w:rsidRPr="00000000">
        <w:rPr>
          <w:rtl w:val="0"/>
        </w:rPr>
      </w:r>
    </w:p>
    <w:p w:rsidR="00000000" w:rsidDel="00000000" w:rsidP="00000000" w:rsidRDefault="00000000" w:rsidRPr="00000000" w14:paraId="000006AA">
      <w:pPr>
        <w:pStyle w:val="Heading4"/>
        <w:rPr/>
      </w:pPr>
      <w:bookmarkStart w:colFirst="0" w:colLast="0" w:name="_o4rpm3y1rlll" w:id="174"/>
      <w:bookmarkEnd w:id="174"/>
      <w:r w:rsidDel="00000000" w:rsidR="00000000" w:rsidRPr="00000000">
        <w:rPr>
          <w:rtl w:val="0"/>
        </w:rPr>
        <w:t xml:space="preserve">Burn Image</w:t>
      </w:r>
    </w:p>
    <w:tbl>
      <w:tblPr>
        <w:tblStyle w:val="Table8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20"/>
        <w:gridCol w:w="7740"/>
        <w:tblGridChange w:id="0">
          <w:tblGrid>
            <w:gridCol w:w="1620"/>
            <w:gridCol w:w="7740"/>
          </w:tblGrid>
        </w:tblGridChange>
      </w:tblGrid>
      <w:tr>
        <w:trPr>
          <w:cantSplit w:val="0"/>
          <w:trHeight w:val="645" w:hRule="atLeast"/>
          <w:tblHeader w:val="0"/>
        </w:trPr>
        <w:tc>
          <w:tcPr>
            <w:tcBorders>
              <w:top w:color="4d3a00" w:space="0" w:sz="18" w:val="single"/>
              <w:left w:color="4d3a00" w:space="0" w:sz="18" w:val="single"/>
              <w:bottom w:color="4d3a00" w:space="0" w:sz="12" w:val="single"/>
              <w:right w:color="4d3a00" w:space="0" w:sz="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6AB">
            <w:pPr>
              <w:jc w:val="left"/>
              <w:rPr>
                <w:sz w:val="22"/>
                <w:szCs w:val="22"/>
              </w:rPr>
            </w:pPr>
            <w:r w:rsidDel="00000000" w:rsidR="00000000" w:rsidRPr="00000000">
              <w:rPr>
                <w:sz w:val="22"/>
                <w:szCs w:val="22"/>
                <w:rtl w:val="0"/>
              </w:rPr>
              <w:t xml:space="preserve">Property name</w:t>
            </w:r>
          </w:p>
        </w:tc>
        <w:tc>
          <w:tcPr>
            <w:tcBorders>
              <w:top w:color="4d3a00" w:space="0" w:sz="18" w:val="single"/>
              <w:left w:color="4d3a00" w:space="0" w:sz="8" w:val="single"/>
              <w:bottom w:color="4d3a00" w:space="0" w:sz="12" w:val="single"/>
              <w:right w:color="4d3a00" w:space="0" w:sz="1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6AC">
            <w:pPr>
              <w:jc w:val="left"/>
              <w:rPr/>
            </w:pPr>
            <w:r w:rsidDel="00000000" w:rsidR="00000000" w:rsidRPr="00000000">
              <w:rPr>
                <w:rtl w:val="0"/>
              </w:rPr>
              <w:t xml:space="preserve">burnimage</w:t>
            </w:r>
          </w:p>
        </w:tc>
      </w:tr>
      <w:tr>
        <w:trPr>
          <w:cantSplit w:val="0"/>
          <w:trHeight w:val="975" w:hRule="atLeast"/>
          <w:tblHeader w:val="0"/>
        </w:trPr>
        <w:tc>
          <w:tcPr>
            <w:tcBorders>
              <w:top w:color="4d3a00" w:space="0" w:sz="12" w:val="single"/>
              <w:left w:color="4d3a00" w:space="0" w:sz="18" w:val="single"/>
              <w:bottom w:color="4d3a00" w:space="0" w:sz="8" w:val="single"/>
              <w:right w:color="4d3a00" w:space="0" w:sz="8" w:val="single"/>
            </w:tcBorders>
            <w:shd w:fill="fff7e1" w:val="clear"/>
            <w:tcMar>
              <w:top w:w="100.0" w:type="dxa"/>
              <w:left w:w="100.0" w:type="dxa"/>
              <w:bottom w:w="100.0" w:type="dxa"/>
              <w:right w:w="100.0" w:type="dxa"/>
            </w:tcMar>
            <w:vAlign w:val="top"/>
          </w:tcPr>
          <w:p w:rsidR="00000000" w:rsidDel="00000000" w:rsidP="00000000" w:rsidRDefault="00000000" w:rsidRPr="00000000" w14:paraId="000006AD">
            <w:pPr>
              <w:widowControl w:val="0"/>
              <w:spacing w:line="240" w:lineRule="auto"/>
              <w:rPr/>
            </w:pPr>
            <w:r w:rsidDel="00000000" w:rsidR="00000000" w:rsidRPr="00000000">
              <w:rPr>
                <w:rtl w:val="0"/>
              </w:rPr>
              <w:t xml:space="preserve">Explanation</w:t>
            </w:r>
          </w:p>
        </w:tc>
        <w:tc>
          <w:tcPr>
            <w:tcBorders>
              <w:top w:color="4d3a00" w:space="0" w:sz="12" w:val="single"/>
              <w:left w:color="4d3a00" w:space="0" w:sz="8" w:val="single"/>
              <w:bottom w:color="4d3a00" w:space="0" w:sz="8" w:val="single"/>
              <w:right w:color="4d3a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6AE">
            <w:pPr>
              <w:rPr/>
            </w:pPr>
            <w:r w:rsidDel="00000000" w:rsidR="00000000" w:rsidRPr="00000000">
              <w:rPr>
                <w:rtl w:val="0"/>
              </w:rPr>
              <w:t xml:space="preserve">This will display the defined image file as a "burn image" on the table, when the recipe begins its warm up. The image must be located in "images/burns" and be a PNG file.</w:t>
            </w:r>
          </w:p>
        </w:tc>
      </w:tr>
      <w:tr>
        <w:trPr>
          <w:cantSplit w:val="0"/>
          <w:tblHeader w:val="0"/>
        </w:trPr>
        <w:tc>
          <w:tcPr>
            <w:tcBorders>
              <w:top w:color="4d3a00" w:space="0" w:sz="8" w:val="single"/>
              <w:left w:color="4d3a00" w:space="0" w:sz="18" w:val="single"/>
              <w:bottom w:color="4d3a00" w:space="0" w:sz="12" w:val="single"/>
              <w:right w:color="4d3a00" w:space="0" w:sz="8" w:val="single"/>
            </w:tcBorders>
            <w:shd w:fill="fff7e1" w:val="clear"/>
            <w:tcMar>
              <w:top w:w="100.0" w:type="dxa"/>
              <w:left w:w="100.0" w:type="dxa"/>
              <w:bottom w:w="100.0" w:type="dxa"/>
              <w:right w:w="100.0" w:type="dxa"/>
            </w:tcMar>
            <w:vAlign w:val="top"/>
          </w:tcPr>
          <w:p w:rsidR="00000000" w:rsidDel="00000000" w:rsidP="00000000" w:rsidRDefault="00000000" w:rsidRPr="00000000" w14:paraId="000006AF">
            <w:pPr>
              <w:widowControl w:val="0"/>
              <w:spacing w:line="240" w:lineRule="auto"/>
              <w:rPr/>
            </w:pPr>
            <w:r w:rsidDel="00000000" w:rsidR="00000000" w:rsidRPr="00000000">
              <w:rPr>
                <w:rtl w:val="0"/>
              </w:rPr>
              <w:t xml:space="preserve">Default value</w:t>
            </w:r>
          </w:p>
        </w:tc>
        <w:tc>
          <w:tcPr>
            <w:tcBorders>
              <w:top w:color="4d3a00" w:space="0" w:sz="8" w:val="single"/>
              <w:left w:color="4d3a00" w:space="0" w:sz="8" w:val="single"/>
              <w:bottom w:color="4d3a00" w:space="0" w:sz="12" w:val="single"/>
              <w:right w:color="4d3a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6B0">
            <w:pPr>
              <w:widowControl w:val="0"/>
              <w:spacing w:line="240" w:lineRule="auto"/>
              <w:rPr/>
            </w:pPr>
            <w:r w:rsidDel="00000000" w:rsidR="00000000" w:rsidRPr="00000000">
              <w:rPr>
                <w:rtl w:val="0"/>
              </w:rPr>
              <w:t xml:space="preserve">""</w:t>
            </w:r>
          </w:p>
        </w:tc>
      </w:tr>
      <w:tr>
        <w:trPr>
          <w:cantSplit w:val="0"/>
          <w:trHeight w:val="440" w:hRule="atLeast"/>
          <w:tblHeader w:val="0"/>
        </w:trPr>
        <w:tc>
          <w:tcPr>
            <w:gridSpan w:val="2"/>
            <w:tcBorders>
              <w:top w:color="4d3a00" w:space="0" w:sz="12" w:val="single"/>
              <w:left w:color="4d3a00" w:space="0" w:sz="18" w:val="single"/>
              <w:bottom w:color="4d3a00" w:space="0" w:sz="12" w:val="single"/>
              <w:right w:color="741b47" w:space="0" w:sz="1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6B1">
            <w:pPr>
              <w:widowControl w:val="0"/>
              <w:spacing w:line="240" w:lineRule="auto"/>
              <w:jc w:val="left"/>
              <w:rPr>
                <w:b w:val="1"/>
              </w:rPr>
            </w:pPr>
            <w:r w:rsidDel="00000000" w:rsidR="00000000" w:rsidRPr="00000000">
              <w:rPr>
                <w:b w:val="1"/>
                <w:rtl w:val="0"/>
              </w:rPr>
              <w:t xml:space="preserve">Examples</w:t>
            </w:r>
          </w:p>
        </w:tc>
      </w:tr>
      <w:tr>
        <w:trPr>
          <w:cantSplit w:val="0"/>
          <w:trHeight w:val="440" w:hRule="atLeast"/>
          <w:tblHeader w:val="0"/>
        </w:trPr>
        <w:tc>
          <w:tcPr>
            <w:tcBorders>
              <w:top w:color="4d3a00" w:space="0" w:sz="12" w:val="single"/>
              <w:left w:color="4d3a00" w:space="0" w:sz="18" w:val="single"/>
              <w:bottom w:color="4d3a00" w:space="0" w:sz="18" w:val="single"/>
              <w:right w:color="4d3a00" w:space="0" w:sz="18" w:val="single"/>
            </w:tcBorders>
            <w:shd w:fill="fff7e1" w:val="clear"/>
            <w:tcMar>
              <w:top w:w="100.0" w:type="dxa"/>
              <w:left w:w="100.0" w:type="dxa"/>
              <w:bottom w:w="100.0" w:type="dxa"/>
              <w:right w:w="100.0" w:type="dxa"/>
            </w:tcMar>
            <w:vAlign w:val="top"/>
          </w:tcPr>
          <w:p w:rsidR="00000000" w:rsidDel="00000000" w:rsidP="00000000" w:rsidRDefault="00000000" w:rsidRPr="00000000" w14:paraId="000006B3">
            <w:pPr>
              <w:widowControl w:val="0"/>
              <w:spacing w:line="240" w:lineRule="auto"/>
              <w:jc w:val="left"/>
              <w:rPr/>
            </w:pPr>
            <w:r w:rsidDel="00000000" w:rsidR="00000000" w:rsidRPr="00000000">
              <w:rPr>
                <w:rtl w:val="0"/>
              </w:rPr>
              <w:t xml:space="preserve">Simple use of the property</w:t>
            </w:r>
          </w:p>
        </w:tc>
        <w:tc>
          <w:tcPr>
            <w:tcBorders>
              <w:top w:color="4d3a00" w:space="0" w:sz="12" w:val="single"/>
              <w:left w:color="4d3a00" w:space="0" w:sz="18" w:val="single"/>
              <w:bottom w:color="4d3a00" w:space="0" w:sz="18" w:val="single"/>
              <w:right w:color="4d3a00" w:space="0" w:sz="18" w:val="single"/>
            </w:tcBorders>
            <w:shd w:fill="1e1e1e" w:val="clear"/>
            <w:tcMar>
              <w:top w:w="100.0" w:type="dxa"/>
              <w:left w:w="100.0" w:type="dxa"/>
              <w:bottom w:w="100.0" w:type="dxa"/>
              <w:right w:w="100.0" w:type="dxa"/>
            </w:tcMar>
            <w:vAlign w:val="top"/>
          </w:tcPr>
          <w:p w:rsidR="00000000" w:rsidDel="00000000" w:rsidP="00000000" w:rsidRDefault="00000000" w:rsidRPr="00000000" w14:paraId="000006B4">
            <w:pPr>
              <w:widowControl w:val="0"/>
              <w:spacing w:line="240" w:lineRule="auto"/>
              <w:jc w:val="left"/>
              <w:rPr/>
            </w:pPr>
            <w:r w:rsidDel="00000000" w:rsidR="00000000" w:rsidRPr="00000000">
              <w:rPr>
                <w:rtl w:val="0"/>
              </w:rPr>
            </w:r>
          </w:p>
        </w:tc>
      </w:tr>
    </w:tbl>
    <w:p w:rsidR="00000000" w:rsidDel="00000000" w:rsidP="00000000" w:rsidRDefault="00000000" w:rsidRPr="00000000" w14:paraId="000006B5">
      <w:pPr>
        <w:pStyle w:val="Heading4"/>
        <w:rPr/>
      </w:pPr>
      <w:bookmarkStart w:colFirst="0" w:colLast="0" w:name="_ee0rdw3t2p8r" w:id="175"/>
      <w:bookmarkEnd w:id="175"/>
      <w:r w:rsidDel="00000000" w:rsidR="00000000" w:rsidRPr="00000000">
        <w:rPr>
          <w:rtl w:val="0"/>
        </w:rPr>
      </w:r>
    </w:p>
    <w:p w:rsidR="00000000" w:rsidDel="00000000" w:rsidP="00000000" w:rsidRDefault="00000000" w:rsidRPr="00000000" w14:paraId="000006B6">
      <w:pPr>
        <w:pStyle w:val="Heading4"/>
        <w:pageBreakBefore w:val="0"/>
        <w:rPr/>
      </w:pPr>
      <w:bookmarkStart w:colFirst="0" w:colLast="0" w:name="_1fh7nesfkse1" w:id="176"/>
      <w:bookmarkEnd w:id="176"/>
      <w:r w:rsidDel="00000000" w:rsidR="00000000" w:rsidRPr="00000000">
        <w:br w:type="page"/>
      </w:r>
      <w:r w:rsidDel="00000000" w:rsidR="00000000" w:rsidRPr="00000000">
        <w:rPr>
          <w:rtl w:val="0"/>
        </w:rPr>
      </w:r>
    </w:p>
    <w:p w:rsidR="00000000" w:rsidDel="00000000" w:rsidP="00000000" w:rsidRDefault="00000000" w:rsidRPr="00000000" w14:paraId="000006B7">
      <w:pPr>
        <w:pStyle w:val="Heading4"/>
        <w:rPr/>
      </w:pPr>
      <w:bookmarkStart w:colFirst="0" w:colLast="0" w:name="_epzzeti21e57" w:id="177"/>
      <w:bookmarkEnd w:id="177"/>
      <w:r w:rsidDel="00000000" w:rsidR="00000000" w:rsidRPr="00000000">
        <w:rPr>
          <w:rtl w:val="0"/>
        </w:rPr>
        <w:t xml:space="preserve">Portal Effect</w:t>
      </w:r>
    </w:p>
    <w:tbl>
      <w:tblPr>
        <w:tblStyle w:val="Table8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20"/>
        <w:gridCol w:w="7740"/>
        <w:tblGridChange w:id="0">
          <w:tblGrid>
            <w:gridCol w:w="1620"/>
            <w:gridCol w:w="7740"/>
          </w:tblGrid>
        </w:tblGridChange>
      </w:tblGrid>
      <w:tr>
        <w:trPr>
          <w:cantSplit w:val="0"/>
          <w:trHeight w:val="645" w:hRule="atLeast"/>
          <w:tblHeader w:val="0"/>
        </w:trPr>
        <w:tc>
          <w:tcPr>
            <w:tcBorders>
              <w:top w:color="4d3a00" w:space="0" w:sz="18" w:val="single"/>
              <w:left w:color="4d3a00" w:space="0" w:sz="18" w:val="single"/>
              <w:bottom w:color="4d3a00" w:space="0" w:sz="12" w:val="single"/>
              <w:right w:color="4d3a00" w:space="0" w:sz="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6B8">
            <w:pPr>
              <w:jc w:val="left"/>
              <w:rPr>
                <w:sz w:val="22"/>
                <w:szCs w:val="22"/>
              </w:rPr>
            </w:pPr>
            <w:r w:rsidDel="00000000" w:rsidR="00000000" w:rsidRPr="00000000">
              <w:rPr>
                <w:sz w:val="22"/>
                <w:szCs w:val="22"/>
                <w:rtl w:val="0"/>
              </w:rPr>
              <w:t xml:space="preserve">Property name</w:t>
            </w:r>
          </w:p>
        </w:tc>
        <w:tc>
          <w:tcPr>
            <w:tcBorders>
              <w:top w:color="4d3a00" w:space="0" w:sz="18" w:val="single"/>
              <w:left w:color="4d3a00" w:space="0" w:sz="8" w:val="single"/>
              <w:bottom w:color="4d3a00" w:space="0" w:sz="12" w:val="single"/>
              <w:right w:color="4d3a00" w:space="0" w:sz="1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6B9">
            <w:pPr>
              <w:jc w:val="left"/>
              <w:rPr/>
            </w:pPr>
            <w:r w:rsidDel="00000000" w:rsidR="00000000" w:rsidRPr="00000000">
              <w:rPr>
                <w:rtl w:val="0"/>
              </w:rPr>
              <w:t xml:space="preserve">portaleffect</w:t>
            </w:r>
            <w:r w:rsidDel="00000000" w:rsidR="00000000" w:rsidRPr="00000000">
              <w:rPr>
                <w:rtl w:val="0"/>
              </w:rPr>
            </w:r>
          </w:p>
        </w:tc>
      </w:tr>
      <w:tr>
        <w:trPr>
          <w:cantSplit w:val="0"/>
          <w:trHeight w:val="975" w:hRule="atLeast"/>
          <w:tblHeader w:val="0"/>
        </w:trPr>
        <w:tc>
          <w:tcPr>
            <w:tcBorders>
              <w:top w:color="4d3a00" w:space="0" w:sz="12" w:val="single"/>
              <w:left w:color="4d3a00" w:space="0" w:sz="18" w:val="single"/>
              <w:bottom w:color="4d3a00" w:space="0" w:sz="8" w:val="single"/>
              <w:right w:color="4d3a00" w:space="0" w:sz="8" w:val="single"/>
            </w:tcBorders>
            <w:shd w:fill="fff7e1" w:val="clear"/>
            <w:tcMar>
              <w:top w:w="100.0" w:type="dxa"/>
              <w:left w:w="100.0" w:type="dxa"/>
              <w:bottom w:w="100.0" w:type="dxa"/>
              <w:right w:w="100.0" w:type="dxa"/>
            </w:tcMar>
            <w:vAlign w:val="top"/>
          </w:tcPr>
          <w:p w:rsidR="00000000" w:rsidDel="00000000" w:rsidP="00000000" w:rsidRDefault="00000000" w:rsidRPr="00000000" w14:paraId="000006BA">
            <w:pPr>
              <w:widowControl w:val="0"/>
              <w:spacing w:line="240" w:lineRule="auto"/>
              <w:rPr/>
            </w:pPr>
            <w:r w:rsidDel="00000000" w:rsidR="00000000" w:rsidRPr="00000000">
              <w:rPr>
                <w:rtl w:val="0"/>
              </w:rPr>
              <w:t xml:space="preserve">Explanation</w:t>
            </w:r>
          </w:p>
        </w:tc>
        <w:tc>
          <w:tcPr>
            <w:tcBorders>
              <w:top w:color="4d3a00" w:space="0" w:sz="12" w:val="single"/>
              <w:left w:color="4d3a00" w:space="0" w:sz="8" w:val="single"/>
              <w:bottom w:color="4d3a00" w:space="0" w:sz="8" w:val="single"/>
              <w:right w:color="4d3a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6BB">
            <w:pPr>
              <w:rPr/>
            </w:pPr>
            <w:r w:rsidDel="00000000" w:rsidR="00000000" w:rsidRPr="00000000">
              <w:rPr>
                <w:rtl w:val="0"/>
              </w:rPr>
              <w:t xml:space="preserve">This property tells a recipe to transition into the Mansus and which door to open to, when its warm up concludes. This causes the recipe to draw a card from each deck associated with the door and let you choose from them on the board.</w:t>
            </w:r>
          </w:p>
        </w:tc>
      </w:tr>
      <w:tr>
        <w:trPr>
          <w:cantSplit w:val="0"/>
          <w:tblHeader w:val="0"/>
        </w:trPr>
        <w:tc>
          <w:tcPr>
            <w:tcBorders>
              <w:top w:color="4d3a00" w:space="0" w:sz="8" w:val="single"/>
              <w:left w:color="4d3a00" w:space="0" w:sz="18" w:val="single"/>
              <w:bottom w:color="4d3a00" w:space="0" w:sz="12" w:val="single"/>
              <w:right w:color="4d3a00" w:space="0" w:sz="8" w:val="single"/>
            </w:tcBorders>
            <w:shd w:fill="fff7e1" w:val="clear"/>
            <w:tcMar>
              <w:top w:w="100.0" w:type="dxa"/>
              <w:left w:w="100.0" w:type="dxa"/>
              <w:bottom w:w="100.0" w:type="dxa"/>
              <w:right w:w="100.0" w:type="dxa"/>
            </w:tcMar>
            <w:vAlign w:val="top"/>
          </w:tcPr>
          <w:p w:rsidR="00000000" w:rsidDel="00000000" w:rsidP="00000000" w:rsidRDefault="00000000" w:rsidRPr="00000000" w14:paraId="000006BC">
            <w:pPr>
              <w:widowControl w:val="0"/>
              <w:spacing w:line="240" w:lineRule="auto"/>
              <w:rPr/>
            </w:pPr>
            <w:r w:rsidDel="00000000" w:rsidR="00000000" w:rsidRPr="00000000">
              <w:rPr>
                <w:rtl w:val="0"/>
              </w:rPr>
              <w:t xml:space="preserve">Default value</w:t>
            </w:r>
          </w:p>
        </w:tc>
        <w:tc>
          <w:tcPr>
            <w:tcBorders>
              <w:top w:color="4d3a00" w:space="0" w:sz="8" w:val="single"/>
              <w:left w:color="4d3a00" w:space="0" w:sz="8" w:val="single"/>
              <w:bottom w:color="4d3a00" w:space="0" w:sz="12" w:val="single"/>
              <w:right w:color="4d3a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6BD">
            <w:pPr>
              <w:widowControl w:val="0"/>
              <w:spacing w:line="240" w:lineRule="auto"/>
              <w:rPr/>
            </w:pPr>
            <w:r w:rsidDel="00000000" w:rsidR="00000000" w:rsidRPr="00000000">
              <w:rPr>
                <w:rtl w:val="0"/>
              </w:rPr>
              <w:t xml:space="preserve">"" (no portal effect)</w:t>
            </w:r>
          </w:p>
        </w:tc>
      </w:tr>
      <w:tr>
        <w:trPr>
          <w:cantSplit w:val="0"/>
          <w:trHeight w:val="440" w:hRule="atLeast"/>
          <w:tblHeader w:val="0"/>
        </w:trPr>
        <w:tc>
          <w:tcPr>
            <w:gridSpan w:val="2"/>
            <w:tcBorders>
              <w:top w:color="4d3a00" w:space="0" w:sz="12" w:val="single"/>
              <w:left w:color="4d3a00" w:space="0" w:sz="18" w:val="single"/>
              <w:bottom w:color="4d3a00" w:space="0" w:sz="12" w:val="single"/>
              <w:right w:color="741b47" w:space="0" w:sz="1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6BE">
            <w:pPr>
              <w:widowControl w:val="0"/>
              <w:spacing w:line="240" w:lineRule="auto"/>
              <w:jc w:val="left"/>
              <w:rPr>
                <w:b w:val="1"/>
              </w:rPr>
            </w:pPr>
            <w:r w:rsidDel="00000000" w:rsidR="00000000" w:rsidRPr="00000000">
              <w:rPr>
                <w:b w:val="1"/>
                <w:rtl w:val="0"/>
              </w:rPr>
              <w:t xml:space="preserve">Examples</w:t>
            </w:r>
          </w:p>
        </w:tc>
      </w:tr>
      <w:tr>
        <w:trPr>
          <w:cantSplit w:val="0"/>
          <w:trHeight w:val="440" w:hRule="atLeast"/>
          <w:tblHeader w:val="0"/>
        </w:trPr>
        <w:tc>
          <w:tcPr>
            <w:tcBorders>
              <w:top w:color="4d3a00" w:space="0" w:sz="12" w:val="single"/>
              <w:left w:color="4d3a00" w:space="0" w:sz="18" w:val="single"/>
              <w:bottom w:color="4d3a00" w:space="0" w:sz="18" w:val="single"/>
              <w:right w:color="4d3a00" w:space="0" w:sz="18" w:val="single"/>
            </w:tcBorders>
            <w:shd w:fill="fff7e1" w:val="clear"/>
            <w:tcMar>
              <w:top w:w="100.0" w:type="dxa"/>
              <w:left w:w="100.0" w:type="dxa"/>
              <w:bottom w:w="100.0" w:type="dxa"/>
              <w:right w:w="100.0" w:type="dxa"/>
            </w:tcMar>
            <w:vAlign w:val="top"/>
          </w:tcPr>
          <w:p w:rsidR="00000000" w:rsidDel="00000000" w:rsidP="00000000" w:rsidRDefault="00000000" w:rsidRPr="00000000" w14:paraId="000006C0">
            <w:pPr>
              <w:widowControl w:val="0"/>
              <w:spacing w:line="240" w:lineRule="auto"/>
              <w:jc w:val="left"/>
              <w:rPr/>
            </w:pPr>
            <w:r w:rsidDel="00000000" w:rsidR="00000000" w:rsidRPr="00000000">
              <w:rPr>
                <w:rtl w:val="0"/>
              </w:rPr>
              <w:t xml:space="preserve">Simple use of the property</w:t>
            </w:r>
          </w:p>
        </w:tc>
        <w:tc>
          <w:tcPr>
            <w:tcBorders>
              <w:top w:color="4d3a00" w:space="0" w:sz="12" w:val="single"/>
              <w:left w:color="4d3a00" w:space="0" w:sz="18" w:val="single"/>
              <w:bottom w:color="4d3a00" w:space="0" w:sz="18" w:val="single"/>
              <w:right w:color="4d3a00" w:space="0" w:sz="18" w:val="single"/>
            </w:tcBorders>
            <w:shd w:fill="1e1e1e" w:val="clear"/>
            <w:tcMar>
              <w:top w:w="100.0" w:type="dxa"/>
              <w:left w:w="100.0" w:type="dxa"/>
              <w:bottom w:w="100.0" w:type="dxa"/>
              <w:right w:w="100.0" w:type="dxa"/>
            </w:tcMar>
            <w:vAlign w:val="top"/>
          </w:tcPr>
          <w:p w:rsidR="00000000" w:rsidDel="00000000" w:rsidP="00000000" w:rsidRDefault="00000000" w:rsidRPr="00000000" w14:paraId="000006C1">
            <w:pPr>
              <w:widowControl w:val="0"/>
              <w:spacing w:line="240" w:lineRule="auto"/>
              <w:jc w:val="left"/>
              <w:rPr/>
            </w:pPr>
            <w:r w:rsidDel="00000000" w:rsidR="00000000" w:rsidRPr="00000000">
              <w:rPr>
                <w:rtl w:val="0"/>
              </w:rPr>
            </w:r>
          </w:p>
        </w:tc>
      </w:tr>
    </w:tbl>
    <w:p w:rsidR="00000000" w:rsidDel="00000000" w:rsidP="00000000" w:rsidRDefault="00000000" w:rsidRPr="00000000" w14:paraId="000006C2">
      <w:pPr>
        <w:pStyle w:val="Heading4"/>
        <w:rPr/>
      </w:pPr>
      <w:bookmarkStart w:colFirst="0" w:colLast="0" w:name="_7dkz3fjmp7by" w:id="178"/>
      <w:bookmarkEnd w:id="178"/>
      <w:r w:rsidDel="00000000" w:rsidR="00000000" w:rsidRPr="00000000">
        <w:rPr>
          <w:rtl w:val="0"/>
        </w:rPr>
      </w:r>
    </w:p>
    <w:p w:rsidR="00000000" w:rsidDel="00000000" w:rsidP="00000000" w:rsidRDefault="00000000" w:rsidRPr="00000000" w14:paraId="000006C3">
      <w:pPr>
        <w:pStyle w:val="Heading4"/>
        <w:pageBreakBefore w:val="0"/>
        <w:rPr/>
      </w:pPr>
      <w:bookmarkStart w:colFirst="0" w:colLast="0" w:name="_j4sai68spq7x" w:id="179"/>
      <w:bookmarkEnd w:id="179"/>
      <w:r w:rsidDel="00000000" w:rsidR="00000000" w:rsidRPr="00000000">
        <w:br w:type="page"/>
      </w:r>
      <w:r w:rsidDel="00000000" w:rsidR="00000000" w:rsidRPr="00000000">
        <w:rPr>
          <w:rtl w:val="0"/>
        </w:rPr>
      </w:r>
    </w:p>
    <w:p w:rsidR="00000000" w:rsidDel="00000000" w:rsidP="00000000" w:rsidRDefault="00000000" w:rsidRPr="00000000" w14:paraId="000006C4">
      <w:pPr>
        <w:pStyle w:val="Heading4"/>
        <w:rPr/>
      </w:pPr>
      <w:bookmarkStart w:colFirst="0" w:colLast="0" w:name="_pzujhb333t3q" w:id="180"/>
      <w:bookmarkEnd w:id="180"/>
      <w:r w:rsidDel="00000000" w:rsidR="00000000" w:rsidRPr="00000000">
        <w:rPr>
          <w:rtl w:val="0"/>
        </w:rPr>
        <w:t xml:space="preserve">Mutations</w:t>
      </w:r>
    </w:p>
    <w:tbl>
      <w:tblPr>
        <w:tblStyle w:val="Table8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20"/>
        <w:gridCol w:w="7740"/>
        <w:tblGridChange w:id="0">
          <w:tblGrid>
            <w:gridCol w:w="1620"/>
            <w:gridCol w:w="7740"/>
          </w:tblGrid>
        </w:tblGridChange>
      </w:tblGrid>
      <w:tr>
        <w:trPr>
          <w:cantSplit w:val="0"/>
          <w:trHeight w:val="375" w:hRule="atLeast"/>
          <w:tblHeader w:val="0"/>
        </w:trPr>
        <w:tc>
          <w:tcPr>
            <w:tcBorders>
              <w:top w:color="4d3a00" w:space="0" w:sz="18" w:val="single"/>
              <w:left w:color="4d3a00" w:space="0" w:sz="18" w:val="single"/>
              <w:bottom w:color="4d3a00" w:space="0" w:sz="12" w:val="single"/>
              <w:right w:color="4d3a00" w:space="0" w:sz="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6C5">
            <w:pPr>
              <w:jc w:val="left"/>
              <w:rPr>
                <w:sz w:val="22"/>
                <w:szCs w:val="22"/>
              </w:rPr>
            </w:pPr>
            <w:r w:rsidDel="00000000" w:rsidR="00000000" w:rsidRPr="00000000">
              <w:rPr>
                <w:sz w:val="22"/>
                <w:szCs w:val="22"/>
                <w:rtl w:val="0"/>
              </w:rPr>
              <w:t xml:space="preserve">Property name</w:t>
            </w:r>
          </w:p>
        </w:tc>
        <w:tc>
          <w:tcPr>
            <w:tcBorders>
              <w:top w:color="4d3a00" w:space="0" w:sz="18" w:val="single"/>
              <w:left w:color="4d3a00" w:space="0" w:sz="8" w:val="single"/>
              <w:bottom w:color="4d3a00" w:space="0" w:sz="12" w:val="single"/>
              <w:right w:color="4d3a00" w:space="0" w:sz="1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6C6">
            <w:pPr>
              <w:jc w:val="left"/>
              <w:rPr/>
            </w:pPr>
            <w:r w:rsidDel="00000000" w:rsidR="00000000" w:rsidRPr="00000000">
              <w:rPr>
                <w:rtl w:val="0"/>
              </w:rPr>
              <w:t xml:space="preserve">mutations</w:t>
            </w:r>
          </w:p>
        </w:tc>
      </w:tr>
      <w:tr>
        <w:trPr>
          <w:cantSplit w:val="0"/>
          <w:trHeight w:val="975" w:hRule="atLeast"/>
          <w:tblHeader w:val="0"/>
        </w:trPr>
        <w:tc>
          <w:tcPr>
            <w:tcBorders>
              <w:top w:color="4d3a00" w:space="0" w:sz="12" w:val="single"/>
              <w:left w:color="4d3a00" w:space="0" w:sz="18" w:val="single"/>
              <w:bottom w:color="4d3a00" w:space="0" w:sz="8" w:val="single"/>
              <w:right w:color="4d3a00" w:space="0" w:sz="8" w:val="single"/>
            </w:tcBorders>
            <w:shd w:fill="fff7e1" w:val="clear"/>
            <w:tcMar>
              <w:top w:w="100.0" w:type="dxa"/>
              <w:left w:w="100.0" w:type="dxa"/>
              <w:bottom w:w="100.0" w:type="dxa"/>
              <w:right w:w="100.0" w:type="dxa"/>
            </w:tcMar>
            <w:vAlign w:val="top"/>
          </w:tcPr>
          <w:p w:rsidR="00000000" w:rsidDel="00000000" w:rsidP="00000000" w:rsidRDefault="00000000" w:rsidRPr="00000000" w14:paraId="000006C7">
            <w:pPr>
              <w:widowControl w:val="0"/>
              <w:spacing w:line="240" w:lineRule="auto"/>
              <w:rPr/>
            </w:pPr>
            <w:r w:rsidDel="00000000" w:rsidR="00000000" w:rsidRPr="00000000">
              <w:rPr>
                <w:rtl w:val="0"/>
              </w:rPr>
              <w:t xml:space="preserve">Explanation</w:t>
            </w:r>
          </w:p>
        </w:tc>
        <w:tc>
          <w:tcPr>
            <w:tcBorders>
              <w:top w:color="4d3a00" w:space="0" w:sz="12" w:val="single"/>
              <w:left w:color="4d3a00" w:space="0" w:sz="8" w:val="single"/>
              <w:bottom w:color="4d3a00" w:space="0" w:sz="8" w:val="single"/>
              <w:right w:color="4d3a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6C8">
            <w:pPr>
              <w:rPr/>
            </w:pPr>
            <w:r w:rsidDel="00000000" w:rsidR="00000000" w:rsidRPr="00000000">
              <w:rPr>
                <w:rtl w:val="0"/>
              </w:rPr>
              <w:t xml:space="preserve">This property is a list of mutations. Mutations are used to add or remove aspects from an element contained in the verb. Mutated aspects remain even when the element changes via </w:t>
            </w:r>
            <w:r w:rsidDel="00000000" w:rsidR="00000000" w:rsidRPr="00000000">
              <w:rPr>
                <w:rtl w:val="0"/>
              </w:rPr>
              <w:t xml:space="preserve">xtrigger</w:t>
            </w:r>
            <w:r w:rsidDel="00000000" w:rsidR="00000000" w:rsidRPr="00000000">
              <w:rPr>
                <w:rtl w:val="0"/>
              </w:rPr>
              <w:t xml:space="preserve"> or decay.  There are a few properties needed to set a mutation:</w:t>
            </w:r>
          </w:p>
          <w:p w:rsidR="00000000" w:rsidDel="00000000" w:rsidP="00000000" w:rsidRDefault="00000000" w:rsidRPr="00000000" w14:paraId="000006C9">
            <w:pPr>
              <w:numPr>
                <w:ilvl w:val="0"/>
                <w:numId w:val="42"/>
              </w:numPr>
              <w:spacing w:after="200" w:lineRule="auto"/>
              <w:ind w:left="720" w:hanging="360"/>
              <w:rPr>
                <w:u w:val="none"/>
              </w:rPr>
            </w:pPr>
            <w:r w:rsidDel="00000000" w:rsidR="00000000" w:rsidRPr="00000000">
              <w:rPr>
                <w:rtl w:val="0"/>
              </w:rPr>
              <w:t xml:space="preserve">Filter ("filter") - used to find the element that will be modified. Filters can be elements or aspects.</w:t>
            </w:r>
          </w:p>
          <w:p w:rsidR="00000000" w:rsidDel="00000000" w:rsidP="00000000" w:rsidRDefault="00000000" w:rsidRPr="00000000" w14:paraId="000006CA">
            <w:pPr>
              <w:numPr>
                <w:ilvl w:val="0"/>
                <w:numId w:val="42"/>
              </w:numPr>
              <w:spacing w:after="200" w:before="0" w:lineRule="auto"/>
              <w:ind w:left="720" w:hanging="360"/>
              <w:rPr>
                <w:u w:val="none"/>
              </w:rPr>
            </w:pPr>
            <w:r w:rsidDel="00000000" w:rsidR="00000000" w:rsidRPr="00000000">
              <w:rPr>
                <w:rtl w:val="0"/>
              </w:rPr>
              <w:t xml:space="preserve">Mutation Aspect ("mutate") - the aspect we are adding/removing on the element. </w:t>
            </w:r>
          </w:p>
          <w:p w:rsidR="00000000" w:rsidDel="00000000" w:rsidP="00000000" w:rsidRDefault="00000000" w:rsidRPr="00000000" w14:paraId="000006CB">
            <w:pPr>
              <w:numPr>
                <w:ilvl w:val="0"/>
                <w:numId w:val="42"/>
              </w:numPr>
              <w:spacing w:after="200" w:before="0" w:lineRule="auto"/>
              <w:ind w:left="720" w:hanging="360"/>
              <w:rPr>
                <w:u w:val="none"/>
              </w:rPr>
            </w:pPr>
            <w:r w:rsidDel="00000000" w:rsidR="00000000" w:rsidRPr="00000000">
              <w:rPr>
                <w:rtl w:val="0"/>
              </w:rPr>
              <w:t xml:space="preserve">Level ("level") - a positive or negative value to represent how much of the given aspect we are adding or taking away.</w:t>
            </w:r>
          </w:p>
          <w:p w:rsidR="00000000" w:rsidDel="00000000" w:rsidP="00000000" w:rsidRDefault="00000000" w:rsidRPr="00000000" w14:paraId="000006CC">
            <w:pPr>
              <w:numPr>
                <w:ilvl w:val="0"/>
                <w:numId w:val="42"/>
              </w:numPr>
              <w:ind w:left="720" w:hanging="360"/>
              <w:rPr>
                <w:u w:val="none"/>
              </w:rPr>
            </w:pPr>
            <w:r w:rsidDel="00000000" w:rsidR="00000000" w:rsidRPr="00000000">
              <w:rPr>
                <w:rtl w:val="0"/>
              </w:rPr>
              <w:t xml:space="preserve">Additive ("additive") - a boolean value that decides whether this change replaces the stated value with the current one, or adds/subtracts the value from the base element's values. This defaults to false.</w:t>
            </w:r>
          </w:p>
          <w:p w:rsidR="00000000" w:rsidDel="00000000" w:rsidP="00000000" w:rsidRDefault="00000000" w:rsidRPr="00000000" w14:paraId="000006CD">
            <w:pPr>
              <w:rPr/>
            </w:pPr>
            <w:r w:rsidDel="00000000" w:rsidR="00000000" w:rsidRPr="00000000">
              <w:rPr>
                <w:rtl w:val="0"/>
              </w:rPr>
            </w:r>
          </w:p>
          <w:tbl>
            <w:tblPr>
              <w:tblStyle w:val="Table87"/>
              <w:tblW w:w="75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95"/>
              <w:gridCol w:w="6435"/>
              <w:tblGridChange w:id="0">
                <w:tblGrid>
                  <w:gridCol w:w="1095"/>
                  <w:gridCol w:w="6435"/>
                </w:tblGrid>
              </w:tblGridChange>
            </w:tblGrid>
            <w:tr>
              <w:trPr>
                <w:cantSplit w:val="0"/>
                <w:tblHeader w:val="0"/>
              </w:trPr>
              <w:tc>
                <w:tcPr>
                  <w:shd w:fill="d0e0e3" w:val="clear"/>
                </w:tcPr>
                <w:p w:rsidR="00000000" w:rsidDel="00000000" w:rsidP="00000000" w:rsidRDefault="00000000" w:rsidRPr="00000000" w14:paraId="000006CE">
                  <w:pPr>
                    <w:rPr/>
                  </w:pPr>
                  <w:r w:rsidDel="00000000" w:rsidR="00000000" w:rsidRPr="00000000">
                    <w:rPr/>
                    <w:drawing>
                      <wp:inline distB="114300" distT="114300" distL="114300" distR="114300">
                        <wp:extent cx="519113" cy="519113"/>
                        <wp:effectExtent b="0" l="0" r="0" t="0"/>
                        <wp:docPr id="53" name="image32.png"/>
                        <a:graphic>
                          <a:graphicData uri="http://schemas.openxmlformats.org/drawingml/2006/picture">
                            <pic:pic>
                              <pic:nvPicPr>
                                <pic:cNvPr id="0" name="image32.png"/>
                                <pic:cNvPicPr preferRelativeResize="0"/>
                              </pic:nvPicPr>
                              <pic:blipFill>
                                <a:blip r:embed="rId59"/>
                                <a:srcRect b="0" l="0" r="0" t="0"/>
                                <a:stretch>
                                  <a:fillRect/>
                                </a:stretch>
                              </pic:blipFill>
                              <pic:spPr>
                                <a:xfrm>
                                  <a:off x="0" y="0"/>
                                  <a:ext cx="519113" cy="519113"/>
                                </a:xfrm>
                                <a:prstGeom prst="rect"/>
                                <a:ln/>
                              </pic:spPr>
                            </pic:pic>
                          </a:graphicData>
                        </a:graphic>
                      </wp:inline>
                    </w:drawing>
                  </w:r>
                  <w:r w:rsidDel="00000000" w:rsidR="00000000" w:rsidRPr="00000000">
                    <w:rPr>
                      <w:rtl w:val="0"/>
                    </w:rPr>
                  </w:r>
                </w:p>
              </w:tc>
              <w:tc>
                <w:tcPr>
                  <w:shd w:fill="d0e0e3" w:val="clear"/>
                </w:tcPr>
                <w:p w:rsidR="00000000" w:rsidDel="00000000" w:rsidP="00000000" w:rsidRDefault="00000000" w:rsidRPr="00000000" w14:paraId="000006CF">
                  <w:pPr>
                    <w:rPr>
                      <w:b w:val="1"/>
                    </w:rPr>
                  </w:pPr>
                  <w:r w:rsidDel="00000000" w:rsidR="00000000" w:rsidRPr="00000000">
                    <w:rPr>
                      <w:b w:val="1"/>
                      <w:rtl w:val="0"/>
                    </w:rPr>
                    <w:t xml:space="preserve">Additional features on this property</w:t>
                  </w:r>
                </w:p>
                <w:p w:rsidR="00000000" w:rsidDel="00000000" w:rsidP="00000000" w:rsidRDefault="00000000" w:rsidRPr="00000000" w14:paraId="000006D0">
                  <w:pPr>
                    <w:rPr/>
                  </w:pPr>
                  <w:r w:rsidDel="00000000" w:rsidR="00000000" w:rsidRPr="00000000">
                    <w:rPr>
                      <w:rtl w:val="0"/>
                    </w:rPr>
                  </w:r>
                </w:p>
                <w:p w:rsidR="00000000" w:rsidDel="00000000" w:rsidP="00000000" w:rsidRDefault="00000000" w:rsidRPr="00000000" w14:paraId="000006D1">
                  <w:pPr>
                    <w:rPr/>
                  </w:pPr>
                  <w:r w:rsidDel="00000000" w:rsidR="00000000" w:rsidRPr="00000000">
                    <w:rPr>
                      <w:rtl w:val="0"/>
                    </w:rPr>
                    <w:t xml:space="preserve">The "filter" and "level" properties can be expressions. Also, an additional property named "limit" lets you limit how many elements at most will be targeted by the mutation.</w:t>
                  </w:r>
                </w:p>
                <w:p w:rsidR="00000000" w:rsidDel="00000000" w:rsidP="00000000" w:rsidRDefault="00000000" w:rsidRPr="00000000" w14:paraId="000006D2">
                  <w:pPr>
                    <w:spacing w:before="200" w:lineRule="auto"/>
                    <w:jc w:val="right"/>
                    <w:rPr/>
                  </w:pPr>
                  <w:hyperlink w:anchor="_or9rltqqkvt2">
                    <w:r w:rsidDel="00000000" w:rsidR="00000000" w:rsidRPr="00000000">
                      <w:rPr>
                        <w:i w:val="1"/>
                        <w:color w:val="1155cc"/>
                        <w:sz w:val="20"/>
                        <w:szCs w:val="20"/>
                        <w:u w:val="single"/>
                        <w:rtl w:val="0"/>
                      </w:rPr>
                      <w:t xml:space="preserve">What is this Bird?</w:t>
                    </w:r>
                  </w:hyperlink>
                  <w:r w:rsidDel="00000000" w:rsidR="00000000" w:rsidRPr="00000000">
                    <w:rPr>
                      <w:rtl w:val="0"/>
                    </w:rPr>
                  </w:r>
                </w:p>
              </w:tc>
            </w:tr>
          </w:tbl>
          <w:p w:rsidR="00000000" w:rsidDel="00000000" w:rsidP="00000000" w:rsidRDefault="00000000" w:rsidRPr="00000000" w14:paraId="000006D3">
            <w:pPr>
              <w:rPr/>
            </w:pPr>
            <w:r w:rsidDel="00000000" w:rsidR="00000000" w:rsidRPr="00000000">
              <w:rPr>
                <w:rtl w:val="0"/>
              </w:rPr>
            </w:r>
          </w:p>
        </w:tc>
      </w:tr>
      <w:tr>
        <w:trPr>
          <w:cantSplit w:val="0"/>
          <w:tblHeader w:val="0"/>
        </w:trPr>
        <w:tc>
          <w:tcPr>
            <w:tcBorders>
              <w:top w:color="4d3a00" w:space="0" w:sz="8" w:val="single"/>
              <w:left w:color="4d3a00" w:space="0" w:sz="18" w:val="single"/>
              <w:bottom w:color="4d3a00" w:space="0" w:sz="12" w:val="single"/>
              <w:right w:color="4d3a00" w:space="0" w:sz="8" w:val="single"/>
            </w:tcBorders>
            <w:shd w:fill="fff7e1" w:val="clear"/>
            <w:tcMar>
              <w:top w:w="100.0" w:type="dxa"/>
              <w:left w:w="100.0" w:type="dxa"/>
              <w:bottom w:w="100.0" w:type="dxa"/>
              <w:right w:w="100.0" w:type="dxa"/>
            </w:tcMar>
            <w:vAlign w:val="top"/>
          </w:tcPr>
          <w:p w:rsidR="00000000" w:rsidDel="00000000" w:rsidP="00000000" w:rsidRDefault="00000000" w:rsidRPr="00000000" w14:paraId="000006D4">
            <w:pPr>
              <w:widowControl w:val="0"/>
              <w:spacing w:line="240" w:lineRule="auto"/>
              <w:rPr/>
            </w:pPr>
            <w:r w:rsidDel="00000000" w:rsidR="00000000" w:rsidRPr="00000000">
              <w:rPr>
                <w:rtl w:val="0"/>
              </w:rPr>
              <w:t xml:space="preserve">Default value</w:t>
            </w:r>
          </w:p>
        </w:tc>
        <w:tc>
          <w:tcPr>
            <w:tcBorders>
              <w:top w:color="4d3a00" w:space="0" w:sz="8" w:val="single"/>
              <w:left w:color="4d3a00" w:space="0" w:sz="8" w:val="single"/>
              <w:bottom w:color="4d3a00" w:space="0" w:sz="12" w:val="single"/>
              <w:right w:color="4d3a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6D5">
            <w:pPr>
              <w:widowControl w:val="0"/>
              <w:spacing w:line="240" w:lineRule="auto"/>
              <w:rPr/>
            </w:pPr>
            <w:r w:rsidDel="00000000" w:rsidR="00000000" w:rsidRPr="00000000">
              <w:rPr>
                <w:rtl w:val="0"/>
              </w:rPr>
              <w:t xml:space="preserve">[] (no mutation)</w:t>
            </w:r>
          </w:p>
        </w:tc>
      </w:tr>
      <w:tr>
        <w:trPr>
          <w:cantSplit w:val="0"/>
          <w:trHeight w:val="440" w:hRule="atLeast"/>
          <w:tblHeader w:val="0"/>
        </w:trPr>
        <w:tc>
          <w:tcPr>
            <w:gridSpan w:val="2"/>
            <w:tcBorders>
              <w:top w:color="4d3a00" w:space="0" w:sz="12" w:val="single"/>
              <w:left w:color="4d3a00" w:space="0" w:sz="18" w:val="single"/>
              <w:bottom w:color="4d3a00" w:space="0" w:sz="12" w:val="single"/>
              <w:right w:color="741b47" w:space="0" w:sz="1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6D6">
            <w:pPr>
              <w:widowControl w:val="0"/>
              <w:spacing w:line="240" w:lineRule="auto"/>
              <w:jc w:val="left"/>
              <w:rPr>
                <w:b w:val="1"/>
              </w:rPr>
            </w:pPr>
            <w:r w:rsidDel="00000000" w:rsidR="00000000" w:rsidRPr="00000000">
              <w:rPr>
                <w:b w:val="1"/>
                <w:rtl w:val="0"/>
              </w:rPr>
              <w:t xml:space="preserve">Examples</w:t>
            </w:r>
          </w:p>
        </w:tc>
      </w:tr>
      <w:tr>
        <w:trPr>
          <w:cantSplit w:val="0"/>
          <w:trHeight w:val="440" w:hRule="atLeast"/>
          <w:tblHeader w:val="0"/>
        </w:trPr>
        <w:tc>
          <w:tcPr>
            <w:tcBorders>
              <w:top w:color="4d3a00" w:space="0" w:sz="12" w:val="single"/>
              <w:left w:color="4d3a00" w:space="0" w:sz="18" w:val="single"/>
              <w:bottom w:color="4d3a00" w:space="0" w:sz="18" w:val="single"/>
              <w:right w:color="4d3a00" w:space="0" w:sz="18" w:val="single"/>
            </w:tcBorders>
            <w:shd w:fill="fff7e1" w:val="clear"/>
            <w:tcMar>
              <w:top w:w="100.0" w:type="dxa"/>
              <w:left w:w="100.0" w:type="dxa"/>
              <w:bottom w:w="100.0" w:type="dxa"/>
              <w:right w:w="100.0" w:type="dxa"/>
            </w:tcMar>
            <w:vAlign w:val="top"/>
          </w:tcPr>
          <w:p w:rsidR="00000000" w:rsidDel="00000000" w:rsidP="00000000" w:rsidRDefault="00000000" w:rsidRPr="00000000" w14:paraId="000006D8">
            <w:pPr>
              <w:widowControl w:val="0"/>
              <w:spacing w:line="240" w:lineRule="auto"/>
              <w:jc w:val="left"/>
              <w:rPr/>
            </w:pPr>
            <w:r w:rsidDel="00000000" w:rsidR="00000000" w:rsidRPr="00000000">
              <w:rPr>
                <w:rtl w:val="0"/>
              </w:rPr>
              <w:t xml:space="preserve">Simple use of the property</w:t>
            </w:r>
          </w:p>
        </w:tc>
        <w:tc>
          <w:tcPr>
            <w:tcBorders>
              <w:top w:color="4d3a00" w:space="0" w:sz="12" w:val="single"/>
              <w:left w:color="4d3a00" w:space="0" w:sz="18" w:val="single"/>
              <w:bottom w:color="4d3a00" w:space="0" w:sz="18" w:val="single"/>
              <w:right w:color="4d3a00" w:space="0" w:sz="18" w:val="single"/>
            </w:tcBorders>
            <w:shd w:fill="1e1e1e" w:val="clear"/>
            <w:tcMar>
              <w:top w:w="100.0" w:type="dxa"/>
              <w:left w:w="100.0" w:type="dxa"/>
              <w:bottom w:w="100.0" w:type="dxa"/>
              <w:right w:w="100.0" w:type="dxa"/>
            </w:tcMar>
            <w:vAlign w:val="top"/>
          </w:tcPr>
          <w:p w:rsidR="00000000" w:rsidDel="00000000" w:rsidP="00000000" w:rsidRDefault="00000000" w:rsidRPr="00000000" w14:paraId="000006D9">
            <w:pPr>
              <w:widowControl w:val="0"/>
              <w:spacing w:line="240" w:lineRule="auto"/>
              <w:jc w:val="left"/>
              <w:rPr/>
            </w:pPr>
            <w:r w:rsidDel="00000000" w:rsidR="00000000" w:rsidRPr="00000000">
              <w:rPr>
                <w:rtl w:val="0"/>
              </w:rPr>
            </w:r>
          </w:p>
        </w:tc>
      </w:tr>
    </w:tbl>
    <w:p w:rsidR="00000000" w:rsidDel="00000000" w:rsidP="00000000" w:rsidRDefault="00000000" w:rsidRPr="00000000" w14:paraId="000006DA">
      <w:pPr>
        <w:pStyle w:val="Heading4"/>
        <w:rPr/>
      </w:pPr>
      <w:bookmarkStart w:colFirst="0" w:colLast="0" w:name="_gfckjgr4b7p2" w:id="181"/>
      <w:bookmarkEnd w:id="181"/>
      <w:r w:rsidDel="00000000" w:rsidR="00000000" w:rsidRPr="00000000">
        <w:rPr>
          <w:rtl w:val="0"/>
        </w:rPr>
      </w:r>
    </w:p>
    <w:p w:rsidR="00000000" w:rsidDel="00000000" w:rsidP="00000000" w:rsidRDefault="00000000" w:rsidRPr="00000000" w14:paraId="000006DB">
      <w:pPr>
        <w:pStyle w:val="Heading4"/>
        <w:pageBreakBefore w:val="0"/>
        <w:rPr/>
      </w:pPr>
      <w:bookmarkStart w:colFirst="0" w:colLast="0" w:name="_1ryn28fqa7k0" w:id="182"/>
      <w:bookmarkEnd w:id="182"/>
      <w:r w:rsidDel="00000000" w:rsidR="00000000" w:rsidRPr="00000000">
        <w:br w:type="page"/>
      </w:r>
      <w:r w:rsidDel="00000000" w:rsidR="00000000" w:rsidRPr="00000000">
        <w:rPr>
          <w:rtl w:val="0"/>
        </w:rPr>
      </w:r>
    </w:p>
    <w:p w:rsidR="00000000" w:rsidDel="00000000" w:rsidP="00000000" w:rsidRDefault="00000000" w:rsidRPr="00000000" w14:paraId="000006DC">
      <w:pPr>
        <w:pStyle w:val="Heading4"/>
        <w:ind w:left="0" w:firstLine="0"/>
        <w:rPr/>
      </w:pPr>
      <w:bookmarkStart w:colFirst="0" w:colLast="0" w:name="_9ayldit3jndu" w:id="183"/>
      <w:bookmarkEnd w:id="183"/>
      <w:r w:rsidDel="00000000" w:rsidR="00000000" w:rsidRPr="00000000">
        <w:rPr>
          <w:rtl w:val="0"/>
        </w:rPr>
        <w:t xml:space="preserve">Linked Recipes</w:t>
      </w:r>
    </w:p>
    <w:tbl>
      <w:tblPr>
        <w:tblStyle w:val="Table8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20"/>
        <w:gridCol w:w="7740"/>
        <w:tblGridChange w:id="0">
          <w:tblGrid>
            <w:gridCol w:w="1620"/>
            <w:gridCol w:w="7740"/>
          </w:tblGrid>
        </w:tblGridChange>
      </w:tblGrid>
      <w:tr>
        <w:trPr>
          <w:cantSplit w:val="0"/>
          <w:trHeight w:val="390" w:hRule="atLeast"/>
          <w:tblHeader w:val="0"/>
        </w:trPr>
        <w:tc>
          <w:tcPr>
            <w:tcBorders>
              <w:top w:color="4d3a00" w:space="0" w:sz="18" w:val="single"/>
              <w:left w:color="4d3a00" w:space="0" w:sz="18" w:val="single"/>
              <w:bottom w:color="4d3a00" w:space="0" w:sz="12" w:val="single"/>
              <w:right w:color="4d3a00" w:space="0" w:sz="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6DD">
            <w:pPr>
              <w:jc w:val="left"/>
              <w:rPr>
                <w:sz w:val="22"/>
                <w:szCs w:val="22"/>
              </w:rPr>
            </w:pPr>
            <w:r w:rsidDel="00000000" w:rsidR="00000000" w:rsidRPr="00000000">
              <w:rPr>
                <w:sz w:val="22"/>
                <w:szCs w:val="22"/>
                <w:rtl w:val="0"/>
              </w:rPr>
              <w:t xml:space="preserve">Property name</w:t>
            </w:r>
          </w:p>
        </w:tc>
        <w:tc>
          <w:tcPr>
            <w:tcBorders>
              <w:top w:color="4d3a00" w:space="0" w:sz="18" w:val="single"/>
              <w:left w:color="4d3a00" w:space="0" w:sz="8" w:val="single"/>
              <w:bottom w:color="4d3a00" w:space="0" w:sz="12" w:val="single"/>
              <w:right w:color="4d3a00" w:space="0" w:sz="1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6DE">
            <w:pPr>
              <w:jc w:val="left"/>
              <w:rPr/>
            </w:pPr>
            <w:r w:rsidDel="00000000" w:rsidR="00000000" w:rsidRPr="00000000">
              <w:rPr>
                <w:rtl w:val="0"/>
              </w:rPr>
              <w:t xml:space="preserve">linked</w:t>
            </w:r>
          </w:p>
        </w:tc>
      </w:tr>
      <w:tr>
        <w:trPr>
          <w:cantSplit w:val="0"/>
          <w:trHeight w:val="360" w:hRule="atLeast"/>
          <w:tblHeader w:val="0"/>
        </w:trPr>
        <w:tc>
          <w:tcPr>
            <w:gridSpan w:val="2"/>
            <w:tcBorders>
              <w:top w:color="4d3a00" w:space="0" w:sz="12" w:val="single"/>
              <w:left w:color="4d3a00" w:space="0" w:sz="18" w:val="single"/>
              <w:bottom w:color="4d3a00" w:space="0" w:sz="8" w:val="single"/>
              <w:right w:color="4d3a00" w:space="0" w:sz="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6DF">
            <w:pPr>
              <w:widowControl w:val="0"/>
              <w:spacing w:line="240" w:lineRule="auto"/>
              <w:rPr>
                <w:b w:val="1"/>
              </w:rPr>
            </w:pPr>
            <w:r w:rsidDel="00000000" w:rsidR="00000000" w:rsidRPr="00000000">
              <w:rPr>
                <w:b w:val="1"/>
                <w:rtl w:val="0"/>
              </w:rPr>
              <w:t xml:space="preserve">Explanation</w:t>
            </w:r>
          </w:p>
        </w:tc>
      </w:tr>
      <w:tr>
        <w:trPr>
          <w:cantSplit w:val="0"/>
          <w:trHeight w:val="975" w:hRule="atLeast"/>
          <w:tblHeader w:val="0"/>
        </w:trPr>
        <w:tc>
          <w:tcPr>
            <w:gridSpan w:val="2"/>
            <w:tcBorders>
              <w:top w:color="4d3a00" w:space="0" w:sz="12" w:val="single"/>
              <w:left w:color="4d3a00" w:space="0" w:sz="18" w:val="single"/>
              <w:bottom w:color="4d3a00" w:space="0" w:sz="8" w:val="single"/>
              <w:right w:color="4d3a00" w:space="0" w:sz="8" w:val="single"/>
            </w:tcBorders>
            <w:tcMar>
              <w:top w:w="100.0" w:type="dxa"/>
              <w:left w:w="100.0" w:type="dxa"/>
              <w:bottom w:w="100.0" w:type="dxa"/>
              <w:right w:w="100.0" w:type="dxa"/>
            </w:tcMar>
            <w:vAlign w:val="top"/>
          </w:tcPr>
          <w:p w:rsidR="00000000" w:rsidDel="00000000" w:rsidP="00000000" w:rsidRDefault="00000000" w:rsidRPr="00000000" w14:paraId="000006E1">
            <w:pPr>
              <w:rPr/>
            </w:pPr>
            <w:r w:rsidDel="00000000" w:rsidR="00000000" w:rsidRPr="00000000">
              <w:rPr>
                <w:rtl w:val="0"/>
              </w:rPr>
              <w:t xml:space="preserve">A list of candidate recipe links to be looked at in order to find the next recipe to run, after the current recipe is resolved.</w:t>
            </w:r>
          </w:p>
          <w:p w:rsidR="00000000" w:rsidDel="00000000" w:rsidP="00000000" w:rsidRDefault="00000000" w:rsidRPr="00000000" w14:paraId="000006E2">
            <w:pPr>
              <w:spacing w:after="200" w:lineRule="auto"/>
              <w:rPr/>
            </w:pPr>
            <w:r w:rsidDel="00000000" w:rsidR="00000000" w:rsidRPr="00000000">
              <w:rPr>
                <w:rtl w:val="0"/>
              </w:rPr>
              <w:t xml:space="preserve">Each candidate in the list is a "recipe link", an object defined by a few properties:</w:t>
            </w:r>
          </w:p>
          <w:tbl>
            <w:tblPr>
              <w:tblStyle w:val="Table89"/>
              <w:tblW w:w="91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75"/>
              <w:gridCol w:w="7845"/>
              <w:tblGridChange w:id="0">
                <w:tblGrid>
                  <w:gridCol w:w="1275"/>
                  <w:gridCol w:w="78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6E4">
                  <w:pPr>
                    <w:ind w:left="0" w:firstLine="0"/>
                    <w:rPr/>
                  </w:pPr>
                  <w:r w:rsidDel="00000000" w:rsidR="00000000" w:rsidRPr="00000000">
                    <w:rPr>
                      <w:rtl w:val="0"/>
                    </w:rPr>
                    <w:t xml:space="preserve">The ID of the recipe to be executed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chance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6E6">
                  <w:pPr>
                    <w:ind w:left="0" w:firstLine="0"/>
                    <w:rPr/>
                  </w:pPr>
                  <w:r w:rsidDel="00000000" w:rsidR="00000000" w:rsidRPr="00000000">
                    <w:rPr>
                      <w:rtl w:val="0"/>
                    </w:rPr>
                    <w:t xml:space="preserve">A number from 0 to 100, inclusive. Represents the percent chance of the recipe executing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challenges</w:t>
                  </w:r>
                </w:p>
              </w:tc>
              <w:tc>
                <w:tcPr>
                  <w:shd w:fill="auto" w:val="clear"/>
                  <w:tcMar>
                    <w:top w:w="100.0" w:type="dxa"/>
                    <w:left w:w="100.0" w:type="dxa"/>
                    <w:bottom w:w="100.0" w:type="dxa"/>
                    <w:right w:w="100.0" w:type="dxa"/>
                  </w:tcMar>
                  <w:vAlign w:val="top"/>
                </w:tcPr>
                <w:p w:rsidR="00000000" w:rsidDel="00000000" w:rsidP="00000000" w:rsidRDefault="00000000" w:rsidRPr="00000000" w14:paraId="000006E8">
                  <w:pPr>
                    <w:ind w:left="0" w:firstLine="0"/>
                    <w:rPr/>
                  </w:pPr>
                  <w:r w:rsidDel="00000000" w:rsidR="00000000" w:rsidRPr="00000000">
                    <w:rPr>
                      <w:rtl w:val="0"/>
                    </w:rPr>
                    <w:t xml:space="preserve">A way of determining chance based on how much of a given aspect is currently in the recipe. First you declare an aspect, then you declare the challenge to be a "base" or "advanced" challenge, which represent different statistical chances.</w:t>
                  </w:r>
                </w:p>
                <w:p w:rsidR="00000000" w:rsidDel="00000000" w:rsidP="00000000" w:rsidRDefault="00000000" w:rsidRPr="00000000" w14:paraId="000006E9">
                  <w:pPr>
                    <w:numPr>
                      <w:ilvl w:val="0"/>
                      <w:numId w:val="24"/>
                    </w:numPr>
                    <w:spacing w:after="0" w:afterAutospacing="0" w:lineRule="auto"/>
                    <w:ind w:left="720" w:hanging="360"/>
                    <w:rPr>
                      <w:u w:val="none"/>
                    </w:rPr>
                  </w:pPr>
                  <w:r w:rsidDel="00000000" w:rsidR="00000000" w:rsidRPr="00000000">
                    <w:rPr>
                      <w:rtl w:val="0"/>
                    </w:rPr>
                    <w:t xml:space="preserve">"</w:t>
                  </w:r>
                  <w:r w:rsidDel="00000000" w:rsidR="00000000" w:rsidRPr="00000000">
                    <w:rPr>
                      <w:rtl w:val="0"/>
                    </w:rPr>
                    <w:t xml:space="preserve">base</w:t>
                  </w:r>
                  <w:r w:rsidDel="00000000" w:rsidR="00000000" w:rsidRPr="00000000">
                    <w:rPr>
                      <w:rtl w:val="0"/>
                    </w:rPr>
                    <w:t xml:space="preserve">" challenges have 0% chance for 0 aspect, 30% chance for 1, 70% chance for 5, and 90% chance for 10. </w:t>
                  </w:r>
                </w:p>
                <w:p w:rsidR="00000000" w:rsidDel="00000000" w:rsidP="00000000" w:rsidRDefault="00000000" w:rsidRPr="00000000" w14:paraId="000006EA">
                  <w:pPr>
                    <w:numPr>
                      <w:ilvl w:val="0"/>
                      <w:numId w:val="24"/>
                    </w:numPr>
                    <w:ind w:left="720" w:hanging="360"/>
                  </w:pPr>
                  <w:r w:rsidDel="00000000" w:rsidR="00000000" w:rsidRPr="00000000">
                    <w:rPr>
                      <w:rtl w:val="0"/>
                    </w:rPr>
                    <w:t xml:space="preserve">"</w:t>
                  </w:r>
                  <w:r w:rsidDel="00000000" w:rsidR="00000000" w:rsidRPr="00000000">
                    <w:rPr>
                      <w:rtl w:val="0"/>
                    </w:rPr>
                    <w:t xml:space="preserve">advanced</w:t>
                  </w:r>
                  <w:r w:rsidDel="00000000" w:rsidR="00000000" w:rsidRPr="00000000">
                    <w:rPr>
                      <w:rtl w:val="0"/>
                    </w:rPr>
                    <w:t xml:space="preserve">" challenges have 0% chance for 0 aspect, 10% chance for 5, 30% chance for 10, 70% chance for 15, 90% chance for 20.</w:t>
                  </w:r>
                </w:p>
              </w:tc>
            </w:tr>
          </w:tbl>
          <w:p w:rsidR="00000000" w:rsidDel="00000000" w:rsidP="00000000" w:rsidRDefault="00000000" w:rsidRPr="00000000" w14:paraId="000006EB">
            <w:pPr>
              <w:rPr/>
            </w:pPr>
            <w:r w:rsidDel="00000000" w:rsidR="00000000" w:rsidRPr="00000000">
              <w:rPr>
                <w:rtl w:val="0"/>
              </w:rPr>
            </w:r>
          </w:p>
          <w:p w:rsidR="00000000" w:rsidDel="00000000" w:rsidP="00000000" w:rsidRDefault="00000000" w:rsidRPr="00000000" w14:paraId="000006EC">
            <w:pPr>
              <w:rPr/>
            </w:pPr>
            <w:r w:rsidDel="00000000" w:rsidR="00000000" w:rsidRPr="00000000">
              <w:rPr>
                <w:rtl w:val="0"/>
              </w:rPr>
              <w:t xml:space="preserve">If challenges and chance are used, the </w:t>
            </w:r>
            <w:r w:rsidDel="00000000" w:rsidR="00000000" w:rsidRPr="00000000">
              <w:rPr>
                <w:b w:val="1"/>
                <w:rtl w:val="0"/>
              </w:rPr>
              <w:t xml:space="preserve">challenges</w:t>
            </w:r>
            <w:r w:rsidDel="00000000" w:rsidR="00000000" w:rsidRPr="00000000">
              <w:rPr>
                <w:rtl w:val="0"/>
              </w:rPr>
              <w:t xml:space="preserve"> property</w:t>
            </w:r>
            <w:r w:rsidDel="00000000" w:rsidR="00000000" w:rsidRPr="00000000">
              <w:rPr>
                <w:b w:val="1"/>
                <w:rtl w:val="0"/>
              </w:rPr>
              <w:t xml:space="preserve"> </w:t>
            </w:r>
            <w:r w:rsidDel="00000000" w:rsidR="00000000" w:rsidRPr="00000000">
              <w:rPr>
                <w:rtl w:val="0"/>
              </w:rPr>
              <w:t xml:space="preserve">overwrites the chance property.</w:t>
            </w:r>
            <w:r w:rsidDel="00000000" w:rsidR="00000000" w:rsidRPr="00000000">
              <w:rPr>
                <w:rtl w:val="0"/>
              </w:rPr>
              <w:t xml:space="preserve"> </w:t>
            </w:r>
            <w:r w:rsidDel="00000000" w:rsidR="00000000" w:rsidRPr="00000000">
              <w:rPr>
                <w:rtl w:val="0"/>
              </w:rPr>
              <w:t xml:space="preserve">If no challenge is defined and no chance is defined, chance is 100%.</w:t>
            </w:r>
          </w:p>
          <w:p w:rsidR="00000000" w:rsidDel="00000000" w:rsidP="00000000" w:rsidRDefault="00000000" w:rsidRPr="00000000" w14:paraId="000006ED">
            <w:pPr>
              <w:rPr/>
            </w:pPr>
            <w:r w:rsidDel="00000000" w:rsidR="00000000" w:rsidRPr="00000000">
              <w:rPr>
                <w:rtl w:val="0"/>
              </w:rPr>
            </w:r>
          </w:p>
          <w:p w:rsidR="00000000" w:rsidDel="00000000" w:rsidP="00000000" w:rsidRDefault="00000000" w:rsidRPr="00000000" w14:paraId="000006EE">
            <w:pPr>
              <w:rPr/>
            </w:pPr>
            <w:r w:rsidDel="00000000" w:rsidR="00000000" w:rsidRPr="00000000">
              <w:rPr>
                <w:rtl w:val="0"/>
              </w:rPr>
              <w:t xml:space="preserve">Each recipe link is resolved from first to last. The first to be a valid recipe to execute (based on the chance property and the actual recipe's requirements) is selected to be the next recipe and the others are ignored. This followup recipe is immediately started.</w:t>
            </w:r>
          </w:p>
          <w:p w:rsidR="00000000" w:rsidDel="00000000" w:rsidP="00000000" w:rsidRDefault="00000000" w:rsidRPr="00000000" w14:paraId="000006EF">
            <w:pPr>
              <w:rPr/>
            </w:pPr>
            <w:r w:rsidDel="00000000" w:rsidR="00000000" w:rsidRPr="00000000">
              <w:rPr>
                <w:rtl w:val="0"/>
              </w:rPr>
            </w:r>
          </w:p>
          <w:tbl>
            <w:tblPr>
              <w:tblStyle w:val="Table90"/>
              <w:tblW w:w="913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40"/>
              <w:gridCol w:w="8295"/>
              <w:tblGridChange w:id="0">
                <w:tblGrid>
                  <w:gridCol w:w="840"/>
                  <w:gridCol w:w="8295"/>
                </w:tblGrid>
              </w:tblGridChange>
            </w:tblGrid>
            <w:tr>
              <w:trPr>
                <w:cantSplit w:val="0"/>
                <w:trHeight w:val="750" w:hRule="atLeast"/>
                <w:tblHeader w:val="0"/>
              </w:trPr>
              <w:tc>
                <w:tcPr>
                  <w:shd w:fill="ffe599" w:val="clear"/>
                </w:tcPr>
                <w:p w:rsidR="00000000" w:rsidDel="00000000" w:rsidP="00000000" w:rsidRDefault="00000000" w:rsidRPr="00000000" w14:paraId="000006F0">
                  <w:pPr>
                    <w:pStyle w:val="Heading3"/>
                    <w:keepNext w:val="0"/>
                    <w:keepLines w:val="0"/>
                    <w:spacing w:after="0" w:before="0" w:line="240" w:lineRule="auto"/>
                    <w:rPr>
                      <w:color w:val="000000"/>
                      <w:sz w:val="24"/>
                      <w:szCs w:val="24"/>
                    </w:rPr>
                  </w:pPr>
                  <w:bookmarkStart w:colFirst="0" w:colLast="0" w:name="_cn13io5qok8c" w:id="184"/>
                  <w:bookmarkEnd w:id="184"/>
                  <w:r w:rsidDel="00000000" w:rsidR="00000000" w:rsidRPr="00000000">
                    <w:rPr>
                      <w:color w:val="000000"/>
                      <w:sz w:val="24"/>
                      <w:szCs w:val="24"/>
                    </w:rPr>
                    <w:drawing>
                      <wp:inline distB="114300" distT="114300" distL="114300" distR="114300">
                        <wp:extent cx="366713" cy="372627"/>
                        <wp:effectExtent b="0" l="0" r="0" t="0"/>
                        <wp:docPr id="74" name="image10.png"/>
                        <a:graphic>
                          <a:graphicData uri="http://schemas.openxmlformats.org/drawingml/2006/picture">
                            <pic:pic>
                              <pic:nvPicPr>
                                <pic:cNvPr id="0" name="image10.png"/>
                                <pic:cNvPicPr preferRelativeResize="0"/>
                              </pic:nvPicPr>
                              <pic:blipFill>
                                <a:blip r:embed="rId43"/>
                                <a:srcRect b="0" l="0" r="0" t="0"/>
                                <a:stretch>
                                  <a:fillRect/>
                                </a:stretch>
                              </pic:blipFill>
                              <pic:spPr>
                                <a:xfrm>
                                  <a:off x="0" y="0"/>
                                  <a:ext cx="366713" cy="372627"/>
                                </a:xfrm>
                                <a:prstGeom prst="rect"/>
                                <a:ln/>
                              </pic:spPr>
                            </pic:pic>
                          </a:graphicData>
                        </a:graphic>
                      </wp:inline>
                    </w:drawing>
                  </w:r>
                  <w:r w:rsidDel="00000000" w:rsidR="00000000" w:rsidRPr="00000000">
                    <w:rPr>
                      <w:rtl w:val="0"/>
                    </w:rPr>
                  </w:r>
                </w:p>
              </w:tc>
              <w:tc>
                <w:tcPr>
                  <w:shd w:fill="ffe599" w:val="clear"/>
                </w:tcPr>
                <w:p w:rsidR="00000000" w:rsidDel="00000000" w:rsidP="00000000" w:rsidRDefault="00000000" w:rsidRPr="00000000" w14:paraId="000006F1">
                  <w:pPr>
                    <w:spacing w:after="200" w:lineRule="auto"/>
                    <w:rPr>
                      <w:b w:val="1"/>
                    </w:rPr>
                  </w:pPr>
                  <w:r w:rsidDel="00000000" w:rsidR="00000000" w:rsidRPr="00000000">
                    <w:rPr>
                      <w:b w:val="1"/>
                      <w:rtl w:val="0"/>
                    </w:rPr>
                    <w:t xml:space="preserve">The ID property can be ended by a wildcard (*)</w:t>
                  </w:r>
                </w:p>
                <w:p w:rsidR="00000000" w:rsidDel="00000000" w:rsidP="00000000" w:rsidRDefault="00000000" w:rsidRPr="00000000" w14:paraId="000006F2">
                  <w:pPr>
                    <w:rPr/>
                  </w:pPr>
                  <w:r w:rsidDel="00000000" w:rsidR="00000000" w:rsidRPr="00000000">
                    <w:rPr>
                      <w:rtl w:val="0"/>
                    </w:rPr>
                    <w:t xml:space="preserve">The id property of a recipe link can end with the wildcard (*) symbol. When written that way, the game will compile the list of all matching recipe IDs starting with this ID ("</w:t>
                  </w:r>
                  <w:r w:rsidDel="00000000" w:rsidR="00000000" w:rsidRPr="00000000">
                    <w:rPr>
                      <w:rtl w:val="0"/>
                    </w:rPr>
                    <w:t xml:space="preserve">myrecipe</w:t>
                  </w:r>
                  <w:r w:rsidDel="00000000" w:rsidR="00000000" w:rsidRPr="00000000">
                    <w:rPr>
                      <w:rtl w:val="0"/>
                    </w:rPr>
                    <w:t xml:space="preserve">*" will match "myrecipe", "</w:t>
                  </w:r>
                  <w:r w:rsidDel="00000000" w:rsidR="00000000" w:rsidRPr="00000000">
                    <w:rPr>
                      <w:rtl w:val="0"/>
                    </w:rPr>
                    <w:t xml:space="preserve">myrecipehard</w:t>
                  </w:r>
                  <w:r w:rsidDel="00000000" w:rsidR="00000000" w:rsidRPr="00000000">
                    <w:rPr>
                      <w:rtl w:val="0"/>
                    </w:rPr>
                    <w:t xml:space="preserve">", "</w:t>
                  </w:r>
                  <w:r w:rsidDel="00000000" w:rsidR="00000000" w:rsidRPr="00000000">
                    <w:rPr>
                      <w:rtl w:val="0"/>
                    </w:rPr>
                    <w:t xml:space="preserve">myrecipecool</w:t>
                  </w:r>
                  <w:r w:rsidDel="00000000" w:rsidR="00000000" w:rsidRPr="00000000">
                    <w:rPr>
                      <w:rtl w:val="0"/>
                    </w:rPr>
                    <w:t xml:space="preserve">"), sorted by definition order.</w:t>
                  </w:r>
                </w:p>
                <w:p w:rsidR="00000000" w:rsidDel="00000000" w:rsidP="00000000" w:rsidRDefault="00000000" w:rsidRPr="00000000" w14:paraId="000006F3">
                  <w:pPr>
                    <w:rPr/>
                  </w:pPr>
                  <w:r w:rsidDel="00000000" w:rsidR="00000000" w:rsidRPr="00000000">
                    <w:rPr>
                      <w:rtl w:val="0"/>
                    </w:rPr>
                    <w:t xml:space="preserve">It will then resolve the requirements of each, one by one, and the first valid recipe will be picked to be the next recipe to run.</w:t>
                  </w:r>
                </w:p>
              </w:tc>
            </w:tr>
          </w:tbl>
          <w:p w:rsidR="00000000" w:rsidDel="00000000" w:rsidP="00000000" w:rsidRDefault="00000000" w:rsidRPr="00000000" w14:paraId="000006F4">
            <w:pPr>
              <w:rPr/>
            </w:pPr>
            <w:r w:rsidDel="00000000" w:rsidR="00000000" w:rsidRPr="00000000">
              <w:rPr>
                <w:rtl w:val="0"/>
              </w:rPr>
            </w:r>
          </w:p>
          <w:tbl>
            <w:tblPr>
              <w:tblStyle w:val="Table91"/>
              <w:tblW w:w="913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95"/>
              <w:gridCol w:w="8040"/>
              <w:tblGridChange w:id="0">
                <w:tblGrid>
                  <w:gridCol w:w="1095"/>
                  <w:gridCol w:w="8040"/>
                </w:tblGrid>
              </w:tblGridChange>
            </w:tblGrid>
            <w:tr>
              <w:trPr>
                <w:cantSplit w:val="0"/>
                <w:trHeight w:val="440" w:hRule="atLeast"/>
                <w:tblHeader w:val="0"/>
              </w:trPr>
              <w:tc>
                <w:tcPr>
                  <w:gridSpan w:val="2"/>
                  <w:shd w:fill="d0e0e3" w:val="clear"/>
                </w:tcPr>
                <w:p w:rsidR="00000000" w:rsidDel="00000000" w:rsidP="00000000" w:rsidRDefault="00000000" w:rsidRPr="00000000" w14:paraId="000006F5">
                  <w:pPr>
                    <w:spacing w:after="200" w:lineRule="auto"/>
                    <w:rPr>
                      <w:b w:val="1"/>
                    </w:rPr>
                  </w:pPr>
                  <w:r w:rsidDel="00000000" w:rsidR="00000000" w:rsidRPr="00000000">
                    <w:rPr>
                      <w:b w:val="1"/>
                      <w:rtl w:val="0"/>
                    </w:rPr>
                    <w:t xml:space="preserve">Additional features on this property</w:t>
                  </w:r>
                  <w:r w:rsidDel="00000000" w:rsidR="00000000" w:rsidRPr="00000000">
                    <w:drawing>
                      <wp:anchor allowOverlap="1" behindDoc="0" distB="114300" distT="114300" distL="114300" distR="114300" hidden="0" layoutInCell="1" locked="0" relativeHeight="0" simplePos="0">
                        <wp:simplePos x="0" y="0"/>
                        <wp:positionH relativeFrom="column">
                          <wp:posOffset>47626</wp:posOffset>
                        </wp:positionH>
                        <wp:positionV relativeFrom="paragraph">
                          <wp:posOffset>47626</wp:posOffset>
                        </wp:positionV>
                        <wp:extent cx="519113" cy="519113"/>
                        <wp:effectExtent b="0" l="0" r="0" t="0"/>
                        <wp:wrapSquare wrapText="bothSides" distB="114300" distT="114300" distL="114300" distR="114300"/>
                        <wp:docPr id="82" name="image32.png"/>
                        <a:graphic>
                          <a:graphicData uri="http://schemas.openxmlformats.org/drawingml/2006/picture">
                            <pic:pic>
                              <pic:nvPicPr>
                                <pic:cNvPr id="0" name="image32.png"/>
                                <pic:cNvPicPr preferRelativeResize="0"/>
                              </pic:nvPicPr>
                              <pic:blipFill>
                                <a:blip r:embed="rId59"/>
                                <a:srcRect b="0" l="0" r="0" t="0"/>
                                <a:stretch>
                                  <a:fillRect/>
                                </a:stretch>
                              </pic:blipFill>
                              <pic:spPr>
                                <a:xfrm>
                                  <a:off x="0" y="0"/>
                                  <a:ext cx="519113" cy="519113"/>
                                </a:xfrm>
                                <a:prstGeom prst="rect"/>
                                <a:ln/>
                              </pic:spPr>
                            </pic:pic>
                          </a:graphicData>
                        </a:graphic>
                      </wp:anchor>
                    </w:drawing>
                  </w:r>
                </w:p>
                <w:p w:rsidR="00000000" w:rsidDel="00000000" w:rsidP="00000000" w:rsidRDefault="00000000" w:rsidRPr="00000000" w14:paraId="000006F6">
                  <w:pPr>
                    <w:rPr/>
                  </w:pPr>
                  <w:r w:rsidDel="00000000" w:rsidR="00000000" w:rsidRPr="00000000">
                    <w:rPr>
                      <w:rtl w:val="0"/>
                    </w:rPr>
                    <w:t xml:space="preserve">If you don't need to define other properties but the id, you can define a recipe link by just a string that is the id of the recipe, you don't have to define an entire object that only contains an "id" property.</w:t>
                  </w:r>
                </w:p>
                <w:p w:rsidR="00000000" w:rsidDel="00000000" w:rsidP="00000000" w:rsidRDefault="00000000" w:rsidRPr="00000000" w14:paraId="000006F7">
                  <w:pPr>
                    <w:rPr/>
                  </w:pPr>
                  <w:r w:rsidDel="00000000" w:rsidR="00000000" w:rsidRPr="00000000">
                    <w:rPr>
                      <w:rtl w:val="0"/>
                    </w:rPr>
                  </w:r>
                </w:p>
                <w:p w:rsidR="00000000" w:rsidDel="00000000" w:rsidP="00000000" w:rsidRDefault="00000000" w:rsidRPr="00000000" w14:paraId="000006F8">
                  <w:pPr>
                    <w:spacing w:after="200" w:lineRule="auto"/>
                    <w:rPr/>
                  </w:pPr>
                  <w:r w:rsidDel="00000000" w:rsidR="00000000" w:rsidRPr="00000000">
                    <w:rPr>
                      <w:rtl w:val="0"/>
                    </w:rPr>
                    <w:t xml:space="preserve">Recipe links also have additional properties on them:</w:t>
                  </w:r>
                </w:p>
                <w:tbl>
                  <w:tblPr>
                    <w:tblStyle w:val="Table92"/>
                    <w:tblW w:w="891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10"/>
                    <w:gridCol w:w="6600"/>
                    <w:tblGridChange w:id="0">
                      <w:tblGrid>
                        <w:gridCol w:w="2310"/>
                        <w:gridCol w:w="660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F9">
                        <w:pPr>
                          <w:rPr/>
                        </w:pPr>
                        <w:r w:rsidDel="00000000" w:rsidR="00000000" w:rsidRPr="00000000">
                          <w:rPr>
                            <w:rtl w:val="0"/>
                          </w:rPr>
                          <w:t xml:space="preserve">randomPick</w:t>
                        </w:r>
                      </w:p>
                    </w:tc>
                    <w:tc>
                      <w:tcPr>
                        <w:shd w:fill="auto" w:val="clear"/>
                        <w:tcMar>
                          <w:top w:w="100.0" w:type="dxa"/>
                          <w:left w:w="100.0" w:type="dxa"/>
                          <w:bottom w:w="100.0" w:type="dxa"/>
                          <w:right w:w="100.0" w:type="dxa"/>
                        </w:tcMar>
                        <w:vAlign w:val="top"/>
                      </w:tcPr>
                      <w:p w:rsidR="00000000" w:rsidDel="00000000" w:rsidP="00000000" w:rsidRDefault="00000000" w:rsidRPr="00000000" w14:paraId="000006FA">
                        <w:pPr>
                          <w:rPr/>
                        </w:pPr>
                        <w:r w:rsidDel="00000000" w:rsidR="00000000" w:rsidRPr="00000000">
                          <w:rPr>
                            <w:rtl w:val="0"/>
                          </w:rPr>
                          <w:t xml:space="preserve">Boolean property. When using an id wildcard, the selection process behaves differently: instead of picking the first valid recipe in the "list of matching recipe IDs", it will first validate them all, then pick one among the valid ones, at random.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FB">
                        <w:pPr>
                          <w:rPr/>
                        </w:pPr>
                        <w:r w:rsidDel="00000000" w:rsidR="00000000" w:rsidRPr="00000000">
                          <w:rPr>
                            <w:rtl w:val="0"/>
                          </w:rPr>
                          <w:t xml:space="preserve">randomPickChances</w:t>
                        </w:r>
                      </w:p>
                    </w:tc>
                    <w:tc>
                      <w:tcPr>
                        <w:shd w:fill="auto" w:val="clear"/>
                        <w:tcMar>
                          <w:top w:w="100.0" w:type="dxa"/>
                          <w:left w:w="100.0" w:type="dxa"/>
                          <w:bottom w:w="100.0" w:type="dxa"/>
                          <w:right w:w="100.0" w:type="dxa"/>
                        </w:tcMar>
                        <w:vAlign w:val="top"/>
                      </w:tcPr>
                      <w:p w:rsidR="00000000" w:rsidDel="00000000" w:rsidP="00000000" w:rsidRDefault="00000000" w:rsidRPr="00000000" w14:paraId="000006FC">
                        <w:pPr>
                          <w:rPr/>
                        </w:pPr>
                        <w:r w:rsidDel="00000000" w:rsidR="00000000" w:rsidRPr="00000000">
                          <w:rPr>
                            <w:rtl w:val="0"/>
                          </w:rPr>
                          <w:t xml:space="preserve">A set of recipe IDs associated to a chance value, used when randomPick is used. When a random recipe is selected, if the recipe ID is in the randomPickChances set, runs a chance test with the defined value to determine if the recipe is valid or not, even if its requirements are met.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FD">
                        <w:pPr>
                          <w:rPr/>
                        </w:pPr>
                        <w:r w:rsidDel="00000000" w:rsidR="00000000" w:rsidRPr="00000000">
                          <w:rPr>
                            <w:rtl w:val="0"/>
                          </w:rPr>
                          <w:t xml:space="preserve">useCallback</w:t>
                        </w:r>
                      </w:p>
                    </w:tc>
                    <w:tc>
                      <w:tcPr>
                        <w:shd w:fill="auto" w:val="clear"/>
                        <w:tcMar>
                          <w:top w:w="100.0" w:type="dxa"/>
                          <w:left w:w="100.0" w:type="dxa"/>
                          <w:bottom w:w="100.0" w:type="dxa"/>
                          <w:right w:w="100.0" w:type="dxa"/>
                        </w:tcMar>
                        <w:vAlign w:val="top"/>
                      </w:tcPr>
                      <w:p w:rsidR="00000000" w:rsidDel="00000000" w:rsidP="00000000" w:rsidRDefault="00000000" w:rsidRPr="00000000" w14:paraId="000006FE">
                        <w:pPr>
                          <w:ind w:left="0" w:firstLine="0"/>
                          <w:rPr/>
                        </w:pPr>
                        <w:r w:rsidDel="00000000" w:rsidR="00000000" w:rsidRPr="00000000">
                          <w:rPr>
                            <w:rtl w:val="0"/>
                          </w:rPr>
                          <w:t xml:space="preserve">This property defines the name of a callback. When this recipe link is resolved, if it defines this property, and the callback it names has been defined, it will return the callback recipe </w:t>
                        </w:r>
                        <w:commentRangeStart w:id="28"/>
                        <w:r w:rsidDel="00000000" w:rsidR="00000000" w:rsidRPr="00000000">
                          <w:rPr>
                            <w:rtl w:val="0"/>
                          </w:rPr>
                          <w:t xml:space="preserve">as the valid one</w:t>
                        </w:r>
                        <w:commentRangeEnd w:id="28"/>
                        <w:r w:rsidDel="00000000" w:rsidR="00000000" w:rsidRPr="00000000">
                          <w:commentReference w:id="28"/>
                        </w:r>
                        <w:r w:rsidDel="00000000" w:rsidR="00000000" w:rsidRPr="00000000">
                          <w:rPr>
                            <w:rtl w:val="0"/>
                          </w:rPr>
                          <w:t xml:space="preserve">. </w:t>
                        </w:r>
                        <w:r w:rsidDel="00000000" w:rsidR="00000000" w:rsidRPr="00000000">
                          <w:rPr>
                            <w:b w:val="1"/>
                            <w:rtl w:val="0"/>
                          </w:rPr>
                          <w:t xml:space="preserve">In practice, this is how callbacks let a recipe "return" or "jump" to a previously defined recipe.</w:t>
                        </w:r>
                        <w:r w:rsidDel="00000000" w:rsidR="00000000" w:rsidRPr="00000000">
                          <w:rPr>
                            <w:rtl w:val="0"/>
                          </w:rPr>
                        </w:r>
                      </w:p>
                    </w:tc>
                  </w:tr>
                </w:tbl>
                <w:p w:rsidR="00000000" w:rsidDel="00000000" w:rsidP="00000000" w:rsidRDefault="00000000" w:rsidRPr="00000000" w14:paraId="000006FF">
                  <w:pPr>
                    <w:spacing w:before="200" w:lineRule="auto"/>
                    <w:jc w:val="right"/>
                    <w:rPr/>
                  </w:pPr>
                  <w:hyperlink w:anchor="_or9rltqqkvt2">
                    <w:r w:rsidDel="00000000" w:rsidR="00000000" w:rsidRPr="00000000">
                      <w:rPr>
                        <w:i w:val="1"/>
                        <w:color w:val="1155cc"/>
                        <w:sz w:val="20"/>
                        <w:szCs w:val="20"/>
                        <w:u w:val="single"/>
                        <w:rtl w:val="0"/>
                      </w:rPr>
                      <w:t xml:space="preserve">What is this Bird?</w:t>
                    </w:r>
                  </w:hyperlink>
                  <w:r w:rsidDel="00000000" w:rsidR="00000000" w:rsidRPr="00000000">
                    <w:rPr>
                      <w:rtl w:val="0"/>
                    </w:rPr>
                  </w:r>
                </w:p>
              </w:tc>
            </w:tr>
          </w:tbl>
          <w:p w:rsidR="00000000" w:rsidDel="00000000" w:rsidP="00000000" w:rsidRDefault="00000000" w:rsidRPr="00000000" w14:paraId="00000701">
            <w:pPr>
              <w:rPr/>
            </w:pPr>
            <w:r w:rsidDel="00000000" w:rsidR="00000000" w:rsidRPr="00000000">
              <w:rPr>
                <w:rtl w:val="0"/>
              </w:rPr>
            </w:r>
          </w:p>
        </w:tc>
      </w:tr>
      <w:tr>
        <w:trPr>
          <w:cantSplit w:val="0"/>
          <w:tblHeader w:val="0"/>
        </w:trPr>
        <w:tc>
          <w:tcPr>
            <w:tcBorders>
              <w:top w:color="4d3a00" w:space="0" w:sz="8" w:val="single"/>
              <w:left w:color="4d3a00" w:space="0" w:sz="18" w:val="single"/>
              <w:bottom w:color="4d3a00" w:space="0" w:sz="12" w:val="single"/>
              <w:right w:color="4d3a00" w:space="0" w:sz="8" w:val="single"/>
            </w:tcBorders>
            <w:shd w:fill="fff7e1" w:val="clear"/>
            <w:tcMar>
              <w:top w:w="100.0" w:type="dxa"/>
              <w:left w:w="100.0" w:type="dxa"/>
              <w:bottom w:w="100.0" w:type="dxa"/>
              <w:right w:w="100.0" w:type="dxa"/>
            </w:tcMar>
            <w:vAlign w:val="top"/>
          </w:tcPr>
          <w:p w:rsidR="00000000" w:rsidDel="00000000" w:rsidP="00000000" w:rsidRDefault="00000000" w:rsidRPr="00000000" w14:paraId="00000703">
            <w:pPr>
              <w:widowControl w:val="0"/>
              <w:spacing w:line="240" w:lineRule="auto"/>
              <w:rPr/>
            </w:pPr>
            <w:r w:rsidDel="00000000" w:rsidR="00000000" w:rsidRPr="00000000">
              <w:rPr>
                <w:rtl w:val="0"/>
              </w:rPr>
              <w:t xml:space="preserve">Default value</w:t>
            </w:r>
          </w:p>
        </w:tc>
        <w:tc>
          <w:tcPr>
            <w:tcBorders>
              <w:top w:color="4d3a00" w:space="0" w:sz="8" w:val="single"/>
              <w:left w:color="4d3a00" w:space="0" w:sz="8" w:val="single"/>
              <w:bottom w:color="4d3a00" w:space="0" w:sz="12" w:val="single"/>
              <w:right w:color="4d3a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704">
            <w:pPr>
              <w:widowControl w:val="0"/>
              <w:spacing w:line="240" w:lineRule="auto"/>
              <w:rPr/>
            </w:pPr>
            <w:r w:rsidDel="00000000" w:rsidR="00000000" w:rsidRPr="00000000">
              <w:rPr>
                <w:rtl w:val="0"/>
              </w:rPr>
              <w:t xml:space="preserve">[] (no links; the recipe-chain will always stop after this recipe concludes)</w:t>
            </w:r>
          </w:p>
        </w:tc>
      </w:tr>
      <w:tr>
        <w:trPr>
          <w:cantSplit w:val="0"/>
          <w:trHeight w:val="440" w:hRule="atLeast"/>
          <w:tblHeader w:val="0"/>
        </w:trPr>
        <w:tc>
          <w:tcPr>
            <w:gridSpan w:val="2"/>
            <w:tcBorders>
              <w:top w:color="4d3a00" w:space="0" w:sz="12" w:val="single"/>
              <w:left w:color="4d3a00" w:space="0" w:sz="18" w:val="single"/>
              <w:bottom w:color="4d3a00" w:space="0" w:sz="12" w:val="single"/>
              <w:right w:color="741b47" w:space="0" w:sz="1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705">
            <w:pPr>
              <w:widowControl w:val="0"/>
              <w:spacing w:line="240" w:lineRule="auto"/>
              <w:jc w:val="left"/>
              <w:rPr>
                <w:b w:val="1"/>
              </w:rPr>
            </w:pPr>
            <w:r w:rsidDel="00000000" w:rsidR="00000000" w:rsidRPr="00000000">
              <w:rPr>
                <w:b w:val="1"/>
                <w:rtl w:val="0"/>
              </w:rPr>
              <w:t xml:space="preserve">Examples</w:t>
            </w:r>
          </w:p>
        </w:tc>
      </w:tr>
      <w:tr>
        <w:trPr>
          <w:cantSplit w:val="0"/>
          <w:trHeight w:val="440" w:hRule="atLeast"/>
          <w:tblHeader w:val="0"/>
        </w:trPr>
        <w:tc>
          <w:tcPr>
            <w:tcBorders>
              <w:top w:color="4d3a00" w:space="0" w:sz="12" w:val="single"/>
              <w:left w:color="4d3a00" w:space="0" w:sz="18" w:val="single"/>
              <w:bottom w:color="4d3a00" w:space="0" w:sz="18" w:val="single"/>
              <w:right w:color="4d3a00" w:space="0" w:sz="18" w:val="single"/>
            </w:tcBorders>
            <w:shd w:fill="fff7e1" w:val="clear"/>
            <w:tcMar>
              <w:top w:w="100.0" w:type="dxa"/>
              <w:left w:w="100.0" w:type="dxa"/>
              <w:bottom w:w="100.0" w:type="dxa"/>
              <w:right w:w="100.0" w:type="dxa"/>
            </w:tcMar>
            <w:vAlign w:val="top"/>
          </w:tcPr>
          <w:p w:rsidR="00000000" w:rsidDel="00000000" w:rsidP="00000000" w:rsidRDefault="00000000" w:rsidRPr="00000000" w14:paraId="00000707">
            <w:pPr>
              <w:widowControl w:val="0"/>
              <w:spacing w:line="240" w:lineRule="auto"/>
              <w:jc w:val="left"/>
              <w:rPr/>
            </w:pPr>
            <w:r w:rsidDel="00000000" w:rsidR="00000000" w:rsidRPr="00000000">
              <w:rPr>
                <w:rtl w:val="0"/>
              </w:rPr>
              <w:t xml:space="preserve">Simple use of the property</w:t>
            </w:r>
          </w:p>
        </w:tc>
        <w:tc>
          <w:tcPr>
            <w:tcBorders>
              <w:top w:color="4d3a00" w:space="0" w:sz="12" w:val="single"/>
              <w:left w:color="4d3a00" w:space="0" w:sz="18" w:val="single"/>
              <w:bottom w:color="4d3a00" w:space="0" w:sz="18" w:val="single"/>
              <w:right w:color="4d3a00" w:space="0" w:sz="18" w:val="single"/>
            </w:tcBorders>
            <w:shd w:fill="1e1e1e" w:val="clear"/>
            <w:tcMar>
              <w:top w:w="100.0" w:type="dxa"/>
              <w:left w:w="100.0" w:type="dxa"/>
              <w:bottom w:w="100.0" w:type="dxa"/>
              <w:right w:w="100.0" w:type="dxa"/>
            </w:tcMar>
            <w:vAlign w:val="top"/>
          </w:tcPr>
          <w:p w:rsidR="00000000" w:rsidDel="00000000" w:rsidP="00000000" w:rsidRDefault="00000000" w:rsidRPr="00000000" w14:paraId="00000708">
            <w:pPr>
              <w:widowControl w:val="0"/>
              <w:spacing w:line="240" w:lineRule="auto"/>
              <w:jc w:val="left"/>
              <w:rPr/>
            </w:pPr>
            <w:r w:rsidDel="00000000" w:rsidR="00000000" w:rsidRPr="00000000">
              <w:rPr>
                <w:rtl w:val="0"/>
              </w:rPr>
            </w:r>
          </w:p>
        </w:tc>
      </w:tr>
    </w:tbl>
    <w:p w:rsidR="00000000" w:rsidDel="00000000" w:rsidP="00000000" w:rsidRDefault="00000000" w:rsidRPr="00000000" w14:paraId="00000709">
      <w:pPr>
        <w:pStyle w:val="Heading4"/>
        <w:pageBreakBefore w:val="0"/>
        <w:rPr>
          <w:color w:val="000000"/>
          <w:sz w:val="24"/>
          <w:szCs w:val="24"/>
        </w:rPr>
      </w:pPr>
      <w:bookmarkStart w:colFirst="0" w:colLast="0" w:name="_7qr7fzl7eeor" w:id="185"/>
      <w:bookmarkEnd w:id="185"/>
      <w:r w:rsidDel="00000000" w:rsidR="00000000" w:rsidRPr="00000000">
        <w:br w:type="page"/>
      </w:r>
      <w:r w:rsidDel="00000000" w:rsidR="00000000" w:rsidRPr="00000000">
        <w:rPr>
          <w:rtl w:val="0"/>
        </w:rPr>
      </w:r>
    </w:p>
    <w:p w:rsidR="00000000" w:rsidDel="00000000" w:rsidP="00000000" w:rsidRDefault="00000000" w:rsidRPr="00000000" w14:paraId="0000070A">
      <w:pPr>
        <w:pStyle w:val="Heading4"/>
        <w:rPr/>
      </w:pPr>
      <w:bookmarkStart w:colFirst="0" w:colLast="0" w:name="_g63a5exna4gs" w:id="186"/>
      <w:bookmarkEnd w:id="186"/>
      <w:r w:rsidDel="00000000" w:rsidR="00000000" w:rsidRPr="00000000">
        <w:rPr>
          <w:rtl w:val="0"/>
        </w:rPr>
        <w:t xml:space="preserve">Induced</w:t>
      </w:r>
      <w:r w:rsidDel="00000000" w:rsidR="00000000" w:rsidRPr="00000000">
        <w:rPr>
          <w:rtl w:val="0"/>
        </w:rPr>
        <w:t xml:space="preserve"> Recipes</w:t>
      </w:r>
      <w:r w:rsidDel="00000000" w:rsidR="00000000" w:rsidRPr="00000000">
        <w:rPr>
          <w:rtl w:val="0"/>
        </w:rPr>
      </w:r>
    </w:p>
    <w:tbl>
      <w:tblPr>
        <w:tblStyle w:val="Table9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20"/>
        <w:gridCol w:w="7740"/>
        <w:tblGridChange w:id="0">
          <w:tblGrid>
            <w:gridCol w:w="1620"/>
            <w:gridCol w:w="7740"/>
          </w:tblGrid>
        </w:tblGridChange>
      </w:tblGrid>
      <w:tr>
        <w:trPr>
          <w:cantSplit w:val="0"/>
          <w:trHeight w:val="390" w:hRule="atLeast"/>
          <w:tblHeader w:val="0"/>
        </w:trPr>
        <w:tc>
          <w:tcPr>
            <w:tcBorders>
              <w:top w:color="4d3a00" w:space="0" w:sz="18" w:val="single"/>
              <w:left w:color="4d3a00" w:space="0" w:sz="18" w:val="single"/>
              <w:bottom w:color="4d3a00" w:space="0" w:sz="12" w:val="single"/>
              <w:right w:color="4d3a00" w:space="0" w:sz="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70B">
            <w:pPr>
              <w:jc w:val="left"/>
              <w:rPr>
                <w:sz w:val="22"/>
                <w:szCs w:val="22"/>
              </w:rPr>
            </w:pPr>
            <w:r w:rsidDel="00000000" w:rsidR="00000000" w:rsidRPr="00000000">
              <w:rPr>
                <w:sz w:val="22"/>
                <w:szCs w:val="22"/>
                <w:rtl w:val="0"/>
              </w:rPr>
              <w:t xml:space="preserve">Property name</w:t>
            </w:r>
          </w:p>
        </w:tc>
        <w:tc>
          <w:tcPr>
            <w:tcBorders>
              <w:top w:color="4d3a00" w:space="0" w:sz="18" w:val="single"/>
              <w:left w:color="4d3a00" w:space="0" w:sz="8" w:val="single"/>
              <w:bottom w:color="4d3a00" w:space="0" w:sz="12" w:val="single"/>
              <w:right w:color="4d3a00" w:space="0" w:sz="1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70C">
            <w:pPr>
              <w:jc w:val="left"/>
              <w:rPr/>
            </w:pPr>
            <w:r w:rsidDel="00000000" w:rsidR="00000000" w:rsidRPr="00000000">
              <w:rPr>
                <w:rtl w:val="0"/>
              </w:rPr>
              <w:t xml:space="preserve">inductions</w:t>
            </w:r>
          </w:p>
        </w:tc>
      </w:tr>
      <w:tr>
        <w:trPr>
          <w:cantSplit w:val="0"/>
          <w:trHeight w:val="360" w:hRule="atLeast"/>
          <w:tblHeader w:val="0"/>
        </w:trPr>
        <w:tc>
          <w:tcPr>
            <w:gridSpan w:val="2"/>
            <w:tcBorders>
              <w:top w:color="4d3a00" w:space="0" w:sz="12" w:val="single"/>
              <w:left w:color="4d3a00" w:space="0" w:sz="18" w:val="single"/>
              <w:bottom w:color="4d3a00" w:space="0" w:sz="8" w:val="single"/>
              <w:right w:color="4d3a00" w:space="0" w:sz="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70D">
            <w:pPr>
              <w:widowControl w:val="0"/>
              <w:spacing w:line="240" w:lineRule="auto"/>
              <w:rPr>
                <w:b w:val="1"/>
              </w:rPr>
            </w:pPr>
            <w:r w:rsidDel="00000000" w:rsidR="00000000" w:rsidRPr="00000000">
              <w:rPr>
                <w:b w:val="1"/>
                <w:rtl w:val="0"/>
              </w:rPr>
              <w:t xml:space="preserve">Explanation</w:t>
            </w:r>
          </w:p>
        </w:tc>
      </w:tr>
      <w:tr>
        <w:trPr>
          <w:cantSplit w:val="0"/>
          <w:trHeight w:val="975" w:hRule="atLeast"/>
          <w:tblHeader w:val="0"/>
        </w:trPr>
        <w:tc>
          <w:tcPr>
            <w:gridSpan w:val="2"/>
            <w:tcBorders>
              <w:top w:color="4d3a00" w:space="0" w:sz="12" w:val="single"/>
              <w:left w:color="4d3a00" w:space="0" w:sz="18" w:val="single"/>
              <w:bottom w:color="4d3a00" w:space="0" w:sz="8" w:val="single"/>
              <w:right w:color="4d3a00" w:space="0" w:sz="8" w:val="single"/>
            </w:tcBorders>
            <w:tcMar>
              <w:top w:w="100.0" w:type="dxa"/>
              <w:left w:w="100.0" w:type="dxa"/>
              <w:bottom w:w="100.0" w:type="dxa"/>
              <w:right w:w="100.0" w:type="dxa"/>
            </w:tcMar>
            <w:vAlign w:val="top"/>
          </w:tcPr>
          <w:p w:rsidR="00000000" w:rsidDel="00000000" w:rsidP="00000000" w:rsidRDefault="00000000" w:rsidRPr="00000000" w14:paraId="0000070F">
            <w:pPr>
              <w:rPr/>
            </w:pPr>
            <w:r w:rsidDel="00000000" w:rsidR="00000000" w:rsidRPr="00000000">
              <w:rPr>
                <w:rtl w:val="0"/>
              </w:rPr>
              <w:t xml:space="preserve">A list of candidate recipe links to be evaluated, and if valid to start, "induced" (started) in their own verb. If an active existing instance of the verb already exists, the spawning won't happen. If the recipe's requirements aren't met, the spawning won't happen either.</w:t>
            </w:r>
          </w:p>
          <w:p w:rsidR="00000000" w:rsidDel="00000000" w:rsidP="00000000" w:rsidRDefault="00000000" w:rsidRPr="00000000" w14:paraId="00000710">
            <w:pPr>
              <w:spacing w:after="200" w:lineRule="auto"/>
              <w:rPr/>
            </w:pPr>
            <w:r w:rsidDel="00000000" w:rsidR="00000000" w:rsidRPr="00000000">
              <w:rPr>
                <w:rtl w:val="0"/>
              </w:rPr>
              <w:t xml:space="preserve">Each candidate in the list is an "induction recipe link", an object defined by a few properties:</w:t>
            </w:r>
          </w:p>
          <w:tbl>
            <w:tblPr>
              <w:tblStyle w:val="Table94"/>
              <w:tblW w:w="91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75"/>
              <w:gridCol w:w="7845"/>
              <w:tblGridChange w:id="0">
                <w:tblGrid>
                  <w:gridCol w:w="1275"/>
                  <w:gridCol w:w="78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11">
                  <w:pPr>
                    <w:widowControl w:val="0"/>
                    <w:spacing w:line="240" w:lineRule="auto"/>
                    <w:jc w:val="left"/>
                    <w:rPr/>
                  </w:pPr>
                  <w:r w:rsidDel="00000000" w:rsidR="00000000" w:rsidRPr="00000000">
                    <w:rPr>
                      <w:rtl w:val="0"/>
                    </w:rPr>
                    <w:t xml:space="preserv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712">
                  <w:pPr>
                    <w:rPr/>
                  </w:pPr>
                  <w:r w:rsidDel="00000000" w:rsidR="00000000" w:rsidRPr="00000000">
                    <w:rPr>
                      <w:rtl w:val="0"/>
                    </w:rPr>
                    <w:t xml:space="preserve">The ID of the recipe to be executed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13">
                  <w:pPr>
                    <w:widowControl w:val="0"/>
                    <w:spacing w:line="240" w:lineRule="auto"/>
                    <w:jc w:val="left"/>
                    <w:rPr/>
                  </w:pPr>
                  <w:r w:rsidDel="00000000" w:rsidR="00000000" w:rsidRPr="00000000">
                    <w:rPr>
                      <w:rtl w:val="0"/>
                    </w:rPr>
                    <w:t xml:space="preserve">chance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714">
                  <w:pPr>
                    <w:rPr/>
                  </w:pPr>
                  <w:r w:rsidDel="00000000" w:rsidR="00000000" w:rsidRPr="00000000">
                    <w:rPr>
                      <w:rtl w:val="0"/>
                    </w:rPr>
                    <w:t xml:space="preserve">A number from 0 to 100, inclusive. Represents the percent chance of the recipe executing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15">
                  <w:pPr>
                    <w:widowControl w:val="0"/>
                    <w:spacing w:line="240" w:lineRule="auto"/>
                    <w:jc w:val="left"/>
                    <w:rPr/>
                  </w:pPr>
                  <w:r w:rsidDel="00000000" w:rsidR="00000000" w:rsidRPr="00000000">
                    <w:rPr>
                      <w:rtl w:val="0"/>
                    </w:rPr>
                    <w:t xml:space="preserve">challenges</w:t>
                  </w:r>
                </w:p>
              </w:tc>
              <w:tc>
                <w:tcPr>
                  <w:shd w:fill="auto" w:val="clear"/>
                  <w:tcMar>
                    <w:top w:w="100.0" w:type="dxa"/>
                    <w:left w:w="100.0" w:type="dxa"/>
                    <w:bottom w:w="100.0" w:type="dxa"/>
                    <w:right w:w="100.0" w:type="dxa"/>
                  </w:tcMar>
                  <w:vAlign w:val="top"/>
                </w:tcPr>
                <w:p w:rsidR="00000000" w:rsidDel="00000000" w:rsidP="00000000" w:rsidRDefault="00000000" w:rsidRPr="00000000" w14:paraId="00000716">
                  <w:pPr>
                    <w:rPr/>
                  </w:pPr>
                  <w:r w:rsidDel="00000000" w:rsidR="00000000" w:rsidRPr="00000000">
                    <w:rPr>
                      <w:rtl w:val="0"/>
                    </w:rPr>
                    <w:t xml:space="preserve">A way of determining chance based on how much of a given aspect is currently in the recipe. First you declare an aspect, then you declare the challenge to be a "base" or "advanced" challenge, which represent different statistical chances.</w:t>
                  </w:r>
                </w:p>
                <w:p w:rsidR="00000000" w:rsidDel="00000000" w:rsidP="00000000" w:rsidRDefault="00000000" w:rsidRPr="00000000" w14:paraId="00000717">
                  <w:pPr>
                    <w:numPr>
                      <w:ilvl w:val="0"/>
                      <w:numId w:val="24"/>
                    </w:numPr>
                    <w:spacing w:after="0" w:afterAutospacing="0" w:lineRule="auto"/>
                    <w:ind w:left="720" w:hanging="360"/>
                  </w:pPr>
                  <w:r w:rsidDel="00000000" w:rsidR="00000000" w:rsidRPr="00000000">
                    <w:rPr>
                      <w:rtl w:val="0"/>
                    </w:rPr>
                    <w:t xml:space="preserve">"</w:t>
                  </w:r>
                  <w:r w:rsidDel="00000000" w:rsidR="00000000" w:rsidRPr="00000000">
                    <w:rPr>
                      <w:rtl w:val="0"/>
                    </w:rPr>
                    <w:t xml:space="preserve">base</w:t>
                  </w:r>
                  <w:r w:rsidDel="00000000" w:rsidR="00000000" w:rsidRPr="00000000">
                    <w:rPr>
                      <w:rtl w:val="0"/>
                    </w:rPr>
                    <w:t xml:space="preserve">" challenges have 0% chance for 0 aspect, 30% chance for 1, 70% chance for 5, and 90% chance for 10. </w:t>
                  </w:r>
                </w:p>
                <w:p w:rsidR="00000000" w:rsidDel="00000000" w:rsidP="00000000" w:rsidRDefault="00000000" w:rsidRPr="00000000" w14:paraId="00000718">
                  <w:pPr>
                    <w:numPr>
                      <w:ilvl w:val="0"/>
                      <w:numId w:val="24"/>
                    </w:numPr>
                    <w:ind w:left="720" w:hanging="360"/>
                  </w:pPr>
                  <w:r w:rsidDel="00000000" w:rsidR="00000000" w:rsidRPr="00000000">
                    <w:rPr>
                      <w:rtl w:val="0"/>
                    </w:rPr>
                    <w:t xml:space="preserve">"</w:t>
                  </w:r>
                  <w:r w:rsidDel="00000000" w:rsidR="00000000" w:rsidRPr="00000000">
                    <w:rPr>
                      <w:rtl w:val="0"/>
                    </w:rPr>
                    <w:t xml:space="preserve">advanced</w:t>
                  </w:r>
                  <w:r w:rsidDel="00000000" w:rsidR="00000000" w:rsidRPr="00000000">
                    <w:rPr>
                      <w:rtl w:val="0"/>
                    </w:rPr>
                    <w:t xml:space="preserve">" challenges have 0% chance for 0 aspect, 10% chance for 5, 30% chance for 10, 70% chance for 15, 90% chance for 20.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19">
                  <w:pPr>
                    <w:ind w:left="0" w:firstLine="0"/>
                    <w:rPr/>
                  </w:pPr>
                  <w:r w:rsidDel="00000000" w:rsidR="00000000" w:rsidRPr="00000000">
                    <w:rPr>
                      <w:rtl w:val="0"/>
                    </w:rPr>
                    <w:t xml:space="preserve">expulsion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1A">
                  <w:pPr>
                    <w:ind w:left="0" w:firstLine="0"/>
                    <w:rPr/>
                  </w:pPr>
                  <w:r w:rsidDel="00000000" w:rsidR="00000000" w:rsidRPr="00000000">
                    <w:rPr>
                      <w:rtl w:val="0"/>
                    </w:rPr>
                    <w:t xml:space="preserve">This is a dictionary of filters and limits. An expulsion will try to grab up to the specified number of the source of the specified element in the filter. It will grab either cards or cards with the element as an aspect. Once it has grabbed all the cards it can, it will carry them into the newly spawned verb.</w:t>
                  </w:r>
                  <w:r w:rsidDel="00000000" w:rsidR="00000000" w:rsidRPr="00000000">
                    <w:rPr>
                      <w:rtl w:val="0"/>
                    </w:rPr>
                  </w:r>
                </w:p>
              </w:tc>
            </w:tr>
          </w:tbl>
          <w:p w:rsidR="00000000" w:rsidDel="00000000" w:rsidP="00000000" w:rsidRDefault="00000000" w:rsidRPr="00000000" w14:paraId="0000071B">
            <w:pPr>
              <w:rPr/>
            </w:pPr>
            <w:r w:rsidDel="00000000" w:rsidR="00000000" w:rsidRPr="00000000">
              <w:rPr>
                <w:rtl w:val="0"/>
              </w:rPr>
            </w:r>
          </w:p>
          <w:p w:rsidR="00000000" w:rsidDel="00000000" w:rsidP="00000000" w:rsidRDefault="00000000" w:rsidRPr="00000000" w14:paraId="0000071C">
            <w:pPr>
              <w:rPr/>
            </w:pPr>
            <w:r w:rsidDel="00000000" w:rsidR="00000000" w:rsidRPr="00000000">
              <w:rPr>
                <w:rtl w:val="0"/>
              </w:rPr>
              <w:t xml:space="preserve">If challenges and chance are used, the </w:t>
            </w:r>
            <w:r w:rsidDel="00000000" w:rsidR="00000000" w:rsidRPr="00000000">
              <w:rPr>
                <w:b w:val="1"/>
                <w:rtl w:val="0"/>
              </w:rPr>
              <w:t xml:space="preserve">challenges</w:t>
            </w:r>
            <w:r w:rsidDel="00000000" w:rsidR="00000000" w:rsidRPr="00000000">
              <w:rPr>
                <w:rtl w:val="0"/>
              </w:rPr>
              <w:t xml:space="preserve"> property</w:t>
            </w:r>
            <w:r w:rsidDel="00000000" w:rsidR="00000000" w:rsidRPr="00000000">
              <w:rPr>
                <w:b w:val="1"/>
                <w:rtl w:val="0"/>
              </w:rPr>
              <w:t xml:space="preserve"> </w:t>
            </w:r>
            <w:r w:rsidDel="00000000" w:rsidR="00000000" w:rsidRPr="00000000">
              <w:rPr>
                <w:rtl w:val="0"/>
              </w:rPr>
              <w:t xml:space="preserve">overwrites the chance property.</w:t>
            </w:r>
            <w:r w:rsidDel="00000000" w:rsidR="00000000" w:rsidRPr="00000000">
              <w:rPr>
                <w:rtl w:val="0"/>
              </w:rPr>
              <w:t xml:space="preserve"> </w:t>
            </w:r>
            <w:r w:rsidDel="00000000" w:rsidR="00000000" w:rsidRPr="00000000">
              <w:rPr>
                <w:rtl w:val="0"/>
              </w:rPr>
              <w:t xml:space="preserve">If no challenge is defined and no chance is defined, chance is 100%.</w:t>
            </w:r>
          </w:p>
          <w:p w:rsidR="00000000" w:rsidDel="00000000" w:rsidP="00000000" w:rsidRDefault="00000000" w:rsidRPr="00000000" w14:paraId="0000071D">
            <w:pPr>
              <w:rPr/>
            </w:pPr>
            <w:r w:rsidDel="00000000" w:rsidR="00000000" w:rsidRPr="00000000">
              <w:rPr>
                <w:rtl w:val="0"/>
              </w:rPr>
            </w:r>
          </w:p>
          <w:p w:rsidR="00000000" w:rsidDel="00000000" w:rsidP="00000000" w:rsidRDefault="00000000" w:rsidRPr="00000000" w14:paraId="0000071E">
            <w:pPr>
              <w:rPr/>
            </w:pPr>
            <w:r w:rsidDel="00000000" w:rsidR="00000000" w:rsidRPr="00000000">
              <w:rPr>
                <w:rtl w:val="0"/>
              </w:rPr>
              <w:t xml:space="preserve">Each recipe link is resolved from first to last. All the recipe links found valid to induce are induced.</w:t>
            </w:r>
          </w:p>
          <w:p w:rsidR="00000000" w:rsidDel="00000000" w:rsidP="00000000" w:rsidRDefault="00000000" w:rsidRPr="00000000" w14:paraId="0000071F">
            <w:pPr>
              <w:rPr/>
            </w:pPr>
            <w:r w:rsidDel="00000000" w:rsidR="00000000" w:rsidRPr="00000000">
              <w:rPr>
                <w:rtl w:val="0"/>
              </w:rPr>
            </w:r>
          </w:p>
        </w:tc>
      </w:tr>
      <w:tr>
        <w:trPr>
          <w:cantSplit w:val="0"/>
          <w:tblHeader w:val="0"/>
        </w:trPr>
        <w:tc>
          <w:tcPr>
            <w:tcBorders>
              <w:top w:color="4d3a00" w:space="0" w:sz="8" w:val="single"/>
              <w:left w:color="4d3a00" w:space="0" w:sz="18" w:val="single"/>
              <w:bottom w:color="4d3a00" w:space="0" w:sz="12" w:val="single"/>
              <w:right w:color="4d3a00" w:space="0" w:sz="8" w:val="single"/>
            </w:tcBorders>
            <w:shd w:fill="fff7e1" w:val="clear"/>
            <w:tcMar>
              <w:top w:w="100.0" w:type="dxa"/>
              <w:left w:w="100.0" w:type="dxa"/>
              <w:bottom w:w="100.0" w:type="dxa"/>
              <w:right w:w="100.0" w:type="dxa"/>
            </w:tcMar>
            <w:vAlign w:val="top"/>
          </w:tcPr>
          <w:p w:rsidR="00000000" w:rsidDel="00000000" w:rsidP="00000000" w:rsidRDefault="00000000" w:rsidRPr="00000000" w14:paraId="00000721">
            <w:pPr>
              <w:widowControl w:val="0"/>
              <w:spacing w:line="240" w:lineRule="auto"/>
              <w:rPr/>
            </w:pPr>
            <w:r w:rsidDel="00000000" w:rsidR="00000000" w:rsidRPr="00000000">
              <w:rPr>
                <w:rtl w:val="0"/>
              </w:rPr>
              <w:t xml:space="preserve">Default value</w:t>
            </w:r>
          </w:p>
        </w:tc>
        <w:tc>
          <w:tcPr>
            <w:tcBorders>
              <w:top w:color="4d3a00" w:space="0" w:sz="8" w:val="single"/>
              <w:left w:color="4d3a00" w:space="0" w:sz="8" w:val="single"/>
              <w:bottom w:color="4d3a00" w:space="0" w:sz="12" w:val="single"/>
              <w:right w:color="4d3a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722">
            <w:pPr>
              <w:widowControl w:val="0"/>
              <w:spacing w:line="240" w:lineRule="auto"/>
              <w:rPr/>
            </w:pPr>
            <w:r w:rsidDel="00000000" w:rsidR="00000000" w:rsidRPr="00000000">
              <w:rPr>
                <w:rtl w:val="0"/>
              </w:rPr>
              <w:t xml:space="preserve">[] (no links; no induction)</w:t>
            </w:r>
          </w:p>
        </w:tc>
      </w:tr>
      <w:tr>
        <w:trPr>
          <w:cantSplit w:val="0"/>
          <w:trHeight w:val="440" w:hRule="atLeast"/>
          <w:tblHeader w:val="0"/>
        </w:trPr>
        <w:tc>
          <w:tcPr>
            <w:gridSpan w:val="2"/>
            <w:tcBorders>
              <w:top w:color="4d3a00" w:space="0" w:sz="12" w:val="single"/>
              <w:left w:color="4d3a00" w:space="0" w:sz="18" w:val="single"/>
              <w:bottom w:color="4d3a00" w:space="0" w:sz="12" w:val="single"/>
              <w:right w:color="741b47" w:space="0" w:sz="1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723">
            <w:pPr>
              <w:widowControl w:val="0"/>
              <w:spacing w:line="240" w:lineRule="auto"/>
              <w:jc w:val="left"/>
              <w:rPr>
                <w:b w:val="1"/>
              </w:rPr>
            </w:pPr>
            <w:r w:rsidDel="00000000" w:rsidR="00000000" w:rsidRPr="00000000">
              <w:rPr>
                <w:b w:val="1"/>
                <w:rtl w:val="0"/>
              </w:rPr>
              <w:t xml:space="preserve">Examples</w:t>
            </w:r>
          </w:p>
        </w:tc>
      </w:tr>
      <w:tr>
        <w:trPr>
          <w:cantSplit w:val="0"/>
          <w:trHeight w:val="440" w:hRule="atLeast"/>
          <w:tblHeader w:val="0"/>
        </w:trPr>
        <w:tc>
          <w:tcPr>
            <w:tcBorders>
              <w:top w:color="4d3a00" w:space="0" w:sz="12" w:val="single"/>
              <w:left w:color="4d3a00" w:space="0" w:sz="18" w:val="single"/>
              <w:bottom w:color="4d3a00" w:space="0" w:sz="18" w:val="single"/>
              <w:right w:color="4d3a00" w:space="0" w:sz="18" w:val="single"/>
            </w:tcBorders>
            <w:shd w:fill="fff7e1" w:val="clear"/>
            <w:tcMar>
              <w:top w:w="100.0" w:type="dxa"/>
              <w:left w:w="100.0" w:type="dxa"/>
              <w:bottom w:w="100.0" w:type="dxa"/>
              <w:right w:w="100.0" w:type="dxa"/>
            </w:tcMar>
            <w:vAlign w:val="top"/>
          </w:tcPr>
          <w:p w:rsidR="00000000" w:rsidDel="00000000" w:rsidP="00000000" w:rsidRDefault="00000000" w:rsidRPr="00000000" w14:paraId="00000725">
            <w:pPr>
              <w:widowControl w:val="0"/>
              <w:spacing w:line="240" w:lineRule="auto"/>
              <w:jc w:val="left"/>
              <w:rPr/>
            </w:pPr>
            <w:r w:rsidDel="00000000" w:rsidR="00000000" w:rsidRPr="00000000">
              <w:rPr>
                <w:rtl w:val="0"/>
              </w:rPr>
              <w:t xml:space="preserve">Simple use of the property</w:t>
            </w:r>
          </w:p>
        </w:tc>
        <w:tc>
          <w:tcPr>
            <w:tcBorders>
              <w:top w:color="4d3a00" w:space="0" w:sz="12" w:val="single"/>
              <w:left w:color="4d3a00" w:space="0" w:sz="18" w:val="single"/>
              <w:bottom w:color="4d3a00" w:space="0" w:sz="18" w:val="single"/>
              <w:right w:color="4d3a00" w:space="0" w:sz="18" w:val="single"/>
            </w:tcBorders>
            <w:shd w:fill="1e1e1e" w:val="clear"/>
            <w:tcMar>
              <w:top w:w="100.0" w:type="dxa"/>
              <w:left w:w="100.0" w:type="dxa"/>
              <w:bottom w:w="100.0" w:type="dxa"/>
              <w:right w:w="100.0" w:type="dxa"/>
            </w:tcMar>
            <w:vAlign w:val="top"/>
          </w:tcPr>
          <w:p w:rsidR="00000000" w:rsidDel="00000000" w:rsidP="00000000" w:rsidRDefault="00000000" w:rsidRPr="00000000" w14:paraId="00000726">
            <w:pPr>
              <w:widowControl w:val="0"/>
              <w:spacing w:line="240" w:lineRule="auto"/>
              <w:jc w:val="left"/>
              <w:rPr/>
            </w:pPr>
            <w:r w:rsidDel="00000000" w:rsidR="00000000" w:rsidRPr="00000000">
              <w:rPr>
                <w:rtl w:val="0"/>
              </w:rPr>
            </w:r>
          </w:p>
        </w:tc>
      </w:tr>
    </w:tbl>
    <w:p w:rsidR="00000000" w:rsidDel="00000000" w:rsidP="00000000" w:rsidRDefault="00000000" w:rsidRPr="00000000" w14:paraId="00000727">
      <w:pPr>
        <w:pStyle w:val="Heading4"/>
        <w:pageBreakBefore w:val="0"/>
        <w:rPr/>
      </w:pPr>
      <w:bookmarkStart w:colFirst="0" w:colLast="0" w:name="_61vamn8aub1s" w:id="187"/>
      <w:bookmarkEnd w:id="187"/>
      <w:r w:rsidDel="00000000" w:rsidR="00000000" w:rsidRPr="00000000">
        <w:br w:type="page"/>
      </w:r>
      <w:r w:rsidDel="00000000" w:rsidR="00000000" w:rsidRPr="00000000">
        <w:rPr>
          <w:rtl w:val="0"/>
        </w:rPr>
      </w:r>
    </w:p>
    <w:p w:rsidR="00000000" w:rsidDel="00000000" w:rsidP="00000000" w:rsidRDefault="00000000" w:rsidRPr="00000000" w14:paraId="00000728">
      <w:pPr>
        <w:pStyle w:val="Heading4"/>
        <w:pageBreakBefore w:val="0"/>
        <w:rPr/>
      </w:pPr>
      <w:bookmarkStart w:colFirst="0" w:colLast="0" w:name="_cckzqcwqt03m" w:id="188"/>
      <w:bookmarkEnd w:id="188"/>
      <w:r w:rsidDel="00000000" w:rsidR="00000000" w:rsidRPr="00000000">
        <w:rPr>
          <w:rtl w:val="0"/>
        </w:rPr>
        <w:t xml:space="preserve">Alternative Recipes</w:t>
      </w:r>
      <w:r w:rsidDel="00000000" w:rsidR="00000000" w:rsidRPr="00000000">
        <w:rPr>
          <w:rtl w:val="0"/>
        </w:rPr>
      </w:r>
    </w:p>
    <w:tbl>
      <w:tblPr>
        <w:tblStyle w:val="Table9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20"/>
        <w:gridCol w:w="7740"/>
        <w:tblGridChange w:id="0">
          <w:tblGrid>
            <w:gridCol w:w="1620"/>
            <w:gridCol w:w="7740"/>
          </w:tblGrid>
        </w:tblGridChange>
      </w:tblGrid>
      <w:tr>
        <w:trPr>
          <w:cantSplit w:val="0"/>
          <w:trHeight w:val="390" w:hRule="atLeast"/>
          <w:tblHeader w:val="0"/>
        </w:trPr>
        <w:tc>
          <w:tcPr>
            <w:tcBorders>
              <w:top w:color="4d3a00" w:space="0" w:sz="18" w:val="single"/>
              <w:left w:color="4d3a00" w:space="0" w:sz="18" w:val="single"/>
              <w:bottom w:color="4d3a00" w:space="0" w:sz="12" w:val="single"/>
              <w:right w:color="4d3a00" w:space="0" w:sz="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729">
            <w:pPr>
              <w:jc w:val="left"/>
              <w:rPr>
                <w:sz w:val="22"/>
                <w:szCs w:val="22"/>
              </w:rPr>
            </w:pPr>
            <w:r w:rsidDel="00000000" w:rsidR="00000000" w:rsidRPr="00000000">
              <w:rPr>
                <w:sz w:val="22"/>
                <w:szCs w:val="22"/>
                <w:rtl w:val="0"/>
              </w:rPr>
              <w:t xml:space="preserve">Property name</w:t>
            </w:r>
          </w:p>
        </w:tc>
        <w:tc>
          <w:tcPr>
            <w:tcBorders>
              <w:top w:color="4d3a00" w:space="0" w:sz="18" w:val="single"/>
              <w:left w:color="4d3a00" w:space="0" w:sz="8" w:val="single"/>
              <w:bottom w:color="4d3a00" w:space="0" w:sz="12" w:val="single"/>
              <w:right w:color="4d3a00" w:space="0" w:sz="1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72A">
            <w:pPr>
              <w:jc w:val="left"/>
              <w:rPr/>
            </w:pPr>
            <w:r w:rsidDel="00000000" w:rsidR="00000000" w:rsidRPr="00000000">
              <w:rPr>
                <w:rtl w:val="0"/>
              </w:rPr>
              <w:t xml:space="preserve">alt</w:t>
            </w:r>
          </w:p>
        </w:tc>
      </w:tr>
      <w:tr>
        <w:trPr>
          <w:cantSplit w:val="0"/>
          <w:trHeight w:val="360" w:hRule="atLeast"/>
          <w:tblHeader w:val="0"/>
        </w:trPr>
        <w:tc>
          <w:tcPr>
            <w:gridSpan w:val="2"/>
            <w:tcBorders>
              <w:top w:color="4d3a00" w:space="0" w:sz="12" w:val="single"/>
              <w:left w:color="4d3a00" w:space="0" w:sz="18" w:val="single"/>
              <w:bottom w:color="4d3a00" w:space="0" w:sz="8" w:val="single"/>
              <w:right w:color="4d3a00" w:space="0" w:sz="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72B">
            <w:pPr>
              <w:widowControl w:val="0"/>
              <w:spacing w:line="240" w:lineRule="auto"/>
              <w:rPr>
                <w:b w:val="1"/>
              </w:rPr>
            </w:pPr>
            <w:r w:rsidDel="00000000" w:rsidR="00000000" w:rsidRPr="00000000">
              <w:rPr>
                <w:b w:val="1"/>
                <w:rtl w:val="0"/>
              </w:rPr>
              <w:t xml:space="preserve">Explanation</w:t>
            </w:r>
          </w:p>
        </w:tc>
      </w:tr>
      <w:tr>
        <w:trPr>
          <w:cantSplit w:val="0"/>
          <w:trHeight w:val="975" w:hRule="atLeast"/>
          <w:tblHeader w:val="0"/>
        </w:trPr>
        <w:tc>
          <w:tcPr>
            <w:gridSpan w:val="2"/>
            <w:tcBorders>
              <w:top w:color="4d3a00" w:space="0" w:sz="12" w:val="single"/>
              <w:left w:color="4d3a00" w:space="0" w:sz="18" w:val="single"/>
              <w:bottom w:color="4d3a00" w:space="0" w:sz="8" w:val="single"/>
              <w:right w:color="4d3a00" w:space="0" w:sz="8" w:val="single"/>
            </w:tcBorders>
            <w:tcMar>
              <w:top w:w="100.0" w:type="dxa"/>
              <w:left w:w="100.0" w:type="dxa"/>
              <w:bottom w:w="100.0" w:type="dxa"/>
              <w:right w:w="100.0" w:type="dxa"/>
            </w:tcMar>
            <w:vAlign w:val="top"/>
          </w:tcPr>
          <w:p w:rsidR="00000000" w:rsidDel="00000000" w:rsidP="00000000" w:rsidRDefault="00000000" w:rsidRPr="00000000" w14:paraId="0000072D">
            <w:pPr>
              <w:rPr/>
            </w:pPr>
            <w:r w:rsidDel="00000000" w:rsidR="00000000" w:rsidRPr="00000000">
              <w:rPr>
                <w:rtl w:val="0"/>
              </w:rPr>
              <w:t xml:space="preserve">A list of candidate recipe links to be evaluated. </w:t>
            </w:r>
            <w:r w:rsidDel="00000000" w:rsidR="00000000" w:rsidRPr="00000000">
              <w:rPr>
                <w:rtl w:val="0"/>
              </w:rPr>
              <w:t xml:space="preserve">Every time the content of the verb changes, the recipe links are evaluated again for a valid recipe (the first valid recipe is picked).</w:t>
            </w:r>
            <w:r w:rsidDel="00000000" w:rsidR="00000000" w:rsidRPr="00000000">
              <w:rPr>
                <w:rtl w:val="0"/>
              </w:rPr>
              <w:t xml:space="preserve"> If a valid recipe is found, its label and </w:t>
            </w:r>
            <w:r w:rsidDel="00000000" w:rsidR="00000000" w:rsidRPr="00000000">
              <w:rPr>
                <w:rtl w:val="0"/>
              </w:rPr>
              <w:t xml:space="preserve">startdescription</w:t>
            </w:r>
            <w:r w:rsidDel="00000000" w:rsidR="00000000" w:rsidRPr="00000000">
              <w:rPr>
                <w:rtl w:val="0"/>
              </w:rPr>
              <w:t xml:space="preserve"> properties are displayed, and on completion its set of effects is the one applied (+ the linked property used to find the next recipe to run). The countdown isn't modified though. This property can be used to have a recipe display a different text and have a different effect based on what the player puts in the warmup slot.</w:t>
            </w:r>
          </w:p>
          <w:p w:rsidR="00000000" w:rsidDel="00000000" w:rsidP="00000000" w:rsidRDefault="00000000" w:rsidRPr="00000000" w14:paraId="0000072E">
            <w:pPr>
              <w:rPr/>
            </w:pPr>
            <w:r w:rsidDel="00000000" w:rsidR="00000000" w:rsidRPr="00000000">
              <w:rPr>
                <w:rtl w:val="0"/>
              </w:rPr>
            </w:r>
          </w:p>
          <w:p w:rsidR="00000000" w:rsidDel="00000000" w:rsidP="00000000" w:rsidRDefault="00000000" w:rsidRPr="00000000" w14:paraId="0000072F">
            <w:pPr>
              <w:spacing w:after="200" w:lineRule="auto"/>
              <w:rPr/>
            </w:pPr>
            <w:r w:rsidDel="00000000" w:rsidR="00000000" w:rsidRPr="00000000">
              <w:rPr>
                <w:rtl w:val="0"/>
              </w:rPr>
              <w:t xml:space="preserve">Each candidate in the list is a "alt recipe link", an object defined by a few properties:</w:t>
            </w:r>
          </w:p>
          <w:tbl>
            <w:tblPr>
              <w:tblStyle w:val="Table96"/>
              <w:tblW w:w="91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75"/>
              <w:gridCol w:w="7845"/>
              <w:tblGridChange w:id="0">
                <w:tblGrid>
                  <w:gridCol w:w="1275"/>
                  <w:gridCol w:w="78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30">
                  <w:pPr>
                    <w:widowControl w:val="0"/>
                    <w:spacing w:line="240" w:lineRule="auto"/>
                    <w:jc w:val="left"/>
                    <w:rPr/>
                  </w:pPr>
                  <w:r w:rsidDel="00000000" w:rsidR="00000000" w:rsidRPr="00000000">
                    <w:rPr>
                      <w:rtl w:val="0"/>
                    </w:rPr>
                    <w:t xml:space="preserv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731">
                  <w:pPr>
                    <w:rPr/>
                  </w:pPr>
                  <w:r w:rsidDel="00000000" w:rsidR="00000000" w:rsidRPr="00000000">
                    <w:rPr>
                      <w:rtl w:val="0"/>
                    </w:rPr>
                    <w:t xml:space="preserve">The ID of the recipe to be executed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32">
                  <w:pPr>
                    <w:widowControl w:val="0"/>
                    <w:spacing w:line="240" w:lineRule="auto"/>
                    <w:jc w:val="left"/>
                    <w:rPr/>
                  </w:pPr>
                  <w:r w:rsidDel="00000000" w:rsidR="00000000" w:rsidRPr="00000000">
                    <w:rPr>
                      <w:rtl w:val="0"/>
                    </w:rPr>
                    <w:t xml:space="preserve">chance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733">
                  <w:pPr>
                    <w:rPr/>
                  </w:pPr>
                  <w:r w:rsidDel="00000000" w:rsidR="00000000" w:rsidRPr="00000000">
                    <w:rPr>
                      <w:rtl w:val="0"/>
                    </w:rPr>
                    <w:t xml:space="preserve">A number from 0 to 100, inclusive. Represents the percent chance of the recipe executing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34">
                  <w:pPr>
                    <w:widowControl w:val="0"/>
                    <w:spacing w:line="240" w:lineRule="auto"/>
                    <w:jc w:val="left"/>
                    <w:rPr/>
                  </w:pPr>
                  <w:r w:rsidDel="00000000" w:rsidR="00000000" w:rsidRPr="00000000">
                    <w:rPr>
                      <w:rtl w:val="0"/>
                    </w:rPr>
                    <w:t xml:space="preserve">challenges</w:t>
                  </w:r>
                </w:p>
              </w:tc>
              <w:tc>
                <w:tcPr>
                  <w:shd w:fill="auto" w:val="clear"/>
                  <w:tcMar>
                    <w:top w:w="100.0" w:type="dxa"/>
                    <w:left w:w="100.0" w:type="dxa"/>
                    <w:bottom w:w="100.0" w:type="dxa"/>
                    <w:right w:w="100.0" w:type="dxa"/>
                  </w:tcMar>
                  <w:vAlign w:val="top"/>
                </w:tcPr>
                <w:p w:rsidR="00000000" w:rsidDel="00000000" w:rsidP="00000000" w:rsidRDefault="00000000" w:rsidRPr="00000000" w14:paraId="00000735">
                  <w:pPr>
                    <w:rPr/>
                  </w:pPr>
                  <w:r w:rsidDel="00000000" w:rsidR="00000000" w:rsidRPr="00000000">
                    <w:rPr>
                      <w:rtl w:val="0"/>
                    </w:rPr>
                    <w:t xml:space="preserve">A way of determining chance based on how much of a given aspect is currently in the recipe. First you declare an aspect, then you declare the challenge to be a "base" or "advanced" challenge, which represent different statistical chances.</w:t>
                  </w:r>
                </w:p>
                <w:p w:rsidR="00000000" w:rsidDel="00000000" w:rsidP="00000000" w:rsidRDefault="00000000" w:rsidRPr="00000000" w14:paraId="00000736">
                  <w:pPr>
                    <w:numPr>
                      <w:ilvl w:val="0"/>
                      <w:numId w:val="24"/>
                    </w:numPr>
                    <w:spacing w:after="0" w:afterAutospacing="0" w:lineRule="auto"/>
                    <w:ind w:left="720" w:hanging="360"/>
                  </w:pPr>
                  <w:r w:rsidDel="00000000" w:rsidR="00000000" w:rsidRPr="00000000">
                    <w:rPr>
                      <w:rtl w:val="0"/>
                    </w:rPr>
                    <w:t xml:space="preserve">"</w:t>
                  </w:r>
                  <w:r w:rsidDel="00000000" w:rsidR="00000000" w:rsidRPr="00000000">
                    <w:rPr>
                      <w:rtl w:val="0"/>
                    </w:rPr>
                    <w:t xml:space="preserve">base</w:t>
                  </w:r>
                  <w:r w:rsidDel="00000000" w:rsidR="00000000" w:rsidRPr="00000000">
                    <w:rPr>
                      <w:rtl w:val="0"/>
                    </w:rPr>
                    <w:t xml:space="preserve">" challenges have 0% chance for 0 aspect, 30% chance for 1, 70% chance for 5, and 90% chance for 10. </w:t>
                  </w:r>
                </w:p>
                <w:p w:rsidR="00000000" w:rsidDel="00000000" w:rsidP="00000000" w:rsidRDefault="00000000" w:rsidRPr="00000000" w14:paraId="00000737">
                  <w:pPr>
                    <w:numPr>
                      <w:ilvl w:val="0"/>
                      <w:numId w:val="24"/>
                    </w:numPr>
                    <w:ind w:left="720" w:hanging="360"/>
                  </w:pPr>
                  <w:r w:rsidDel="00000000" w:rsidR="00000000" w:rsidRPr="00000000">
                    <w:rPr>
                      <w:rtl w:val="0"/>
                    </w:rPr>
                    <w:t xml:space="preserve">"</w:t>
                  </w:r>
                  <w:r w:rsidDel="00000000" w:rsidR="00000000" w:rsidRPr="00000000">
                    <w:rPr>
                      <w:rtl w:val="0"/>
                    </w:rPr>
                    <w:t xml:space="preserve">advanced</w:t>
                  </w:r>
                  <w:r w:rsidDel="00000000" w:rsidR="00000000" w:rsidRPr="00000000">
                    <w:rPr>
                      <w:rtl w:val="0"/>
                    </w:rPr>
                    <w:t xml:space="preserve">" challenges have 0% chance for 0 aspect, 10% chance for 5, 30% chance for 10, 70% chance for 15, 90% chance for 20.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38">
                  <w:pPr>
                    <w:widowControl w:val="0"/>
                    <w:spacing w:line="240" w:lineRule="auto"/>
                    <w:jc w:val="left"/>
                    <w:rPr/>
                  </w:pPr>
                  <w:r w:rsidDel="00000000" w:rsidR="00000000" w:rsidRPr="00000000">
                    <w:rPr>
                      <w:rtl w:val="0"/>
                    </w:rPr>
                    <w:t xml:space="preserve">additional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739">
                  <w:pPr>
                    <w:ind w:left="0" w:firstLine="0"/>
                    <w:rPr/>
                  </w:pPr>
                  <w:r w:rsidDel="00000000" w:rsidR="00000000" w:rsidRPr="00000000">
                    <w:rPr>
                      <w:rtl w:val="0"/>
                    </w:rPr>
                    <w:t xml:space="preserve">M</w:t>
                  </w:r>
                  <w:r w:rsidDel="00000000" w:rsidR="00000000" w:rsidRPr="00000000">
                    <w:rPr>
                      <w:rtl w:val="0"/>
                    </w:rPr>
                    <w:t xml:space="preserve">akes this alt recipe link behave like a recipe link defined in the </w:t>
                  </w:r>
                  <w:hyperlink w:anchor="_g63a5exna4gs">
                    <w:r w:rsidDel="00000000" w:rsidR="00000000" w:rsidRPr="00000000">
                      <w:rPr>
                        <w:color w:val="1155cc"/>
                        <w:u w:val="single"/>
                        <w:rtl w:val="0"/>
                      </w:rPr>
                      <w:t xml:space="preserve">inductions property</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73A">
                  <w:pPr>
                    <w:ind w:left="0" w:firstLine="0"/>
                    <w:rPr/>
                  </w:pPr>
                  <w:r w:rsidDel="00000000" w:rsidR="00000000" w:rsidRPr="00000000">
                    <w:rPr>
                      <w:rtl w:val="0"/>
                    </w:rPr>
                  </w:r>
                </w:p>
                <w:tbl>
                  <w:tblPr>
                    <w:tblStyle w:val="Table97"/>
                    <w:tblW w:w="759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55"/>
                    <w:gridCol w:w="6735"/>
                    <w:tblGridChange w:id="0">
                      <w:tblGrid>
                        <w:gridCol w:w="855"/>
                        <w:gridCol w:w="6735"/>
                      </w:tblGrid>
                    </w:tblGridChange>
                  </w:tblGrid>
                  <w:tr>
                    <w:trPr>
                      <w:cantSplit w:val="0"/>
                      <w:tblHeader w:val="0"/>
                    </w:trPr>
                    <w:tc>
                      <w:tcPr>
                        <w:shd w:fill="ead1dc" w:val="clear"/>
                      </w:tcPr>
                      <w:p w:rsidR="00000000" w:rsidDel="00000000" w:rsidP="00000000" w:rsidRDefault="00000000" w:rsidRPr="00000000" w14:paraId="0000073B">
                        <w:pPr>
                          <w:pStyle w:val="Heading3"/>
                          <w:keepNext w:val="0"/>
                          <w:keepLines w:val="0"/>
                          <w:spacing w:after="0" w:before="0" w:line="240" w:lineRule="auto"/>
                          <w:rPr>
                            <w:color w:val="000000"/>
                            <w:sz w:val="24"/>
                            <w:szCs w:val="24"/>
                          </w:rPr>
                        </w:pPr>
                        <w:bookmarkStart w:colFirst="0" w:colLast="0" w:name="_r1ry6c87i3mq" w:id="189"/>
                        <w:bookmarkEnd w:id="189"/>
                        <w:r w:rsidDel="00000000" w:rsidR="00000000" w:rsidRPr="00000000">
                          <w:rPr>
                            <w:color w:val="000000"/>
                            <w:sz w:val="24"/>
                            <w:szCs w:val="24"/>
                          </w:rPr>
                          <w:drawing>
                            <wp:inline distB="114300" distT="114300" distL="114300" distR="114300">
                              <wp:extent cx="409575" cy="406400"/>
                              <wp:effectExtent b="0" l="0" r="0" t="0"/>
                              <wp:docPr id="2" name="image16.png"/>
                              <a:graphic>
                                <a:graphicData uri="http://schemas.openxmlformats.org/drawingml/2006/picture">
                                  <pic:pic>
                                    <pic:nvPicPr>
                                      <pic:cNvPr id="0" name="image16.png"/>
                                      <pic:cNvPicPr preferRelativeResize="0"/>
                                    </pic:nvPicPr>
                                    <pic:blipFill>
                                      <a:blip r:embed="rId88"/>
                                      <a:srcRect b="0" l="0" r="0" t="0"/>
                                      <a:stretch>
                                        <a:fillRect/>
                                      </a:stretch>
                                    </pic:blipFill>
                                    <pic:spPr>
                                      <a:xfrm>
                                        <a:off x="0" y="0"/>
                                        <a:ext cx="409575" cy="406400"/>
                                      </a:xfrm>
                                      <a:prstGeom prst="rect"/>
                                      <a:ln/>
                                    </pic:spPr>
                                  </pic:pic>
                                </a:graphicData>
                              </a:graphic>
                            </wp:inline>
                          </w:drawing>
                        </w:r>
                        <w:r w:rsidDel="00000000" w:rsidR="00000000" w:rsidRPr="00000000">
                          <w:rPr>
                            <w:rtl w:val="0"/>
                          </w:rPr>
                        </w:r>
                      </w:p>
                    </w:tc>
                    <w:tc>
                      <w:tcPr>
                        <w:shd w:fill="ead1dc" w:val="clear"/>
                      </w:tcPr>
                      <w:p w:rsidR="00000000" w:rsidDel="00000000" w:rsidP="00000000" w:rsidRDefault="00000000" w:rsidRPr="00000000" w14:paraId="0000073C">
                        <w:pPr>
                          <w:rPr/>
                        </w:pPr>
                        <w:r w:rsidDel="00000000" w:rsidR="00000000" w:rsidRPr="00000000">
                          <w:rPr>
                            <w:b w:val="1"/>
                            <w:rtl w:val="0"/>
                          </w:rPr>
                          <w:t xml:space="preserve">Legacy property</w:t>
                        </w:r>
                        <w:r w:rsidDel="00000000" w:rsidR="00000000" w:rsidRPr="00000000">
                          <w:rPr>
                            <w:rtl w:val="0"/>
                          </w:rPr>
                        </w:r>
                      </w:p>
                      <w:p w:rsidR="00000000" w:rsidDel="00000000" w:rsidP="00000000" w:rsidRDefault="00000000" w:rsidRPr="00000000" w14:paraId="0000073D">
                        <w:pPr>
                          <w:rPr/>
                        </w:pPr>
                        <w:r w:rsidDel="00000000" w:rsidR="00000000" w:rsidRPr="00000000">
                          <w:rPr>
                            <w:rtl w:val="0"/>
                          </w:rPr>
                          <w:t xml:space="preserve">Documented only for historic reasons. It is not recommended to use it, prefer the more modern </w:t>
                        </w:r>
                        <w:hyperlink w:anchor="_g63a5exna4gs">
                          <w:r w:rsidDel="00000000" w:rsidR="00000000" w:rsidRPr="00000000">
                            <w:rPr>
                              <w:color w:val="1155cc"/>
                              <w:u w:val="single"/>
                              <w:rtl w:val="0"/>
                            </w:rPr>
                            <w:t xml:space="preserve">inductions</w:t>
                          </w:r>
                        </w:hyperlink>
                        <w:r w:rsidDel="00000000" w:rsidR="00000000" w:rsidRPr="00000000">
                          <w:rPr>
                            <w:rtl w:val="0"/>
                          </w:rPr>
                          <w:t xml:space="preserve"> recipe property if you wish to trigger inductions.</w:t>
                        </w:r>
                        <w:r w:rsidDel="00000000" w:rsidR="00000000" w:rsidRPr="00000000">
                          <w:rPr>
                            <w:rtl w:val="0"/>
                          </w:rPr>
                        </w:r>
                      </w:p>
                    </w:tc>
                  </w:tr>
                </w:tbl>
                <w:p w:rsidR="00000000" w:rsidDel="00000000" w:rsidP="00000000" w:rsidRDefault="00000000" w:rsidRPr="00000000" w14:paraId="0000073E">
                  <w:pPr>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3F">
                  <w:pPr>
                    <w:rPr/>
                  </w:pPr>
                  <w:r w:rsidDel="00000000" w:rsidR="00000000" w:rsidRPr="00000000">
                    <w:rPr>
                      <w:rtl w:val="0"/>
                    </w:rPr>
                    <w:t xml:space="preserve">expulsion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40">
                  <w:pPr>
                    <w:rPr/>
                  </w:pPr>
                  <w:r w:rsidDel="00000000" w:rsidR="00000000" w:rsidRPr="00000000">
                    <w:rPr>
                      <w:rtl w:val="0"/>
                    </w:rPr>
                    <w:t xml:space="preserve">This is a dictionary of filters and limits. An expulsion will try to grab up to the specified number of the source of the specified element in the filter. It will grab either cards or cards with the element as an aspect. Once it has grabbed all the cards it can, it will carry them into the newly spawned verb.</w:t>
                  </w:r>
                  <w:r w:rsidDel="00000000" w:rsidR="00000000" w:rsidRPr="00000000">
                    <w:rPr>
                      <w:rtl w:val="0"/>
                    </w:rPr>
                  </w:r>
                </w:p>
                <w:p w:rsidR="00000000" w:rsidDel="00000000" w:rsidP="00000000" w:rsidRDefault="00000000" w:rsidRPr="00000000" w14:paraId="00000741">
                  <w:pPr>
                    <w:rPr/>
                  </w:pPr>
                  <w:r w:rsidDel="00000000" w:rsidR="00000000" w:rsidRPr="00000000">
                    <w:rPr>
                      <w:rtl w:val="0"/>
                    </w:rPr>
                  </w:r>
                </w:p>
                <w:tbl>
                  <w:tblPr>
                    <w:tblStyle w:val="Table98"/>
                    <w:tblW w:w="759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55"/>
                    <w:gridCol w:w="6735"/>
                    <w:tblGridChange w:id="0">
                      <w:tblGrid>
                        <w:gridCol w:w="855"/>
                        <w:gridCol w:w="6735"/>
                      </w:tblGrid>
                    </w:tblGridChange>
                  </w:tblGrid>
                  <w:tr>
                    <w:trPr>
                      <w:cantSplit w:val="0"/>
                      <w:tblHeader w:val="0"/>
                    </w:trPr>
                    <w:tc>
                      <w:tcPr>
                        <w:shd w:fill="ead1dc" w:val="clear"/>
                      </w:tcPr>
                      <w:p w:rsidR="00000000" w:rsidDel="00000000" w:rsidP="00000000" w:rsidRDefault="00000000" w:rsidRPr="00000000" w14:paraId="00000742">
                        <w:pPr>
                          <w:pStyle w:val="Heading3"/>
                          <w:keepNext w:val="0"/>
                          <w:keepLines w:val="0"/>
                          <w:spacing w:after="0" w:before="0" w:line="240" w:lineRule="auto"/>
                          <w:rPr>
                            <w:color w:val="000000"/>
                            <w:sz w:val="24"/>
                            <w:szCs w:val="24"/>
                          </w:rPr>
                        </w:pPr>
                        <w:bookmarkStart w:colFirst="0" w:colLast="0" w:name="_r5o5f5e0g4g" w:id="190"/>
                        <w:bookmarkEnd w:id="190"/>
                        <w:r w:rsidDel="00000000" w:rsidR="00000000" w:rsidRPr="00000000">
                          <w:rPr>
                            <w:color w:val="000000"/>
                            <w:sz w:val="24"/>
                            <w:szCs w:val="24"/>
                          </w:rPr>
                          <w:drawing>
                            <wp:inline distB="114300" distT="114300" distL="114300" distR="114300">
                              <wp:extent cx="409575" cy="406400"/>
                              <wp:effectExtent b="0" l="0" r="0" t="0"/>
                              <wp:docPr id="11" name="image16.png"/>
                              <a:graphic>
                                <a:graphicData uri="http://schemas.openxmlformats.org/drawingml/2006/picture">
                                  <pic:pic>
                                    <pic:nvPicPr>
                                      <pic:cNvPr id="0" name="image16.png"/>
                                      <pic:cNvPicPr preferRelativeResize="0"/>
                                    </pic:nvPicPr>
                                    <pic:blipFill>
                                      <a:blip r:embed="rId88"/>
                                      <a:srcRect b="0" l="0" r="0" t="0"/>
                                      <a:stretch>
                                        <a:fillRect/>
                                      </a:stretch>
                                    </pic:blipFill>
                                    <pic:spPr>
                                      <a:xfrm>
                                        <a:off x="0" y="0"/>
                                        <a:ext cx="409575" cy="406400"/>
                                      </a:xfrm>
                                      <a:prstGeom prst="rect"/>
                                      <a:ln/>
                                    </pic:spPr>
                                  </pic:pic>
                                </a:graphicData>
                              </a:graphic>
                            </wp:inline>
                          </w:drawing>
                        </w:r>
                        <w:r w:rsidDel="00000000" w:rsidR="00000000" w:rsidRPr="00000000">
                          <w:rPr>
                            <w:rtl w:val="0"/>
                          </w:rPr>
                        </w:r>
                      </w:p>
                    </w:tc>
                    <w:tc>
                      <w:tcPr>
                        <w:shd w:fill="ead1dc" w:val="clear"/>
                      </w:tcPr>
                      <w:p w:rsidR="00000000" w:rsidDel="00000000" w:rsidP="00000000" w:rsidRDefault="00000000" w:rsidRPr="00000000" w14:paraId="00000743">
                        <w:pPr>
                          <w:rPr/>
                        </w:pPr>
                        <w:r w:rsidDel="00000000" w:rsidR="00000000" w:rsidRPr="00000000">
                          <w:rPr>
                            <w:b w:val="1"/>
                            <w:rtl w:val="0"/>
                          </w:rPr>
                          <w:t xml:space="preserve">Legacy property</w:t>
                        </w:r>
                        <w:r w:rsidDel="00000000" w:rsidR="00000000" w:rsidRPr="00000000">
                          <w:rPr>
                            <w:rtl w:val="0"/>
                          </w:rPr>
                        </w:r>
                      </w:p>
                      <w:p w:rsidR="00000000" w:rsidDel="00000000" w:rsidP="00000000" w:rsidRDefault="00000000" w:rsidRPr="00000000" w14:paraId="00000744">
                        <w:pPr>
                          <w:rPr/>
                        </w:pPr>
                        <w:r w:rsidDel="00000000" w:rsidR="00000000" w:rsidRPr="00000000">
                          <w:rPr>
                            <w:rtl w:val="0"/>
                          </w:rPr>
                          <w:t xml:space="preserve">Documented only for historic reasons. It is not recommended to use it, prefer the more modern </w:t>
                        </w:r>
                        <w:hyperlink w:anchor="_g63a5exna4gs">
                          <w:r w:rsidDel="00000000" w:rsidR="00000000" w:rsidRPr="00000000">
                            <w:rPr>
                              <w:color w:val="1155cc"/>
                              <w:u w:val="single"/>
                              <w:rtl w:val="0"/>
                            </w:rPr>
                            <w:t xml:space="preserve">inductions</w:t>
                          </w:r>
                        </w:hyperlink>
                        <w:r w:rsidDel="00000000" w:rsidR="00000000" w:rsidRPr="00000000">
                          <w:rPr>
                            <w:rtl w:val="0"/>
                          </w:rPr>
                          <w:t xml:space="preserve"> recipe property if you wish to trigger inductions.</w:t>
                        </w:r>
                        <w:r w:rsidDel="00000000" w:rsidR="00000000" w:rsidRPr="00000000">
                          <w:rPr>
                            <w:rtl w:val="0"/>
                          </w:rPr>
                        </w:r>
                      </w:p>
                    </w:tc>
                  </w:tr>
                </w:tbl>
                <w:p w:rsidR="00000000" w:rsidDel="00000000" w:rsidP="00000000" w:rsidRDefault="00000000" w:rsidRPr="00000000" w14:paraId="00000745">
                  <w:pPr>
                    <w:rPr/>
                  </w:pPr>
                  <w:r w:rsidDel="00000000" w:rsidR="00000000" w:rsidRPr="00000000">
                    <w:rPr>
                      <w:rtl w:val="0"/>
                    </w:rPr>
                  </w:r>
                </w:p>
              </w:tc>
            </w:tr>
          </w:tbl>
          <w:p w:rsidR="00000000" w:rsidDel="00000000" w:rsidP="00000000" w:rsidRDefault="00000000" w:rsidRPr="00000000" w14:paraId="00000746">
            <w:pPr>
              <w:rPr/>
            </w:pPr>
            <w:r w:rsidDel="00000000" w:rsidR="00000000" w:rsidRPr="00000000">
              <w:rPr>
                <w:rtl w:val="0"/>
              </w:rPr>
            </w:r>
          </w:p>
          <w:p w:rsidR="00000000" w:rsidDel="00000000" w:rsidP="00000000" w:rsidRDefault="00000000" w:rsidRPr="00000000" w14:paraId="00000747">
            <w:pPr>
              <w:rPr/>
            </w:pPr>
            <w:r w:rsidDel="00000000" w:rsidR="00000000" w:rsidRPr="00000000">
              <w:rPr>
                <w:rtl w:val="0"/>
              </w:rPr>
              <w:t xml:space="preserve">If challenges and chance are used, the </w:t>
            </w:r>
            <w:r w:rsidDel="00000000" w:rsidR="00000000" w:rsidRPr="00000000">
              <w:rPr>
                <w:b w:val="1"/>
                <w:rtl w:val="0"/>
              </w:rPr>
              <w:t xml:space="preserve">challenges</w:t>
            </w:r>
            <w:r w:rsidDel="00000000" w:rsidR="00000000" w:rsidRPr="00000000">
              <w:rPr>
                <w:rtl w:val="0"/>
              </w:rPr>
              <w:t xml:space="preserve"> property</w:t>
            </w:r>
            <w:r w:rsidDel="00000000" w:rsidR="00000000" w:rsidRPr="00000000">
              <w:rPr>
                <w:b w:val="1"/>
                <w:rtl w:val="0"/>
              </w:rPr>
              <w:t xml:space="preserve"> </w:t>
            </w:r>
            <w:r w:rsidDel="00000000" w:rsidR="00000000" w:rsidRPr="00000000">
              <w:rPr>
                <w:rtl w:val="0"/>
              </w:rPr>
              <w:t xml:space="preserve">overwrites the chance property.</w:t>
            </w:r>
            <w:r w:rsidDel="00000000" w:rsidR="00000000" w:rsidRPr="00000000">
              <w:rPr>
                <w:rtl w:val="0"/>
              </w:rPr>
              <w:t xml:space="preserve"> </w:t>
            </w:r>
            <w:r w:rsidDel="00000000" w:rsidR="00000000" w:rsidRPr="00000000">
              <w:rPr>
                <w:rtl w:val="0"/>
              </w:rPr>
              <w:t xml:space="preserve">If no challenge is defined and no chance is defined, chance is 100%.</w:t>
            </w:r>
          </w:p>
          <w:p w:rsidR="00000000" w:rsidDel="00000000" w:rsidP="00000000" w:rsidRDefault="00000000" w:rsidRPr="00000000" w14:paraId="00000748">
            <w:pPr>
              <w:rPr/>
            </w:pPr>
            <w:r w:rsidDel="00000000" w:rsidR="00000000" w:rsidRPr="00000000">
              <w:rPr>
                <w:rtl w:val="0"/>
              </w:rPr>
            </w:r>
          </w:p>
          <w:p w:rsidR="00000000" w:rsidDel="00000000" w:rsidP="00000000" w:rsidRDefault="00000000" w:rsidRPr="00000000" w14:paraId="00000749">
            <w:pPr>
              <w:rPr/>
            </w:pPr>
            <w:r w:rsidDel="00000000" w:rsidR="00000000" w:rsidRPr="00000000">
              <w:rPr>
                <w:rtl w:val="0"/>
              </w:rPr>
              <w:t xml:space="preserve">Each recipe link is resolved from first to last. All the recipe links found valid to induce are induced.</w:t>
            </w:r>
          </w:p>
          <w:p w:rsidR="00000000" w:rsidDel="00000000" w:rsidP="00000000" w:rsidRDefault="00000000" w:rsidRPr="00000000" w14:paraId="0000074A">
            <w:pPr>
              <w:rPr/>
            </w:pPr>
            <w:r w:rsidDel="00000000" w:rsidR="00000000" w:rsidRPr="00000000">
              <w:rPr>
                <w:rtl w:val="0"/>
              </w:rPr>
            </w:r>
          </w:p>
        </w:tc>
      </w:tr>
      <w:tr>
        <w:trPr>
          <w:cantSplit w:val="0"/>
          <w:tblHeader w:val="0"/>
        </w:trPr>
        <w:tc>
          <w:tcPr>
            <w:tcBorders>
              <w:top w:color="4d3a00" w:space="0" w:sz="8" w:val="single"/>
              <w:left w:color="4d3a00" w:space="0" w:sz="18" w:val="single"/>
              <w:bottom w:color="4d3a00" w:space="0" w:sz="12" w:val="single"/>
              <w:right w:color="4d3a00" w:space="0" w:sz="8" w:val="single"/>
            </w:tcBorders>
            <w:shd w:fill="fff7e1" w:val="clear"/>
            <w:tcMar>
              <w:top w:w="100.0" w:type="dxa"/>
              <w:left w:w="100.0" w:type="dxa"/>
              <w:bottom w:w="100.0" w:type="dxa"/>
              <w:right w:w="100.0" w:type="dxa"/>
            </w:tcMar>
            <w:vAlign w:val="top"/>
          </w:tcPr>
          <w:p w:rsidR="00000000" w:rsidDel="00000000" w:rsidP="00000000" w:rsidRDefault="00000000" w:rsidRPr="00000000" w14:paraId="0000074C">
            <w:pPr>
              <w:widowControl w:val="0"/>
              <w:spacing w:line="240" w:lineRule="auto"/>
              <w:rPr/>
            </w:pPr>
            <w:r w:rsidDel="00000000" w:rsidR="00000000" w:rsidRPr="00000000">
              <w:rPr>
                <w:rtl w:val="0"/>
              </w:rPr>
              <w:t xml:space="preserve">Default value</w:t>
            </w:r>
          </w:p>
        </w:tc>
        <w:tc>
          <w:tcPr>
            <w:tcBorders>
              <w:top w:color="4d3a00" w:space="0" w:sz="8" w:val="single"/>
              <w:left w:color="4d3a00" w:space="0" w:sz="8" w:val="single"/>
              <w:bottom w:color="4d3a00" w:space="0" w:sz="12" w:val="single"/>
              <w:right w:color="4d3a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74D">
            <w:pPr>
              <w:widowControl w:val="0"/>
              <w:spacing w:line="240" w:lineRule="auto"/>
              <w:rPr/>
            </w:pPr>
            <w:r w:rsidDel="00000000" w:rsidR="00000000" w:rsidRPr="00000000">
              <w:rPr>
                <w:rtl w:val="0"/>
              </w:rPr>
              <w:t xml:space="preserve">[] (no alt)</w:t>
            </w:r>
          </w:p>
        </w:tc>
      </w:tr>
      <w:tr>
        <w:trPr>
          <w:cantSplit w:val="0"/>
          <w:trHeight w:val="440" w:hRule="atLeast"/>
          <w:tblHeader w:val="0"/>
        </w:trPr>
        <w:tc>
          <w:tcPr>
            <w:gridSpan w:val="2"/>
            <w:tcBorders>
              <w:top w:color="4d3a00" w:space="0" w:sz="12" w:val="single"/>
              <w:left w:color="4d3a00" w:space="0" w:sz="18" w:val="single"/>
              <w:bottom w:color="4d3a00" w:space="0" w:sz="12" w:val="single"/>
              <w:right w:color="741b47" w:space="0" w:sz="1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74E">
            <w:pPr>
              <w:widowControl w:val="0"/>
              <w:spacing w:line="240" w:lineRule="auto"/>
              <w:jc w:val="left"/>
              <w:rPr>
                <w:b w:val="1"/>
              </w:rPr>
            </w:pPr>
            <w:r w:rsidDel="00000000" w:rsidR="00000000" w:rsidRPr="00000000">
              <w:rPr>
                <w:b w:val="1"/>
                <w:rtl w:val="0"/>
              </w:rPr>
              <w:t xml:space="preserve">Examples</w:t>
            </w:r>
          </w:p>
        </w:tc>
      </w:tr>
      <w:tr>
        <w:trPr>
          <w:cantSplit w:val="0"/>
          <w:trHeight w:val="440" w:hRule="atLeast"/>
          <w:tblHeader w:val="0"/>
        </w:trPr>
        <w:tc>
          <w:tcPr>
            <w:tcBorders>
              <w:top w:color="4d3a00" w:space="0" w:sz="12" w:val="single"/>
              <w:left w:color="4d3a00" w:space="0" w:sz="18" w:val="single"/>
              <w:bottom w:color="4d3a00" w:space="0" w:sz="18" w:val="single"/>
              <w:right w:color="4d3a00" w:space="0" w:sz="18" w:val="single"/>
            </w:tcBorders>
            <w:shd w:fill="fff7e1" w:val="clear"/>
            <w:tcMar>
              <w:top w:w="100.0" w:type="dxa"/>
              <w:left w:w="100.0" w:type="dxa"/>
              <w:bottom w:w="100.0" w:type="dxa"/>
              <w:right w:w="100.0" w:type="dxa"/>
            </w:tcMar>
            <w:vAlign w:val="top"/>
          </w:tcPr>
          <w:p w:rsidR="00000000" w:rsidDel="00000000" w:rsidP="00000000" w:rsidRDefault="00000000" w:rsidRPr="00000000" w14:paraId="00000750">
            <w:pPr>
              <w:widowControl w:val="0"/>
              <w:spacing w:line="240" w:lineRule="auto"/>
              <w:jc w:val="left"/>
              <w:rPr/>
            </w:pPr>
            <w:r w:rsidDel="00000000" w:rsidR="00000000" w:rsidRPr="00000000">
              <w:rPr>
                <w:rtl w:val="0"/>
              </w:rPr>
              <w:t xml:space="preserve">Simple use of the property</w:t>
            </w:r>
          </w:p>
        </w:tc>
        <w:tc>
          <w:tcPr>
            <w:tcBorders>
              <w:top w:color="4d3a00" w:space="0" w:sz="12" w:val="single"/>
              <w:left w:color="4d3a00" w:space="0" w:sz="18" w:val="single"/>
              <w:bottom w:color="4d3a00" w:space="0" w:sz="18" w:val="single"/>
              <w:right w:color="4d3a00" w:space="0" w:sz="18" w:val="single"/>
            </w:tcBorders>
            <w:shd w:fill="1e1e1e" w:val="clear"/>
            <w:tcMar>
              <w:top w:w="100.0" w:type="dxa"/>
              <w:left w:w="100.0" w:type="dxa"/>
              <w:bottom w:w="100.0" w:type="dxa"/>
              <w:right w:w="100.0" w:type="dxa"/>
            </w:tcMar>
            <w:vAlign w:val="top"/>
          </w:tcPr>
          <w:p w:rsidR="00000000" w:rsidDel="00000000" w:rsidP="00000000" w:rsidRDefault="00000000" w:rsidRPr="00000000" w14:paraId="00000751">
            <w:pPr>
              <w:widowControl w:val="0"/>
              <w:spacing w:line="240" w:lineRule="auto"/>
              <w:jc w:val="left"/>
              <w:rPr/>
            </w:pPr>
            <w:r w:rsidDel="00000000" w:rsidR="00000000" w:rsidRPr="00000000">
              <w:rPr>
                <w:rtl w:val="0"/>
              </w:rPr>
            </w:r>
          </w:p>
        </w:tc>
      </w:tr>
    </w:tbl>
    <w:p w:rsidR="00000000" w:rsidDel="00000000" w:rsidP="00000000" w:rsidRDefault="00000000" w:rsidRPr="00000000" w14:paraId="00000752">
      <w:pPr>
        <w:pStyle w:val="Heading4"/>
        <w:keepNext w:val="1"/>
        <w:keepLines w:val="1"/>
        <w:pageBreakBefore w:val="0"/>
        <w:widowControl w:val="1"/>
        <w:pBdr>
          <w:top w:space="0" w:sz="0" w:val="nil"/>
          <w:left w:space="0" w:sz="0" w:val="nil"/>
          <w:bottom w:space="0" w:sz="0" w:val="nil"/>
          <w:right w:space="0" w:sz="0" w:val="nil"/>
          <w:between w:space="0" w:sz="0" w:val="nil"/>
        </w:pBdr>
        <w:shd w:fill="auto" w:val="clear"/>
        <w:spacing w:after="80" w:before="280" w:line="276" w:lineRule="auto"/>
        <w:ind w:left="0" w:right="0" w:firstLine="0"/>
        <w:jc w:val="both"/>
        <w:rPr/>
      </w:pPr>
      <w:bookmarkStart w:colFirst="0" w:colLast="0" w:name="_yovr9b29lsz9" w:id="191"/>
      <w:bookmarkEnd w:id="191"/>
      <w:r w:rsidDel="00000000" w:rsidR="00000000" w:rsidRPr="00000000">
        <w:rPr>
          <w:rtl w:val="0"/>
        </w:rPr>
        <w:t xml:space="preserve">Xpan</w:t>
      </w:r>
      <w:r w:rsidDel="00000000" w:rsidR="00000000" w:rsidRPr="00000000">
        <w:rPr>
          <w:rtl w:val="0"/>
        </w:rPr>
        <w:t xml:space="preserve">s</w:t>
      </w:r>
    </w:p>
    <w:tbl>
      <w:tblPr>
        <w:tblStyle w:val="Table9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20"/>
        <w:gridCol w:w="7740"/>
        <w:tblGridChange w:id="0">
          <w:tblGrid>
            <w:gridCol w:w="1620"/>
            <w:gridCol w:w="7740"/>
          </w:tblGrid>
        </w:tblGridChange>
      </w:tblGrid>
      <w:tr>
        <w:trPr>
          <w:cantSplit w:val="0"/>
          <w:trHeight w:val="390" w:hRule="atLeast"/>
          <w:tblHeader w:val="0"/>
        </w:trPr>
        <w:tc>
          <w:tcPr>
            <w:tcBorders>
              <w:top w:color="4d3a00" w:space="0" w:sz="18" w:val="single"/>
              <w:left w:color="4d3a00" w:space="0" w:sz="18" w:val="single"/>
              <w:bottom w:color="4d3a00" w:space="0" w:sz="12" w:val="single"/>
              <w:right w:color="4d3a00" w:space="0" w:sz="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753">
            <w:pPr>
              <w:jc w:val="left"/>
              <w:rPr>
                <w:sz w:val="22"/>
                <w:szCs w:val="22"/>
              </w:rPr>
            </w:pPr>
            <w:r w:rsidDel="00000000" w:rsidR="00000000" w:rsidRPr="00000000">
              <w:rPr>
                <w:sz w:val="22"/>
                <w:szCs w:val="22"/>
                <w:rtl w:val="0"/>
              </w:rPr>
              <w:t xml:space="preserve">Property name</w:t>
            </w:r>
          </w:p>
        </w:tc>
        <w:tc>
          <w:tcPr>
            <w:tcBorders>
              <w:top w:color="4d3a00" w:space="0" w:sz="18" w:val="single"/>
              <w:left w:color="4d3a00" w:space="0" w:sz="8" w:val="single"/>
              <w:bottom w:color="4d3a00" w:space="0" w:sz="12" w:val="single"/>
              <w:right w:color="4d3a00" w:space="0" w:sz="1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754">
            <w:pPr>
              <w:jc w:val="left"/>
              <w:rPr/>
            </w:pPr>
            <w:r w:rsidDel="00000000" w:rsidR="00000000" w:rsidRPr="00000000">
              <w:rPr>
                <w:rtl w:val="0"/>
              </w:rPr>
              <w:t xml:space="preserve">xpans</w:t>
            </w:r>
          </w:p>
        </w:tc>
      </w:tr>
      <w:tr>
        <w:trPr>
          <w:cantSplit w:val="0"/>
          <w:trHeight w:val="360" w:hRule="atLeast"/>
          <w:tblHeader w:val="0"/>
        </w:trPr>
        <w:tc>
          <w:tcPr>
            <w:gridSpan w:val="2"/>
            <w:tcBorders>
              <w:top w:color="4d3a00" w:space="0" w:sz="12" w:val="single"/>
              <w:left w:color="4d3a00" w:space="0" w:sz="18" w:val="single"/>
              <w:bottom w:color="4d3a00" w:space="0" w:sz="8" w:val="single"/>
              <w:right w:color="4d3a00" w:space="0" w:sz="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755">
            <w:pPr>
              <w:widowControl w:val="0"/>
              <w:spacing w:line="240" w:lineRule="auto"/>
              <w:rPr>
                <w:b w:val="1"/>
              </w:rPr>
            </w:pPr>
            <w:r w:rsidDel="00000000" w:rsidR="00000000" w:rsidRPr="00000000">
              <w:rPr>
                <w:b w:val="1"/>
                <w:rtl w:val="0"/>
              </w:rPr>
              <w:t xml:space="preserve">Explanation</w:t>
            </w:r>
          </w:p>
        </w:tc>
      </w:tr>
      <w:tr>
        <w:trPr>
          <w:cantSplit w:val="0"/>
          <w:trHeight w:val="975" w:hRule="atLeast"/>
          <w:tblHeader w:val="0"/>
        </w:trPr>
        <w:tc>
          <w:tcPr>
            <w:gridSpan w:val="2"/>
            <w:tcBorders>
              <w:top w:color="4d3a00" w:space="0" w:sz="12" w:val="single"/>
              <w:left w:color="4d3a00" w:space="0" w:sz="18" w:val="single"/>
              <w:bottom w:color="4d3a00" w:space="0" w:sz="8" w:val="single"/>
              <w:right w:color="4d3a00" w:space="0" w:sz="8" w:val="single"/>
            </w:tcBorders>
            <w:tcMar>
              <w:top w:w="100.0" w:type="dxa"/>
              <w:left w:w="100.0" w:type="dxa"/>
              <w:bottom w:w="100.0" w:type="dxa"/>
              <w:right w:w="100.0" w:type="dxa"/>
            </w:tcMar>
            <w:vAlign w:val="top"/>
          </w:tcPr>
          <w:p w:rsidR="00000000" w:rsidDel="00000000" w:rsidP="00000000" w:rsidRDefault="00000000" w:rsidRPr="00000000" w14:paraId="00000757">
            <w:pPr>
              <w:rPr/>
            </w:pPr>
            <w:r w:rsidDel="00000000" w:rsidR="00000000" w:rsidRPr="00000000">
              <w:rPr>
                <w:rtl w:val="0"/>
              </w:rPr>
              <w:t xml:space="preserve">A list of aspects to be applied to all “exterior spheres” (i.e. all cards the player can interact with), similar to recipe aspects but with a different scope. Essentially, it is a way to trigger </w:t>
            </w:r>
            <w:r w:rsidDel="00000000" w:rsidR="00000000" w:rsidRPr="00000000">
              <w:rPr>
                <w:rtl w:val="0"/>
              </w:rPr>
              <w:t xml:space="preserve">xtriggers</w:t>
            </w:r>
            <w:r w:rsidDel="00000000" w:rsidR="00000000" w:rsidRPr="00000000">
              <w:rPr>
                <w:rtl w:val="0"/>
              </w:rPr>
              <w:t xml:space="preserve"> on the whole table.</w:t>
            </w:r>
          </w:p>
          <w:p w:rsidR="00000000" w:rsidDel="00000000" w:rsidP="00000000" w:rsidRDefault="00000000" w:rsidRPr="00000000" w14:paraId="00000758">
            <w:pPr>
              <w:rPr/>
            </w:pPr>
            <w:r w:rsidDel="00000000" w:rsidR="00000000" w:rsidRPr="00000000">
              <w:rPr>
                <w:rtl w:val="0"/>
              </w:rPr>
            </w:r>
          </w:p>
        </w:tc>
      </w:tr>
      <w:tr>
        <w:trPr>
          <w:cantSplit w:val="0"/>
          <w:tblHeader w:val="0"/>
        </w:trPr>
        <w:tc>
          <w:tcPr>
            <w:tcBorders>
              <w:top w:color="4d3a00" w:space="0" w:sz="8" w:val="single"/>
              <w:left w:color="4d3a00" w:space="0" w:sz="18" w:val="single"/>
              <w:bottom w:color="4d3a00" w:space="0" w:sz="12" w:val="single"/>
              <w:right w:color="4d3a00" w:space="0" w:sz="8" w:val="single"/>
            </w:tcBorders>
            <w:shd w:fill="fff7e1" w:val="clear"/>
            <w:tcMar>
              <w:top w:w="100.0" w:type="dxa"/>
              <w:left w:w="100.0" w:type="dxa"/>
              <w:bottom w:w="100.0" w:type="dxa"/>
              <w:right w:w="100.0" w:type="dxa"/>
            </w:tcMar>
            <w:vAlign w:val="top"/>
          </w:tcPr>
          <w:p w:rsidR="00000000" w:rsidDel="00000000" w:rsidP="00000000" w:rsidRDefault="00000000" w:rsidRPr="00000000" w14:paraId="0000075A">
            <w:pPr>
              <w:widowControl w:val="0"/>
              <w:spacing w:line="240" w:lineRule="auto"/>
              <w:rPr/>
            </w:pPr>
            <w:r w:rsidDel="00000000" w:rsidR="00000000" w:rsidRPr="00000000">
              <w:rPr>
                <w:rtl w:val="0"/>
              </w:rPr>
              <w:t xml:space="preserve">Default value</w:t>
            </w:r>
          </w:p>
        </w:tc>
        <w:tc>
          <w:tcPr>
            <w:tcBorders>
              <w:top w:color="4d3a00" w:space="0" w:sz="8" w:val="single"/>
              <w:left w:color="4d3a00" w:space="0" w:sz="8" w:val="single"/>
              <w:bottom w:color="4d3a00" w:space="0" w:sz="12" w:val="single"/>
              <w:right w:color="4d3a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75B">
            <w:pPr>
              <w:widowControl w:val="0"/>
              <w:spacing w:line="240" w:lineRule="auto"/>
              <w:rPr/>
            </w:pPr>
            <w:r w:rsidDel="00000000" w:rsidR="00000000" w:rsidRPr="00000000">
              <w:rPr>
                <w:rtl w:val="0"/>
              </w:rPr>
              <w:t xml:space="preserve">[] (no alt)</w:t>
            </w:r>
          </w:p>
        </w:tc>
      </w:tr>
      <w:tr>
        <w:trPr>
          <w:cantSplit w:val="0"/>
          <w:trHeight w:val="440" w:hRule="atLeast"/>
          <w:tblHeader w:val="0"/>
        </w:trPr>
        <w:tc>
          <w:tcPr>
            <w:gridSpan w:val="2"/>
            <w:tcBorders>
              <w:top w:color="4d3a00" w:space="0" w:sz="12" w:val="single"/>
              <w:left w:color="4d3a00" w:space="0" w:sz="18" w:val="single"/>
              <w:bottom w:color="4d3a00" w:space="0" w:sz="12" w:val="single"/>
              <w:right w:color="741b47" w:space="0" w:sz="1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75C">
            <w:pPr>
              <w:widowControl w:val="0"/>
              <w:spacing w:line="240" w:lineRule="auto"/>
              <w:jc w:val="left"/>
              <w:rPr>
                <w:b w:val="1"/>
              </w:rPr>
            </w:pPr>
            <w:r w:rsidDel="00000000" w:rsidR="00000000" w:rsidRPr="00000000">
              <w:rPr>
                <w:b w:val="1"/>
                <w:rtl w:val="0"/>
              </w:rPr>
              <w:t xml:space="preserve">Examples</w:t>
            </w:r>
          </w:p>
        </w:tc>
      </w:tr>
      <w:tr>
        <w:trPr>
          <w:cantSplit w:val="0"/>
          <w:trHeight w:val="440" w:hRule="atLeast"/>
          <w:tblHeader w:val="0"/>
        </w:trPr>
        <w:tc>
          <w:tcPr>
            <w:tcBorders>
              <w:top w:color="4d3a00" w:space="0" w:sz="12" w:val="single"/>
              <w:left w:color="4d3a00" w:space="0" w:sz="18" w:val="single"/>
              <w:bottom w:color="4d3a00" w:space="0" w:sz="18" w:val="single"/>
              <w:right w:color="4d3a00" w:space="0" w:sz="18" w:val="single"/>
            </w:tcBorders>
            <w:shd w:fill="fff7e1" w:val="clear"/>
            <w:tcMar>
              <w:top w:w="100.0" w:type="dxa"/>
              <w:left w:w="100.0" w:type="dxa"/>
              <w:bottom w:w="100.0" w:type="dxa"/>
              <w:right w:w="100.0" w:type="dxa"/>
            </w:tcMar>
            <w:vAlign w:val="top"/>
          </w:tcPr>
          <w:p w:rsidR="00000000" w:rsidDel="00000000" w:rsidP="00000000" w:rsidRDefault="00000000" w:rsidRPr="00000000" w14:paraId="0000075E">
            <w:pPr>
              <w:widowControl w:val="0"/>
              <w:spacing w:line="240" w:lineRule="auto"/>
              <w:jc w:val="left"/>
              <w:rPr/>
            </w:pPr>
            <w:r w:rsidDel="00000000" w:rsidR="00000000" w:rsidRPr="00000000">
              <w:rPr>
                <w:rtl w:val="0"/>
              </w:rPr>
              <w:t xml:space="preserve">Simple use of the property</w:t>
            </w:r>
          </w:p>
        </w:tc>
        <w:tc>
          <w:tcPr>
            <w:tcBorders>
              <w:top w:color="4d3a00" w:space="0" w:sz="12" w:val="single"/>
              <w:left w:color="4d3a00" w:space="0" w:sz="18" w:val="single"/>
              <w:bottom w:color="4d3a00" w:space="0" w:sz="18" w:val="single"/>
              <w:right w:color="4d3a00" w:space="0" w:sz="18" w:val="single"/>
            </w:tcBorders>
            <w:shd w:fill="1e1e1e" w:val="clear"/>
            <w:tcMar>
              <w:top w:w="100.0" w:type="dxa"/>
              <w:left w:w="100.0" w:type="dxa"/>
              <w:bottom w:w="100.0" w:type="dxa"/>
              <w:right w:w="100.0" w:type="dxa"/>
            </w:tcMar>
            <w:vAlign w:val="top"/>
          </w:tcPr>
          <w:p w:rsidR="00000000" w:rsidDel="00000000" w:rsidP="00000000" w:rsidRDefault="00000000" w:rsidRPr="00000000" w14:paraId="0000075F">
            <w:pPr>
              <w:widowControl w:val="0"/>
              <w:spacing w:line="240" w:lineRule="auto"/>
              <w:jc w:val="left"/>
              <w:rPr/>
            </w:pPr>
            <w:r w:rsidDel="00000000" w:rsidR="00000000" w:rsidRPr="00000000">
              <w:rPr>
                <w:rtl w:val="0"/>
              </w:rPr>
            </w:r>
          </w:p>
        </w:tc>
      </w:tr>
    </w:tbl>
    <w:p w:rsidR="00000000" w:rsidDel="00000000" w:rsidP="00000000" w:rsidRDefault="00000000" w:rsidRPr="00000000" w14:paraId="00000760">
      <w:pPr>
        <w:pStyle w:val="Heading4"/>
        <w:keepNext w:val="1"/>
        <w:keepLines w:val="1"/>
        <w:pageBreakBefore w:val="0"/>
        <w:widowControl w:val="1"/>
        <w:pBdr>
          <w:top w:space="0" w:sz="0" w:val="nil"/>
          <w:left w:space="0" w:sz="0" w:val="nil"/>
          <w:bottom w:space="0" w:sz="0" w:val="nil"/>
          <w:right w:space="0" w:sz="0" w:val="nil"/>
          <w:between w:space="0" w:sz="0" w:val="nil"/>
        </w:pBdr>
        <w:shd w:fill="auto" w:val="clear"/>
        <w:spacing w:after="80" w:before="280" w:line="276" w:lineRule="auto"/>
        <w:ind w:left="0" w:right="0" w:firstLine="0"/>
        <w:jc w:val="both"/>
        <w:rPr>
          <w:color w:val="000000"/>
          <w:sz w:val="24"/>
          <w:szCs w:val="24"/>
        </w:rPr>
      </w:pPr>
      <w:bookmarkStart w:colFirst="0" w:colLast="0" w:name="_jzvki0cavttw" w:id="192"/>
      <w:bookmarkEnd w:id="192"/>
      <w:r w:rsidDel="00000000" w:rsidR="00000000" w:rsidRPr="00000000">
        <w:br w:type="page"/>
      </w:r>
      <w:r w:rsidDel="00000000" w:rsidR="00000000" w:rsidRPr="00000000">
        <w:rPr>
          <w:rtl w:val="0"/>
        </w:rPr>
      </w:r>
    </w:p>
    <w:p w:rsidR="00000000" w:rsidDel="00000000" w:rsidP="00000000" w:rsidRDefault="00000000" w:rsidRPr="00000000" w14:paraId="00000761">
      <w:pPr>
        <w:pStyle w:val="Heading4"/>
        <w:rPr/>
      </w:pPr>
      <w:bookmarkStart w:colFirst="0" w:colLast="0" w:name="_i5d8tb1rzb0o" w:id="193"/>
      <w:bookmarkEnd w:id="193"/>
      <w:r w:rsidDel="00000000" w:rsidR="00000000" w:rsidRPr="00000000">
        <w:rPr>
          <w:color w:val="000000"/>
          <w:sz w:val="24"/>
          <w:szCs w:val="24"/>
          <w:rtl w:val="0"/>
        </w:rPr>
        <w:t xml:space="preserve">🐓 </w:t>
      </w:r>
      <w:r w:rsidDel="00000000" w:rsidR="00000000" w:rsidRPr="00000000">
        <w:rPr>
          <w:rtl w:val="0"/>
        </w:rPr>
        <w:t xml:space="preserve">Preview Label</w:t>
      </w:r>
    </w:p>
    <w:tbl>
      <w:tblPr>
        <w:tblStyle w:val="Table10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20"/>
        <w:gridCol w:w="7740"/>
        <w:tblGridChange w:id="0">
          <w:tblGrid>
            <w:gridCol w:w="1620"/>
            <w:gridCol w:w="7740"/>
          </w:tblGrid>
        </w:tblGridChange>
      </w:tblGrid>
      <w:tr>
        <w:trPr>
          <w:cantSplit w:val="0"/>
          <w:trHeight w:val="165" w:hRule="atLeast"/>
          <w:tblHeader w:val="0"/>
        </w:trPr>
        <w:tc>
          <w:tcPr>
            <w:tcBorders>
              <w:top w:color="4d3a00" w:space="0" w:sz="18" w:val="single"/>
              <w:left w:color="4d3a00" w:space="0" w:sz="18" w:val="single"/>
              <w:bottom w:color="4d3a00" w:space="0" w:sz="12" w:val="single"/>
              <w:right w:color="4d3a00" w:space="0" w:sz="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762">
            <w:pPr>
              <w:jc w:val="left"/>
              <w:rPr>
                <w:sz w:val="22"/>
                <w:szCs w:val="22"/>
              </w:rPr>
            </w:pPr>
            <w:r w:rsidDel="00000000" w:rsidR="00000000" w:rsidRPr="00000000">
              <w:rPr>
                <w:sz w:val="22"/>
                <w:szCs w:val="22"/>
                <w:rtl w:val="0"/>
              </w:rPr>
              <w:t xml:space="preserve">Property name</w:t>
            </w:r>
          </w:p>
        </w:tc>
        <w:tc>
          <w:tcPr>
            <w:tcBorders>
              <w:top w:color="4d3a00" w:space="0" w:sz="18" w:val="single"/>
              <w:left w:color="4d3a00" w:space="0" w:sz="8" w:val="single"/>
              <w:bottom w:color="4d3a00" w:space="0" w:sz="12" w:val="single"/>
              <w:right w:color="4d3a00" w:space="0" w:sz="1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763">
            <w:pPr>
              <w:jc w:val="left"/>
              <w:rPr/>
            </w:pPr>
            <w:r w:rsidDel="00000000" w:rsidR="00000000" w:rsidRPr="00000000">
              <w:rPr>
                <w:rtl w:val="0"/>
              </w:rPr>
              <w:t xml:space="preserve">previewLabel</w:t>
            </w:r>
          </w:p>
        </w:tc>
      </w:tr>
      <w:tr>
        <w:trPr>
          <w:cantSplit w:val="0"/>
          <w:trHeight w:val="975" w:hRule="atLeast"/>
          <w:tblHeader w:val="0"/>
        </w:trPr>
        <w:tc>
          <w:tcPr>
            <w:tcBorders>
              <w:top w:color="4d3a00" w:space="0" w:sz="12" w:val="single"/>
              <w:left w:color="4d3a00" w:space="0" w:sz="18" w:val="single"/>
              <w:bottom w:color="4d3a00" w:space="0" w:sz="8" w:val="single"/>
              <w:right w:color="4d3a00" w:space="0" w:sz="8" w:val="single"/>
            </w:tcBorders>
            <w:shd w:fill="fff7e1" w:val="clear"/>
            <w:tcMar>
              <w:top w:w="100.0" w:type="dxa"/>
              <w:left w:w="100.0" w:type="dxa"/>
              <w:bottom w:w="100.0" w:type="dxa"/>
              <w:right w:w="100.0" w:type="dxa"/>
            </w:tcMar>
            <w:vAlign w:val="top"/>
          </w:tcPr>
          <w:p w:rsidR="00000000" w:rsidDel="00000000" w:rsidP="00000000" w:rsidRDefault="00000000" w:rsidRPr="00000000" w14:paraId="00000764">
            <w:pPr>
              <w:widowControl w:val="0"/>
              <w:spacing w:line="240" w:lineRule="auto"/>
              <w:rPr/>
            </w:pPr>
            <w:r w:rsidDel="00000000" w:rsidR="00000000" w:rsidRPr="00000000">
              <w:rPr>
                <w:rtl w:val="0"/>
              </w:rPr>
              <w:t xml:space="preserve">Explanation</w:t>
            </w:r>
          </w:p>
        </w:tc>
        <w:tc>
          <w:tcPr>
            <w:tcBorders>
              <w:top w:color="4d3a00" w:space="0" w:sz="12" w:val="single"/>
              <w:left w:color="4d3a00" w:space="0" w:sz="8" w:val="single"/>
              <w:bottom w:color="4d3a00" w:space="0" w:sz="8" w:val="single"/>
              <w:right w:color="4d3a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765">
            <w:pPr>
              <w:rPr/>
            </w:pPr>
            <w:r w:rsidDel="00000000" w:rsidR="00000000" w:rsidRPr="00000000">
              <w:rPr>
                <w:rtl w:val="0"/>
              </w:rPr>
              <w:t xml:space="preserve">If defined, this text will be displayed as the recipe's label </w:t>
            </w:r>
            <w:r w:rsidDel="00000000" w:rsidR="00000000" w:rsidRPr="00000000">
              <w:rPr>
                <w:b w:val="1"/>
                <w:rtl w:val="0"/>
              </w:rPr>
              <w:t xml:space="preserve">before the recipe is started by the player.</w:t>
            </w:r>
            <w:r w:rsidDel="00000000" w:rsidR="00000000" w:rsidRPr="00000000">
              <w:rPr>
                <w:rtl w:val="0"/>
              </w:rPr>
              <w:t xml:space="preserve"> It lets you define a different label from the one displayed during the warmup. If no previewLabel is defined, the label property will be displayed instead.</w:t>
            </w:r>
          </w:p>
          <w:p w:rsidR="00000000" w:rsidDel="00000000" w:rsidP="00000000" w:rsidRDefault="00000000" w:rsidRPr="00000000" w14:paraId="00000766">
            <w:pPr>
              <w:rPr/>
            </w:pPr>
            <w:r w:rsidDel="00000000" w:rsidR="00000000" w:rsidRPr="00000000">
              <w:rPr>
                <w:rtl w:val="0"/>
              </w:rPr>
            </w:r>
          </w:p>
          <w:p w:rsidR="00000000" w:rsidDel="00000000" w:rsidP="00000000" w:rsidRDefault="00000000" w:rsidRPr="00000000" w14:paraId="00000767">
            <w:pPr>
              <w:rPr/>
            </w:pPr>
            <w:r w:rsidDel="00000000" w:rsidR="00000000" w:rsidRPr="00000000">
              <w:rPr>
                <w:rtl w:val="0"/>
              </w:rPr>
              <w:t xml:space="preserve">previewLabel supports refinement blocks.</w:t>
            </w:r>
          </w:p>
        </w:tc>
      </w:tr>
      <w:tr>
        <w:trPr>
          <w:cantSplit w:val="0"/>
          <w:tblHeader w:val="0"/>
        </w:trPr>
        <w:tc>
          <w:tcPr>
            <w:tcBorders>
              <w:top w:color="4d3a00" w:space="0" w:sz="8" w:val="single"/>
              <w:left w:color="4d3a00" w:space="0" w:sz="18" w:val="single"/>
              <w:bottom w:color="4d3a00" w:space="0" w:sz="12" w:val="single"/>
              <w:right w:color="4d3a00" w:space="0" w:sz="8" w:val="single"/>
            </w:tcBorders>
            <w:shd w:fill="fff7e1" w:val="clear"/>
            <w:tcMar>
              <w:top w:w="100.0" w:type="dxa"/>
              <w:left w:w="100.0" w:type="dxa"/>
              <w:bottom w:w="100.0" w:type="dxa"/>
              <w:right w:w="100.0" w:type="dxa"/>
            </w:tcMar>
            <w:vAlign w:val="top"/>
          </w:tcPr>
          <w:p w:rsidR="00000000" w:rsidDel="00000000" w:rsidP="00000000" w:rsidRDefault="00000000" w:rsidRPr="00000000" w14:paraId="00000768">
            <w:pPr>
              <w:widowControl w:val="0"/>
              <w:spacing w:line="240" w:lineRule="auto"/>
              <w:rPr/>
            </w:pPr>
            <w:r w:rsidDel="00000000" w:rsidR="00000000" w:rsidRPr="00000000">
              <w:rPr>
                <w:rtl w:val="0"/>
              </w:rPr>
              <w:t xml:space="preserve">Default value</w:t>
            </w:r>
          </w:p>
        </w:tc>
        <w:tc>
          <w:tcPr>
            <w:tcBorders>
              <w:top w:color="4d3a00" w:space="0" w:sz="8" w:val="single"/>
              <w:left w:color="4d3a00" w:space="0" w:sz="8" w:val="single"/>
              <w:bottom w:color="4d3a00" w:space="0" w:sz="12" w:val="single"/>
              <w:right w:color="4d3a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769">
            <w:pPr>
              <w:widowControl w:val="0"/>
              <w:spacing w:line="240" w:lineRule="auto"/>
              <w:rPr/>
            </w:pPr>
            <w:r w:rsidDel="00000000" w:rsidR="00000000" w:rsidRPr="00000000">
              <w:rPr>
                <w:rtl w:val="0"/>
              </w:rPr>
              <w:t xml:space="preserve">"" (empty string).</w:t>
            </w:r>
          </w:p>
        </w:tc>
      </w:tr>
      <w:tr>
        <w:trPr>
          <w:cantSplit w:val="0"/>
          <w:trHeight w:val="440" w:hRule="atLeast"/>
          <w:tblHeader w:val="0"/>
        </w:trPr>
        <w:tc>
          <w:tcPr>
            <w:gridSpan w:val="2"/>
            <w:tcBorders>
              <w:top w:color="4d3a00" w:space="0" w:sz="12" w:val="single"/>
              <w:left w:color="4d3a00" w:space="0" w:sz="18" w:val="single"/>
              <w:bottom w:color="4d3a00" w:space="0" w:sz="12" w:val="single"/>
              <w:right w:color="741b47" w:space="0" w:sz="1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76A">
            <w:pPr>
              <w:widowControl w:val="0"/>
              <w:spacing w:line="240" w:lineRule="auto"/>
              <w:jc w:val="left"/>
              <w:rPr>
                <w:b w:val="1"/>
              </w:rPr>
            </w:pPr>
            <w:r w:rsidDel="00000000" w:rsidR="00000000" w:rsidRPr="00000000">
              <w:rPr>
                <w:b w:val="1"/>
                <w:rtl w:val="0"/>
              </w:rPr>
              <w:t xml:space="preserve">Examples</w:t>
            </w:r>
          </w:p>
        </w:tc>
      </w:tr>
      <w:tr>
        <w:trPr>
          <w:cantSplit w:val="0"/>
          <w:trHeight w:val="440" w:hRule="atLeast"/>
          <w:tblHeader w:val="0"/>
        </w:trPr>
        <w:tc>
          <w:tcPr>
            <w:tcBorders>
              <w:top w:color="4d3a00" w:space="0" w:sz="12" w:val="single"/>
              <w:left w:color="4d3a00" w:space="0" w:sz="18" w:val="single"/>
              <w:bottom w:color="4d3a00" w:space="0" w:sz="18" w:val="single"/>
              <w:right w:color="4d3a00" w:space="0" w:sz="18" w:val="single"/>
            </w:tcBorders>
            <w:shd w:fill="fff7e1" w:val="clear"/>
            <w:tcMar>
              <w:top w:w="100.0" w:type="dxa"/>
              <w:left w:w="100.0" w:type="dxa"/>
              <w:bottom w:w="100.0" w:type="dxa"/>
              <w:right w:w="100.0" w:type="dxa"/>
            </w:tcMar>
            <w:vAlign w:val="top"/>
          </w:tcPr>
          <w:p w:rsidR="00000000" w:rsidDel="00000000" w:rsidP="00000000" w:rsidRDefault="00000000" w:rsidRPr="00000000" w14:paraId="0000076C">
            <w:pPr>
              <w:widowControl w:val="0"/>
              <w:spacing w:line="240" w:lineRule="auto"/>
              <w:jc w:val="left"/>
              <w:rPr/>
            </w:pPr>
            <w:r w:rsidDel="00000000" w:rsidR="00000000" w:rsidRPr="00000000">
              <w:rPr>
                <w:rtl w:val="0"/>
              </w:rPr>
              <w:t xml:space="preserve">Simple use of the property</w:t>
            </w:r>
          </w:p>
        </w:tc>
        <w:tc>
          <w:tcPr>
            <w:tcBorders>
              <w:top w:color="4d3a00" w:space="0" w:sz="12" w:val="single"/>
              <w:left w:color="4d3a00" w:space="0" w:sz="18" w:val="single"/>
              <w:bottom w:color="4d3a00" w:space="0" w:sz="18" w:val="single"/>
              <w:right w:color="4d3a00" w:space="0" w:sz="18" w:val="single"/>
            </w:tcBorders>
            <w:shd w:fill="1e1e1e" w:val="clear"/>
            <w:tcMar>
              <w:top w:w="100.0" w:type="dxa"/>
              <w:left w:w="100.0" w:type="dxa"/>
              <w:bottom w:w="100.0" w:type="dxa"/>
              <w:right w:w="100.0" w:type="dxa"/>
            </w:tcMar>
            <w:vAlign w:val="top"/>
          </w:tcPr>
          <w:p w:rsidR="00000000" w:rsidDel="00000000" w:rsidP="00000000" w:rsidRDefault="00000000" w:rsidRPr="00000000" w14:paraId="0000076D">
            <w:pPr>
              <w:widowControl w:val="0"/>
              <w:shd w:fill="1e1e1e" w:val="clear"/>
              <w:spacing w:line="325.71428571428567" w:lineRule="auto"/>
              <w:jc w:val="left"/>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76E">
            <w:pPr>
              <w:widowControl w:val="0"/>
              <w:shd w:fill="1e1e1e" w:val="clear"/>
              <w:spacing w:line="325.71428571428567" w:lineRule="auto"/>
              <w:jc w:val="left"/>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"myid"</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76F">
            <w:pPr>
              <w:widowControl w:val="0"/>
              <w:shd w:fill="1e1e1e" w:val="clear"/>
              <w:spacing w:line="325.71428571428567" w:lineRule="auto"/>
              <w:jc w:val="left"/>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"actionId"</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"explore"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770">
            <w:pPr>
              <w:widowControl w:val="0"/>
              <w:shd w:fill="1e1e1e" w:val="clear"/>
              <w:spacing w:line="325.71428571428567" w:lineRule="auto"/>
              <w:jc w:val="left"/>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"previewLabel"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"Going For a Walk?"</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771">
            <w:pPr>
              <w:widowControl w:val="0"/>
              <w:shd w:fill="1e1e1e" w:val="clear"/>
              <w:spacing w:line="325.71428571428567" w:lineRule="auto"/>
              <w:jc w:val="left"/>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"label"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"A Pleasant Walk"</w:t>
            </w:r>
          </w:p>
          <w:p w:rsidR="00000000" w:rsidDel="00000000" w:rsidP="00000000" w:rsidRDefault="00000000" w:rsidRPr="00000000" w14:paraId="00000772">
            <w:pPr>
              <w:widowControl w:val="0"/>
              <w:shd w:fill="1e1e1e" w:val="clear"/>
              <w:spacing w:line="325.71428571428567" w:lineRule="auto"/>
              <w:jc w:val="left"/>
              <w:rPr/>
            </w:pP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tl w:val="0"/>
              </w:rPr>
            </w:r>
          </w:p>
        </w:tc>
      </w:tr>
    </w:tbl>
    <w:p w:rsidR="00000000" w:rsidDel="00000000" w:rsidP="00000000" w:rsidRDefault="00000000" w:rsidRPr="00000000" w14:paraId="00000773">
      <w:pPr>
        <w:pStyle w:val="Heading4"/>
        <w:rPr>
          <w:color w:val="000000"/>
          <w:sz w:val="24"/>
          <w:szCs w:val="24"/>
        </w:rPr>
      </w:pPr>
      <w:bookmarkStart w:colFirst="0" w:colLast="0" w:name="_sjfb136a90gg" w:id="194"/>
      <w:bookmarkEnd w:id="194"/>
      <w:r w:rsidDel="00000000" w:rsidR="00000000" w:rsidRPr="00000000">
        <w:rPr>
          <w:rtl w:val="0"/>
        </w:rPr>
      </w:r>
    </w:p>
    <w:p w:rsidR="00000000" w:rsidDel="00000000" w:rsidP="00000000" w:rsidRDefault="00000000" w:rsidRPr="00000000" w14:paraId="00000774">
      <w:pPr>
        <w:pStyle w:val="Heading4"/>
        <w:rPr>
          <w:color w:val="000000"/>
          <w:sz w:val="24"/>
          <w:szCs w:val="24"/>
        </w:rPr>
      </w:pPr>
      <w:bookmarkStart w:colFirst="0" w:colLast="0" w:name="_ohltc757ze5e" w:id="195"/>
      <w:bookmarkEnd w:id="195"/>
      <w:r w:rsidDel="00000000" w:rsidR="00000000" w:rsidRPr="00000000">
        <w:br w:type="page"/>
      </w:r>
      <w:r w:rsidDel="00000000" w:rsidR="00000000" w:rsidRPr="00000000">
        <w:rPr>
          <w:rtl w:val="0"/>
        </w:rPr>
      </w:r>
    </w:p>
    <w:p w:rsidR="00000000" w:rsidDel="00000000" w:rsidP="00000000" w:rsidRDefault="00000000" w:rsidRPr="00000000" w14:paraId="00000775">
      <w:pPr>
        <w:pStyle w:val="Heading4"/>
        <w:rPr/>
      </w:pPr>
      <w:bookmarkStart w:colFirst="0" w:colLast="0" w:name="_97svaces96u9" w:id="196"/>
      <w:bookmarkEnd w:id="196"/>
      <w:r w:rsidDel="00000000" w:rsidR="00000000" w:rsidRPr="00000000">
        <w:rPr>
          <w:color w:val="000000"/>
          <w:sz w:val="24"/>
          <w:szCs w:val="24"/>
          <w:rtl w:val="0"/>
        </w:rPr>
        <w:t xml:space="preserve">🐓 </w:t>
      </w:r>
      <w:r w:rsidDel="00000000" w:rsidR="00000000" w:rsidRPr="00000000">
        <w:rPr>
          <w:rtl w:val="0"/>
        </w:rPr>
        <w:t xml:space="preserve">Preview Description</w:t>
      </w:r>
    </w:p>
    <w:tbl>
      <w:tblPr>
        <w:tblStyle w:val="Table10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20"/>
        <w:gridCol w:w="7740"/>
        <w:tblGridChange w:id="0">
          <w:tblGrid>
            <w:gridCol w:w="1620"/>
            <w:gridCol w:w="7740"/>
          </w:tblGrid>
        </w:tblGridChange>
      </w:tblGrid>
      <w:tr>
        <w:trPr>
          <w:cantSplit w:val="0"/>
          <w:trHeight w:val="30" w:hRule="atLeast"/>
          <w:tblHeader w:val="0"/>
        </w:trPr>
        <w:tc>
          <w:tcPr>
            <w:tcBorders>
              <w:top w:color="4d3a00" w:space="0" w:sz="18" w:val="single"/>
              <w:left w:color="4d3a00" w:space="0" w:sz="18" w:val="single"/>
              <w:bottom w:color="4d3a00" w:space="0" w:sz="12" w:val="single"/>
              <w:right w:color="4d3a00" w:space="0" w:sz="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776">
            <w:pPr>
              <w:jc w:val="left"/>
              <w:rPr>
                <w:sz w:val="22"/>
                <w:szCs w:val="22"/>
              </w:rPr>
            </w:pPr>
            <w:r w:rsidDel="00000000" w:rsidR="00000000" w:rsidRPr="00000000">
              <w:rPr>
                <w:sz w:val="22"/>
                <w:szCs w:val="22"/>
                <w:rtl w:val="0"/>
              </w:rPr>
              <w:t xml:space="preserve">Property name</w:t>
            </w:r>
          </w:p>
        </w:tc>
        <w:tc>
          <w:tcPr>
            <w:tcBorders>
              <w:top w:color="4d3a00" w:space="0" w:sz="18" w:val="single"/>
              <w:left w:color="4d3a00" w:space="0" w:sz="8" w:val="single"/>
              <w:bottom w:color="4d3a00" w:space="0" w:sz="12" w:val="single"/>
              <w:right w:color="4d3a00" w:space="0" w:sz="1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777">
            <w:pPr>
              <w:jc w:val="left"/>
              <w:rPr/>
            </w:pPr>
            <w:r w:rsidDel="00000000" w:rsidR="00000000" w:rsidRPr="00000000">
              <w:rPr>
                <w:rtl w:val="0"/>
              </w:rPr>
              <w:t xml:space="preserve">previewDescription</w:t>
            </w:r>
          </w:p>
        </w:tc>
      </w:tr>
      <w:tr>
        <w:trPr>
          <w:cantSplit w:val="0"/>
          <w:trHeight w:val="975" w:hRule="atLeast"/>
          <w:tblHeader w:val="0"/>
        </w:trPr>
        <w:tc>
          <w:tcPr>
            <w:tcBorders>
              <w:top w:color="4d3a00" w:space="0" w:sz="12" w:val="single"/>
              <w:left w:color="4d3a00" w:space="0" w:sz="18" w:val="single"/>
              <w:bottom w:color="4d3a00" w:space="0" w:sz="8" w:val="single"/>
              <w:right w:color="4d3a00" w:space="0" w:sz="8" w:val="single"/>
            </w:tcBorders>
            <w:shd w:fill="fff7e1" w:val="clear"/>
            <w:tcMar>
              <w:top w:w="100.0" w:type="dxa"/>
              <w:left w:w="100.0" w:type="dxa"/>
              <w:bottom w:w="100.0" w:type="dxa"/>
              <w:right w:w="100.0" w:type="dxa"/>
            </w:tcMar>
            <w:vAlign w:val="top"/>
          </w:tcPr>
          <w:p w:rsidR="00000000" w:rsidDel="00000000" w:rsidP="00000000" w:rsidRDefault="00000000" w:rsidRPr="00000000" w14:paraId="00000778">
            <w:pPr>
              <w:widowControl w:val="0"/>
              <w:spacing w:line="240" w:lineRule="auto"/>
              <w:rPr/>
            </w:pPr>
            <w:r w:rsidDel="00000000" w:rsidR="00000000" w:rsidRPr="00000000">
              <w:rPr>
                <w:rtl w:val="0"/>
              </w:rPr>
              <w:t xml:space="preserve">Explanation</w:t>
            </w:r>
          </w:p>
        </w:tc>
        <w:tc>
          <w:tcPr>
            <w:tcBorders>
              <w:top w:color="4d3a00" w:space="0" w:sz="12" w:val="single"/>
              <w:left w:color="4d3a00" w:space="0" w:sz="8" w:val="single"/>
              <w:bottom w:color="4d3a00" w:space="0" w:sz="8" w:val="single"/>
              <w:right w:color="4d3a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779">
            <w:pPr>
              <w:rPr/>
            </w:pPr>
            <w:r w:rsidDel="00000000" w:rsidR="00000000" w:rsidRPr="00000000">
              <w:rPr>
                <w:rtl w:val="0"/>
              </w:rPr>
              <w:t xml:space="preserve">If defined, this text will be displayed as the recipe's description </w:t>
            </w:r>
            <w:r w:rsidDel="00000000" w:rsidR="00000000" w:rsidRPr="00000000">
              <w:rPr>
                <w:b w:val="1"/>
                <w:rtl w:val="0"/>
              </w:rPr>
              <w:t xml:space="preserve">before the recipe is started by the player.</w:t>
            </w:r>
            <w:r w:rsidDel="00000000" w:rsidR="00000000" w:rsidRPr="00000000">
              <w:rPr>
                <w:rtl w:val="0"/>
              </w:rPr>
              <w:t xml:space="preserve"> It lets you define a different description from the one displayed during the warmup. If no previewDescription is defined, the </w:t>
            </w:r>
            <w:r w:rsidDel="00000000" w:rsidR="00000000" w:rsidRPr="00000000">
              <w:rPr>
                <w:rtl w:val="0"/>
              </w:rPr>
              <w:t xml:space="preserve">startdescription</w:t>
            </w:r>
            <w:r w:rsidDel="00000000" w:rsidR="00000000" w:rsidRPr="00000000">
              <w:rPr>
                <w:rtl w:val="0"/>
              </w:rPr>
              <w:t xml:space="preserve"> property will be displayed instead.</w:t>
            </w:r>
          </w:p>
          <w:p w:rsidR="00000000" w:rsidDel="00000000" w:rsidP="00000000" w:rsidRDefault="00000000" w:rsidRPr="00000000" w14:paraId="0000077A">
            <w:pPr>
              <w:rPr/>
            </w:pPr>
            <w:r w:rsidDel="00000000" w:rsidR="00000000" w:rsidRPr="00000000">
              <w:rPr>
                <w:rtl w:val="0"/>
              </w:rPr>
            </w:r>
          </w:p>
          <w:p w:rsidR="00000000" w:rsidDel="00000000" w:rsidP="00000000" w:rsidRDefault="00000000" w:rsidRPr="00000000" w14:paraId="0000077B">
            <w:pPr>
              <w:rPr/>
            </w:pPr>
            <w:r w:rsidDel="00000000" w:rsidR="00000000" w:rsidRPr="00000000">
              <w:rPr>
                <w:rtl w:val="0"/>
              </w:rPr>
              <w:t xml:space="preserve">previewDescription supports refinement blocks.</w:t>
            </w:r>
          </w:p>
        </w:tc>
      </w:tr>
      <w:tr>
        <w:trPr>
          <w:cantSplit w:val="0"/>
          <w:tblHeader w:val="0"/>
        </w:trPr>
        <w:tc>
          <w:tcPr>
            <w:tcBorders>
              <w:top w:color="4d3a00" w:space="0" w:sz="8" w:val="single"/>
              <w:left w:color="4d3a00" w:space="0" w:sz="18" w:val="single"/>
              <w:bottom w:color="4d3a00" w:space="0" w:sz="12" w:val="single"/>
              <w:right w:color="4d3a00" w:space="0" w:sz="8" w:val="single"/>
            </w:tcBorders>
            <w:shd w:fill="fff7e1" w:val="clear"/>
            <w:tcMar>
              <w:top w:w="100.0" w:type="dxa"/>
              <w:left w:w="100.0" w:type="dxa"/>
              <w:bottom w:w="100.0" w:type="dxa"/>
              <w:right w:w="100.0" w:type="dxa"/>
            </w:tcMar>
            <w:vAlign w:val="top"/>
          </w:tcPr>
          <w:p w:rsidR="00000000" w:rsidDel="00000000" w:rsidP="00000000" w:rsidRDefault="00000000" w:rsidRPr="00000000" w14:paraId="0000077C">
            <w:pPr>
              <w:widowControl w:val="0"/>
              <w:spacing w:line="240" w:lineRule="auto"/>
              <w:rPr/>
            </w:pPr>
            <w:r w:rsidDel="00000000" w:rsidR="00000000" w:rsidRPr="00000000">
              <w:rPr>
                <w:rtl w:val="0"/>
              </w:rPr>
              <w:t xml:space="preserve">Default value</w:t>
            </w:r>
          </w:p>
        </w:tc>
        <w:tc>
          <w:tcPr>
            <w:tcBorders>
              <w:top w:color="4d3a00" w:space="0" w:sz="8" w:val="single"/>
              <w:left w:color="4d3a00" w:space="0" w:sz="8" w:val="single"/>
              <w:bottom w:color="4d3a00" w:space="0" w:sz="12" w:val="single"/>
              <w:right w:color="4d3a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77D">
            <w:pPr>
              <w:widowControl w:val="0"/>
              <w:spacing w:line="240" w:lineRule="auto"/>
              <w:rPr/>
            </w:pPr>
            <w:r w:rsidDel="00000000" w:rsidR="00000000" w:rsidRPr="00000000">
              <w:rPr>
                <w:rtl w:val="0"/>
              </w:rPr>
              <w:t xml:space="preserve">"" (empty string).</w:t>
            </w:r>
          </w:p>
        </w:tc>
      </w:tr>
      <w:tr>
        <w:trPr>
          <w:cantSplit w:val="0"/>
          <w:trHeight w:val="440" w:hRule="atLeast"/>
          <w:tblHeader w:val="0"/>
        </w:trPr>
        <w:tc>
          <w:tcPr>
            <w:gridSpan w:val="2"/>
            <w:tcBorders>
              <w:top w:color="4d3a00" w:space="0" w:sz="12" w:val="single"/>
              <w:left w:color="4d3a00" w:space="0" w:sz="18" w:val="single"/>
              <w:bottom w:color="4d3a00" w:space="0" w:sz="12" w:val="single"/>
              <w:right w:color="741b47" w:space="0" w:sz="1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77E">
            <w:pPr>
              <w:widowControl w:val="0"/>
              <w:spacing w:line="240" w:lineRule="auto"/>
              <w:jc w:val="left"/>
              <w:rPr>
                <w:b w:val="1"/>
              </w:rPr>
            </w:pPr>
            <w:r w:rsidDel="00000000" w:rsidR="00000000" w:rsidRPr="00000000">
              <w:rPr>
                <w:b w:val="1"/>
                <w:rtl w:val="0"/>
              </w:rPr>
              <w:t xml:space="preserve">Examples</w:t>
            </w:r>
          </w:p>
        </w:tc>
      </w:tr>
      <w:tr>
        <w:trPr>
          <w:cantSplit w:val="0"/>
          <w:trHeight w:val="440" w:hRule="atLeast"/>
          <w:tblHeader w:val="0"/>
        </w:trPr>
        <w:tc>
          <w:tcPr>
            <w:tcBorders>
              <w:top w:color="4d3a00" w:space="0" w:sz="12" w:val="single"/>
              <w:left w:color="4d3a00" w:space="0" w:sz="18" w:val="single"/>
              <w:bottom w:color="4d3a00" w:space="0" w:sz="18" w:val="single"/>
              <w:right w:color="4d3a00" w:space="0" w:sz="18" w:val="single"/>
            </w:tcBorders>
            <w:shd w:fill="fff7e1" w:val="clear"/>
            <w:tcMar>
              <w:top w:w="100.0" w:type="dxa"/>
              <w:left w:w="100.0" w:type="dxa"/>
              <w:bottom w:w="100.0" w:type="dxa"/>
              <w:right w:w="100.0" w:type="dxa"/>
            </w:tcMar>
            <w:vAlign w:val="top"/>
          </w:tcPr>
          <w:p w:rsidR="00000000" w:rsidDel="00000000" w:rsidP="00000000" w:rsidRDefault="00000000" w:rsidRPr="00000000" w14:paraId="00000780">
            <w:pPr>
              <w:widowControl w:val="0"/>
              <w:spacing w:line="240" w:lineRule="auto"/>
              <w:jc w:val="left"/>
              <w:rPr/>
            </w:pPr>
            <w:r w:rsidDel="00000000" w:rsidR="00000000" w:rsidRPr="00000000">
              <w:rPr>
                <w:rtl w:val="0"/>
              </w:rPr>
              <w:t xml:space="preserve">Simple use of the property</w:t>
            </w:r>
          </w:p>
        </w:tc>
        <w:tc>
          <w:tcPr>
            <w:tcBorders>
              <w:top w:color="4d3a00" w:space="0" w:sz="12" w:val="single"/>
              <w:left w:color="4d3a00" w:space="0" w:sz="18" w:val="single"/>
              <w:bottom w:color="4d3a00" w:space="0" w:sz="18" w:val="single"/>
              <w:right w:color="4d3a00" w:space="0" w:sz="18" w:val="single"/>
            </w:tcBorders>
            <w:shd w:fill="1e1e1e" w:val="clear"/>
            <w:tcMar>
              <w:top w:w="100.0" w:type="dxa"/>
              <w:left w:w="100.0" w:type="dxa"/>
              <w:bottom w:w="100.0" w:type="dxa"/>
              <w:right w:w="100.0" w:type="dxa"/>
            </w:tcMar>
            <w:vAlign w:val="top"/>
          </w:tcPr>
          <w:p w:rsidR="00000000" w:rsidDel="00000000" w:rsidP="00000000" w:rsidRDefault="00000000" w:rsidRPr="00000000" w14:paraId="00000781">
            <w:pPr>
              <w:widowControl w:val="0"/>
              <w:spacing w:line="240" w:lineRule="auto"/>
              <w:jc w:val="left"/>
              <w:rPr/>
            </w:pPr>
            <w:r w:rsidDel="00000000" w:rsidR="00000000" w:rsidRPr="00000000">
              <w:rPr/>
              <w:drawing>
                <wp:inline distB="114300" distT="114300" distL="114300" distR="114300">
                  <wp:extent cx="3933825" cy="1095375"/>
                  <wp:effectExtent b="0" l="0" r="0" t="0"/>
                  <wp:docPr descr="{&#10;   &quot;id&quot;: &quot;myrecipe&quot;,&#10;   &quot;actionId&quot;: &quot;talk&quot;,&#10;   &quot;previewLabel&quot;: &quot;Going for a Walk?&quot;,&#10;   &quot;previewDescription&quot;: &quot;I could go on a walk.&quot;&#10;}" id="47" name="image33.png"/>
                  <a:graphic>
                    <a:graphicData uri="http://schemas.openxmlformats.org/drawingml/2006/picture">
                      <pic:pic>
                        <pic:nvPicPr>
                          <pic:cNvPr descr="{&#10;   &quot;id&quot;: &quot;myrecipe&quot;,&#10;   &quot;actionId&quot;: &quot;talk&quot;,&#10;   &quot;previewLabel&quot;: &quot;Going for a Walk?&quot;,&#10;   &quot;previewDescription&quot;: &quot;I could go on a walk.&quot;&#10;}" id="0" name="image33.png"/>
                          <pic:cNvPicPr preferRelativeResize="0"/>
                        </pic:nvPicPr>
                        <pic:blipFill>
                          <a:blip r:embed="rId89"/>
                          <a:srcRect b="0" l="0" r="0" t="0"/>
                          <a:stretch>
                            <a:fillRect/>
                          </a:stretch>
                        </pic:blipFill>
                        <pic:spPr>
                          <a:xfrm>
                            <a:off x="0" y="0"/>
                            <a:ext cx="3933825" cy="109537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782">
      <w:pPr>
        <w:pStyle w:val="Heading4"/>
        <w:rPr>
          <w:color w:val="000000"/>
          <w:sz w:val="24"/>
          <w:szCs w:val="24"/>
        </w:rPr>
      </w:pPr>
      <w:bookmarkStart w:colFirst="0" w:colLast="0" w:name="_33qcilva88r1" w:id="197"/>
      <w:bookmarkEnd w:id="197"/>
      <w:r w:rsidDel="00000000" w:rsidR="00000000" w:rsidRPr="00000000">
        <w:br w:type="page"/>
      </w:r>
      <w:r w:rsidDel="00000000" w:rsidR="00000000" w:rsidRPr="00000000">
        <w:rPr>
          <w:rtl w:val="0"/>
        </w:rPr>
      </w:r>
    </w:p>
    <w:p w:rsidR="00000000" w:rsidDel="00000000" w:rsidP="00000000" w:rsidRDefault="00000000" w:rsidRPr="00000000" w14:paraId="00000783">
      <w:pPr>
        <w:pStyle w:val="Heading4"/>
        <w:rPr/>
      </w:pPr>
      <w:bookmarkStart w:colFirst="0" w:colLast="0" w:name="_5lkyygb5c8ov" w:id="198"/>
      <w:bookmarkEnd w:id="198"/>
      <w:r w:rsidDel="00000000" w:rsidR="00000000" w:rsidRPr="00000000">
        <w:rPr>
          <w:color w:val="000000"/>
          <w:sz w:val="24"/>
          <w:szCs w:val="24"/>
          <w:rtl w:val="0"/>
        </w:rPr>
        <w:t xml:space="preserve">🐓 </w:t>
      </w:r>
      <w:r w:rsidDel="00000000" w:rsidR="00000000" w:rsidRPr="00000000">
        <w:rPr>
          <w:rtl w:val="0"/>
        </w:rPr>
        <w:t xml:space="preserve">Grand Reqs</w:t>
      </w:r>
      <w:r w:rsidDel="00000000" w:rsidR="00000000" w:rsidRPr="00000000">
        <w:rPr>
          <w:rtl w:val="0"/>
        </w:rPr>
      </w:r>
    </w:p>
    <w:tbl>
      <w:tblPr>
        <w:tblStyle w:val="Table10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20"/>
        <w:gridCol w:w="7740"/>
        <w:tblGridChange w:id="0">
          <w:tblGrid>
            <w:gridCol w:w="1620"/>
            <w:gridCol w:w="7740"/>
          </w:tblGrid>
        </w:tblGridChange>
      </w:tblGrid>
      <w:tr>
        <w:trPr>
          <w:cantSplit w:val="0"/>
          <w:tblHeader w:val="0"/>
        </w:trPr>
        <w:tc>
          <w:tcPr>
            <w:tcBorders>
              <w:top w:color="4d3a00" w:space="0" w:sz="18" w:val="single"/>
              <w:left w:color="4d3a00" w:space="0" w:sz="18" w:val="single"/>
              <w:bottom w:color="4d3a00" w:space="0" w:sz="12" w:val="single"/>
              <w:right w:color="4d3a00" w:space="0" w:sz="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784">
            <w:pPr>
              <w:jc w:val="left"/>
              <w:rPr>
                <w:sz w:val="22"/>
                <w:szCs w:val="22"/>
              </w:rPr>
            </w:pPr>
            <w:r w:rsidDel="00000000" w:rsidR="00000000" w:rsidRPr="00000000">
              <w:rPr>
                <w:sz w:val="22"/>
                <w:szCs w:val="22"/>
                <w:rtl w:val="0"/>
              </w:rPr>
              <w:t xml:space="preserve">Property name</w:t>
            </w:r>
          </w:p>
        </w:tc>
        <w:tc>
          <w:tcPr>
            <w:tcBorders>
              <w:top w:color="4d3a00" w:space="0" w:sz="18" w:val="single"/>
              <w:left w:color="4d3a00" w:space="0" w:sz="8" w:val="single"/>
              <w:bottom w:color="4d3a00" w:space="0" w:sz="12" w:val="single"/>
              <w:right w:color="4d3a00" w:space="0" w:sz="1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785">
            <w:pPr>
              <w:jc w:val="left"/>
              <w:rPr/>
            </w:pPr>
            <w:r w:rsidDel="00000000" w:rsidR="00000000" w:rsidRPr="00000000">
              <w:rPr>
                <w:rtl w:val="0"/>
              </w:rPr>
              <w:t xml:space="preserve">grandReqs</w:t>
            </w:r>
          </w:p>
        </w:tc>
      </w:tr>
      <w:tr>
        <w:trPr>
          <w:cantSplit w:val="0"/>
          <w:trHeight w:val="975" w:hRule="atLeast"/>
          <w:tblHeader w:val="0"/>
        </w:trPr>
        <w:tc>
          <w:tcPr>
            <w:tcBorders>
              <w:top w:color="4d3a00" w:space="0" w:sz="12" w:val="single"/>
              <w:left w:color="4d3a00" w:space="0" w:sz="18" w:val="single"/>
              <w:bottom w:color="4d3a00" w:space="0" w:sz="8" w:val="single"/>
              <w:right w:color="4d3a00" w:space="0" w:sz="8" w:val="single"/>
            </w:tcBorders>
            <w:shd w:fill="fff7e1" w:val="clear"/>
            <w:tcMar>
              <w:top w:w="100.0" w:type="dxa"/>
              <w:left w:w="100.0" w:type="dxa"/>
              <w:bottom w:w="100.0" w:type="dxa"/>
              <w:right w:w="100.0" w:type="dxa"/>
            </w:tcMar>
            <w:vAlign w:val="top"/>
          </w:tcPr>
          <w:p w:rsidR="00000000" w:rsidDel="00000000" w:rsidP="00000000" w:rsidRDefault="00000000" w:rsidRPr="00000000" w14:paraId="00000786">
            <w:pPr>
              <w:widowControl w:val="0"/>
              <w:spacing w:line="240" w:lineRule="auto"/>
              <w:rPr/>
            </w:pPr>
            <w:r w:rsidDel="00000000" w:rsidR="00000000" w:rsidRPr="00000000">
              <w:rPr>
                <w:rtl w:val="0"/>
              </w:rPr>
              <w:t xml:space="preserve">Explanation</w:t>
            </w:r>
          </w:p>
        </w:tc>
        <w:tc>
          <w:tcPr>
            <w:tcBorders>
              <w:top w:color="4d3a00" w:space="0" w:sz="12" w:val="single"/>
              <w:left w:color="4d3a00" w:space="0" w:sz="8" w:val="single"/>
              <w:bottom w:color="4d3a00" w:space="0" w:sz="8" w:val="single"/>
              <w:right w:color="4d3a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787">
            <w:pPr>
              <w:rPr/>
            </w:pPr>
            <w:r w:rsidDel="00000000" w:rsidR="00000000" w:rsidRPr="00000000">
              <w:rPr>
                <w:rtl w:val="0"/>
              </w:rPr>
              <w:t xml:space="preserve">This property works like the other requirement properties, it takes a set of element ids and quantities, but the element side can reference any context, and the right side can be a Fucine expression (see examples below).</w:t>
            </w:r>
          </w:p>
          <w:p w:rsidR="00000000" w:rsidDel="00000000" w:rsidP="00000000" w:rsidRDefault="00000000" w:rsidRPr="00000000" w14:paraId="00000788">
            <w:pPr>
              <w:rPr/>
            </w:pPr>
            <w:r w:rsidDel="00000000" w:rsidR="00000000" w:rsidRPr="00000000">
              <w:rPr>
                <w:rtl w:val="0"/>
              </w:rPr>
            </w:r>
          </w:p>
          <w:p w:rsidR="00000000" w:rsidDel="00000000" w:rsidP="00000000" w:rsidRDefault="00000000" w:rsidRPr="00000000" w14:paraId="00000789">
            <w:pPr>
              <w:rPr/>
            </w:pPr>
            <w:r w:rsidDel="00000000" w:rsidR="00000000" w:rsidRPr="00000000">
              <w:rPr>
                <w:rtl w:val="0"/>
              </w:rPr>
              <w:t xml:space="preserve">This lets you compare any amount of something in any context, against a dynamically computed value that can use references in any context.</w:t>
            </w:r>
          </w:p>
        </w:tc>
      </w:tr>
      <w:tr>
        <w:trPr>
          <w:cantSplit w:val="0"/>
          <w:tblHeader w:val="0"/>
        </w:trPr>
        <w:tc>
          <w:tcPr>
            <w:tcBorders>
              <w:top w:color="4d3a00" w:space="0" w:sz="8" w:val="single"/>
              <w:left w:color="4d3a00" w:space="0" w:sz="18" w:val="single"/>
              <w:bottom w:color="4d3a00" w:space="0" w:sz="12" w:val="single"/>
              <w:right w:color="4d3a00" w:space="0" w:sz="8" w:val="single"/>
            </w:tcBorders>
            <w:shd w:fill="fff7e1" w:val="clear"/>
            <w:tcMar>
              <w:top w:w="100.0" w:type="dxa"/>
              <w:left w:w="100.0" w:type="dxa"/>
              <w:bottom w:w="100.0" w:type="dxa"/>
              <w:right w:w="100.0" w:type="dxa"/>
            </w:tcMar>
            <w:vAlign w:val="top"/>
          </w:tcPr>
          <w:p w:rsidR="00000000" w:rsidDel="00000000" w:rsidP="00000000" w:rsidRDefault="00000000" w:rsidRPr="00000000" w14:paraId="0000078A">
            <w:pPr>
              <w:widowControl w:val="0"/>
              <w:spacing w:line="240" w:lineRule="auto"/>
              <w:rPr/>
            </w:pPr>
            <w:r w:rsidDel="00000000" w:rsidR="00000000" w:rsidRPr="00000000">
              <w:rPr>
                <w:rtl w:val="0"/>
              </w:rPr>
              <w:t xml:space="preserve">Default value</w:t>
            </w:r>
          </w:p>
        </w:tc>
        <w:tc>
          <w:tcPr>
            <w:tcBorders>
              <w:top w:color="4d3a00" w:space="0" w:sz="8" w:val="single"/>
              <w:left w:color="4d3a00" w:space="0" w:sz="8" w:val="single"/>
              <w:bottom w:color="4d3a00" w:space="0" w:sz="12" w:val="single"/>
              <w:right w:color="4d3a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78B">
            <w:pPr>
              <w:widowControl w:val="0"/>
              <w:spacing w:line="240" w:lineRule="auto"/>
              <w:rPr/>
            </w:pPr>
            <w:r w:rsidDel="00000000" w:rsidR="00000000" w:rsidRPr="00000000">
              <w:rPr>
                <w:rtl w:val="0"/>
              </w:rPr>
              <w:t xml:space="preserve">{} (no reqs)</w:t>
            </w:r>
          </w:p>
        </w:tc>
      </w:tr>
      <w:tr>
        <w:trPr>
          <w:cantSplit w:val="0"/>
          <w:trHeight w:val="440" w:hRule="atLeast"/>
          <w:tblHeader w:val="0"/>
        </w:trPr>
        <w:tc>
          <w:tcPr>
            <w:gridSpan w:val="2"/>
            <w:tcBorders>
              <w:top w:color="4d3a00" w:space="0" w:sz="12" w:val="single"/>
              <w:left w:color="4d3a00" w:space="0" w:sz="18" w:val="single"/>
              <w:bottom w:color="4d3a00" w:space="0" w:sz="12" w:val="single"/>
              <w:right w:color="741b47" w:space="0" w:sz="1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78C">
            <w:pPr>
              <w:widowControl w:val="0"/>
              <w:spacing w:line="240" w:lineRule="auto"/>
              <w:jc w:val="left"/>
              <w:rPr>
                <w:b w:val="1"/>
              </w:rPr>
            </w:pPr>
            <w:r w:rsidDel="00000000" w:rsidR="00000000" w:rsidRPr="00000000">
              <w:rPr>
                <w:b w:val="1"/>
                <w:rtl w:val="0"/>
              </w:rPr>
              <w:t xml:space="preserve">Examples</w:t>
            </w:r>
          </w:p>
        </w:tc>
      </w:tr>
      <w:tr>
        <w:trPr>
          <w:cantSplit w:val="0"/>
          <w:trHeight w:val="440" w:hRule="atLeast"/>
          <w:tblHeader w:val="0"/>
        </w:trPr>
        <w:tc>
          <w:tcPr>
            <w:tcBorders>
              <w:top w:color="4d3a00" w:space="0" w:sz="12" w:val="single"/>
              <w:left w:color="4d3a00" w:space="0" w:sz="18" w:val="single"/>
              <w:bottom w:color="4d3a00" w:space="0" w:sz="18" w:val="single"/>
              <w:right w:color="4d3a00" w:space="0" w:sz="18" w:val="single"/>
            </w:tcBorders>
            <w:shd w:fill="fff7e1" w:val="clear"/>
            <w:tcMar>
              <w:top w:w="100.0" w:type="dxa"/>
              <w:left w:w="100.0" w:type="dxa"/>
              <w:bottom w:w="100.0" w:type="dxa"/>
              <w:right w:w="100.0" w:type="dxa"/>
            </w:tcMar>
            <w:vAlign w:val="top"/>
          </w:tcPr>
          <w:p w:rsidR="00000000" w:rsidDel="00000000" w:rsidP="00000000" w:rsidRDefault="00000000" w:rsidRPr="00000000" w14:paraId="0000078E">
            <w:pPr>
              <w:widowControl w:val="0"/>
              <w:spacing w:line="240" w:lineRule="auto"/>
              <w:jc w:val="left"/>
              <w:rPr/>
            </w:pPr>
            <w:r w:rsidDel="00000000" w:rsidR="00000000" w:rsidRPr="00000000">
              <w:rPr>
                <w:rtl w:val="0"/>
              </w:rPr>
              <w:t xml:space="preserve">Use with an expression for the quantity</w:t>
            </w:r>
          </w:p>
        </w:tc>
        <w:tc>
          <w:tcPr>
            <w:tcBorders>
              <w:top w:color="4d3a00" w:space="0" w:sz="12" w:val="single"/>
              <w:left w:color="4d3a00" w:space="0" w:sz="18" w:val="single"/>
              <w:bottom w:color="4d3a00" w:space="0" w:sz="18" w:val="single"/>
              <w:right w:color="4d3a00" w:space="0" w:sz="18" w:val="single"/>
            </w:tcBorders>
            <w:shd w:fill="1e1e1e" w:val="clear"/>
            <w:tcMar>
              <w:top w:w="100.0" w:type="dxa"/>
              <w:left w:w="100.0" w:type="dxa"/>
              <w:bottom w:w="100.0" w:type="dxa"/>
              <w:right w:w="100.0" w:type="dxa"/>
            </w:tcMar>
            <w:vAlign w:val="top"/>
          </w:tcPr>
          <w:p w:rsidR="00000000" w:rsidDel="00000000" w:rsidP="00000000" w:rsidRDefault="00000000" w:rsidRPr="00000000" w14:paraId="0000078F">
            <w:pPr>
              <w:widowControl w:val="0"/>
              <w:spacing w:line="240" w:lineRule="auto"/>
              <w:jc w:val="left"/>
              <w:rPr/>
            </w:pPr>
            <w:r w:rsidDel="00000000" w:rsidR="00000000" w:rsidRPr="00000000">
              <w:rPr/>
              <w:drawing>
                <wp:inline distB="114300" distT="114300" distL="114300" distR="114300">
                  <wp:extent cx="4781550" cy="723900"/>
                  <wp:effectExtent b="0" l="0" r="0" t="0"/>
                  <wp:docPr id="72" name="image56.png"/>
                  <a:graphic>
                    <a:graphicData uri="http://schemas.openxmlformats.org/drawingml/2006/picture">
                      <pic:pic>
                        <pic:nvPicPr>
                          <pic:cNvPr id="0" name="image56.png"/>
                          <pic:cNvPicPr preferRelativeResize="0"/>
                        </pic:nvPicPr>
                        <pic:blipFill>
                          <a:blip r:embed="rId90"/>
                          <a:srcRect b="0" l="0" r="0" t="0"/>
                          <a:stretch>
                            <a:fillRect/>
                          </a:stretch>
                        </pic:blipFill>
                        <pic:spPr>
                          <a:xfrm>
                            <a:off x="0" y="0"/>
                            <a:ext cx="4781550" cy="723900"/>
                          </a:xfrm>
                          <a:prstGeom prst="rect"/>
                          <a:ln/>
                        </pic:spPr>
                      </pic:pic>
                    </a:graphicData>
                  </a:graphic>
                </wp:inline>
              </w:drawing>
            </w:r>
            <w:r w:rsidDel="00000000" w:rsidR="00000000" w:rsidRPr="00000000">
              <w:rPr>
                <w:rtl w:val="0"/>
              </w:rPr>
            </w:r>
          </w:p>
        </w:tc>
      </w:tr>
      <w:tr>
        <w:trPr>
          <w:cantSplit w:val="0"/>
          <w:trHeight w:val="440" w:hRule="atLeast"/>
          <w:tblHeader w:val="0"/>
        </w:trPr>
        <w:tc>
          <w:tcPr>
            <w:tcBorders>
              <w:top w:color="4d3a00" w:space="0" w:sz="12" w:val="single"/>
              <w:left w:color="4d3a00" w:space="0" w:sz="18" w:val="single"/>
              <w:bottom w:color="4d3a00" w:space="0" w:sz="18" w:val="single"/>
              <w:right w:color="4d3a00" w:space="0" w:sz="18" w:val="single"/>
            </w:tcBorders>
            <w:shd w:fill="fff7e1" w:val="clear"/>
            <w:tcMar>
              <w:top w:w="100.0" w:type="dxa"/>
              <w:left w:w="100.0" w:type="dxa"/>
              <w:bottom w:w="100.0" w:type="dxa"/>
              <w:right w:w="100.0" w:type="dxa"/>
            </w:tcMar>
            <w:vAlign w:val="top"/>
          </w:tcPr>
          <w:p w:rsidR="00000000" w:rsidDel="00000000" w:rsidP="00000000" w:rsidRDefault="00000000" w:rsidRPr="00000000" w14:paraId="00000790">
            <w:pPr>
              <w:widowControl w:val="0"/>
              <w:spacing w:line="240" w:lineRule="auto"/>
              <w:jc w:val="left"/>
              <w:rPr/>
            </w:pPr>
            <w:r w:rsidDel="00000000" w:rsidR="00000000" w:rsidRPr="00000000">
              <w:rPr>
                <w:rtl w:val="0"/>
              </w:rPr>
              <w:t xml:space="preserve">Use with a reference</w:t>
            </w:r>
          </w:p>
        </w:tc>
        <w:tc>
          <w:tcPr>
            <w:tcBorders>
              <w:top w:color="4d3a00" w:space="0" w:sz="12" w:val="single"/>
              <w:left w:color="4d3a00" w:space="0" w:sz="18" w:val="single"/>
              <w:bottom w:color="4d3a00" w:space="0" w:sz="18" w:val="single"/>
              <w:right w:color="4d3a00" w:space="0" w:sz="18" w:val="single"/>
            </w:tcBorders>
            <w:shd w:fill="1e1e1e" w:val="clear"/>
            <w:tcMar>
              <w:top w:w="100.0" w:type="dxa"/>
              <w:left w:w="100.0" w:type="dxa"/>
              <w:bottom w:w="100.0" w:type="dxa"/>
              <w:right w:w="100.0" w:type="dxa"/>
            </w:tcMar>
            <w:vAlign w:val="top"/>
          </w:tcPr>
          <w:p w:rsidR="00000000" w:rsidDel="00000000" w:rsidP="00000000" w:rsidRDefault="00000000" w:rsidRPr="00000000" w14:paraId="00000791">
            <w:pPr>
              <w:widowControl w:val="0"/>
              <w:spacing w:line="240" w:lineRule="auto"/>
              <w:jc w:val="left"/>
              <w:rPr/>
            </w:pPr>
            <w:r w:rsidDel="00000000" w:rsidR="00000000" w:rsidRPr="00000000">
              <w:rPr/>
              <w:drawing>
                <wp:inline distB="114300" distT="114300" distL="114300" distR="114300">
                  <wp:extent cx="4705350" cy="1095375"/>
                  <wp:effectExtent b="0" l="0" r="0" t="0"/>
                  <wp:docPr id="61" name="image50.png"/>
                  <a:graphic>
                    <a:graphicData uri="http://schemas.openxmlformats.org/drawingml/2006/picture">
                      <pic:pic>
                        <pic:nvPicPr>
                          <pic:cNvPr id="0" name="image50.png"/>
                          <pic:cNvPicPr preferRelativeResize="0"/>
                        </pic:nvPicPr>
                        <pic:blipFill>
                          <a:blip r:embed="rId91"/>
                          <a:srcRect b="0" l="0" r="0" t="0"/>
                          <a:stretch>
                            <a:fillRect/>
                          </a:stretch>
                        </pic:blipFill>
                        <pic:spPr>
                          <a:xfrm>
                            <a:off x="0" y="0"/>
                            <a:ext cx="4705350" cy="109537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792">
      <w:pPr>
        <w:pStyle w:val="Heading4"/>
        <w:rPr>
          <w:color w:val="000000"/>
          <w:sz w:val="24"/>
          <w:szCs w:val="24"/>
        </w:rPr>
      </w:pPr>
      <w:bookmarkStart w:colFirst="0" w:colLast="0" w:name="_jablifjmpma3" w:id="199"/>
      <w:bookmarkEnd w:id="199"/>
      <w:r w:rsidDel="00000000" w:rsidR="00000000" w:rsidRPr="00000000">
        <w:br w:type="page"/>
      </w:r>
      <w:r w:rsidDel="00000000" w:rsidR="00000000" w:rsidRPr="00000000">
        <w:rPr>
          <w:rtl w:val="0"/>
        </w:rPr>
      </w:r>
    </w:p>
    <w:p w:rsidR="00000000" w:rsidDel="00000000" w:rsidP="00000000" w:rsidRDefault="00000000" w:rsidRPr="00000000" w14:paraId="00000793">
      <w:pPr>
        <w:pStyle w:val="Heading4"/>
        <w:rPr/>
      </w:pPr>
      <w:bookmarkStart w:colFirst="0" w:colLast="0" w:name="_w2ym3rqerwxz" w:id="200"/>
      <w:bookmarkEnd w:id="200"/>
      <w:r w:rsidDel="00000000" w:rsidR="00000000" w:rsidRPr="00000000">
        <w:rPr>
          <w:color w:val="000000"/>
          <w:sz w:val="24"/>
          <w:szCs w:val="24"/>
          <w:rtl w:val="0"/>
        </w:rPr>
        <w:t xml:space="preserve">🐓 </w:t>
      </w:r>
      <w:r w:rsidDel="00000000" w:rsidR="00000000" w:rsidRPr="00000000">
        <w:rPr>
          <w:rtl w:val="0"/>
        </w:rPr>
        <w:t xml:space="preserve">Furthermore</w:t>
      </w:r>
      <w:r w:rsidDel="00000000" w:rsidR="00000000" w:rsidRPr="00000000">
        <w:rPr>
          <w:rtl w:val="0"/>
        </w:rPr>
      </w:r>
    </w:p>
    <w:tbl>
      <w:tblPr>
        <w:tblStyle w:val="Table10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20"/>
        <w:gridCol w:w="7740"/>
        <w:tblGridChange w:id="0">
          <w:tblGrid>
            <w:gridCol w:w="1620"/>
            <w:gridCol w:w="7740"/>
          </w:tblGrid>
        </w:tblGridChange>
      </w:tblGrid>
      <w:tr>
        <w:trPr>
          <w:cantSplit w:val="0"/>
          <w:trHeight w:val="180" w:hRule="atLeast"/>
          <w:tblHeader w:val="0"/>
        </w:trPr>
        <w:tc>
          <w:tcPr>
            <w:tcBorders>
              <w:top w:color="4d3a00" w:space="0" w:sz="18" w:val="single"/>
              <w:left w:color="4d3a00" w:space="0" w:sz="18" w:val="single"/>
              <w:bottom w:color="4d3a00" w:space="0" w:sz="12" w:val="single"/>
              <w:right w:color="4d3a00" w:space="0" w:sz="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794">
            <w:pPr>
              <w:jc w:val="left"/>
              <w:rPr>
                <w:sz w:val="22"/>
                <w:szCs w:val="22"/>
              </w:rPr>
            </w:pPr>
            <w:r w:rsidDel="00000000" w:rsidR="00000000" w:rsidRPr="00000000">
              <w:rPr>
                <w:sz w:val="22"/>
                <w:szCs w:val="22"/>
                <w:rtl w:val="0"/>
              </w:rPr>
              <w:t xml:space="preserve">Property name</w:t>
            </w:r>
          </w:p>
        </w:tc>
        <w:tc>
          <w:tcPr>
            <w:tcBorders>
              <w:top w:color="4d3a00" w:space="0" w:sz="18" w:val="single"/>
              <w:left w:color="4d3a00" w:space="0" w:sz="8" w:val="single"/>
              <w:bottom w:color="4d3a00" w:space="0" w:sz="12" w:val="single"/>
              <w:right w:color="4d3a00" w:space="0" w:sz="1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795">
            <w:pPr>
              <w:jc w:val="left"/>
              <w:rPr/>
            </w:pPr>
            <w:r w:rsidDel="00000000" w:rsidR="00000000" w:rsidRPr="00000000">
              <w:rPr>
                <w:rtl w:val="0"/>
              </w:rPr>
              <w:t xml:space="preserve">furthermore</w:t>
            </w:r>
          </w:p>
        </w:tc>
      </w:tr>
      <w:tr>
        <w:trPr>
          <w:cantSplit w:val="0"/>
          <w:trHeight w:val="975" w:hRule="atLeast"/>
          <w:tblHeader w:val="0"/>
        </w:trPr>
        <w:tc>
          <w:tcPr>
            <w:tcBorders>
              <w:top w:color="4d3a00" w:space="0" w:sz="12" w:val="single"/>
              <w:left w:color="4d3a00" w:space="0" w:sz="18" w:val="single"/>
              <w:bottom w:color="4d3a00" w:space="0" w:sz="8" w:val="single"/>
              <w:right w:color="4d3a00" w:space="0" w:sz="8" w:val="single"/>
            </w:tcBorders>
            <w:shd w:fill="fff7e1" w:val="clear"/>
            <w:tcMar>
              <w:top w:w="100.0" w:type="dxa"/>
              <w:left w:w="100.0" w:type="dxa"/>
              <w:bottom w:w="100.0" w:type="dxa"/>
              <w:right w:w="100.0" w:type="dxa"/>
            </w:tcMar>
            <w:vAlign w:val="top"/>
          </w:tcPr>
          <w:p w:rsidR="00000000" w:rsidDel="00000000" w:rsidP="00000000" w:rsidRDefault="00000000" w:rsidRPr="00000000" w14:paraId="00000796">
            <w:pPr>
              <w:widowControl w:val="0"/>
              <w:spacing w:line="240" w:lineRule="auto"/>
              <w:rPr/>
            </w:pPr>
            <w:r w:rsidDel="00000000" w:rsidR="00000000" w:rsidRPr="00000000">
              <w:rPr>
                <w:rtl w:val="0"/>
              </w:rPr>
              <w:t xml:space="preserve">Explanation</w:t>
            </w:r>
          </w:p>
        </w:tc>
        <w:tc>
          <w:tcPr>
            <w:tcBorders>
              <w:top w:color="4d3a00" w:space="0" w:sz="12" w:val="single"/>
              <w:left w:color="4d3a00" w:space="0" w:sz="8" w:val="single"/>
              <w:bottom w:color="4d3a00" w:space="0" w:sz="8" w:val="single"/>
              <w:right w:color="4d3a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797">
            <w:pPr>
              <w:rPr/>
            </w:pPr>
            <w:r w:rsidDel="00000000" w:rsidR="00000000" w:rsidRPr="00000000">
              <w:rPr>
                <w:rtl w:val="0"/>
              </w:rPr>
              <w:t xml:space="preserve">This property lets you execute a series of "recipe effects'' when the recipe's warm up completes. Each object in the list can contain exactly the same "recipe </w:t>
            </w:r>
            <w:r w:rsidDel="00000000" w:rsidR="00000000" w:rsidRPr="00000000">
              <w:rPr>
                <w:rtl w:val="0"/>
              </w:rPr>
              <w:t xml:space="preserve">effects"</w:t>
            </w:r>
            <w:r w:rsidDel="00000000" w:rsidR="00000000" w:rsidRPr="00000000">
              <w:rPr>
                <w:rtl w:val="0"/>
              </w:rPr>
              <w:t xml:space="preserve"> (effects, deckeffects, aspects, mutations, </w:t>
            </w:r>
            <w:r w:rsidDel="00000000" w:rsidR="00000000" w:rsidRPr="00000000">
              <w:rPr>
                <w:rtl w:val="0"/>
              </w:rPr>
              <w:t xml:space="preserve">haltverb</w:t>
            </w:r>
            <w:r w:rsidDel="00000000" w:rsidR="00000000" w:rsidRPr="00000000">
              <w:rPr>
                <w:rtl w:val="0"/>
              </w:rPr>
              <w:t xml:space="preserve">, …) recipes support. This can be used to run a series of effects in a single recipe where the order of effects wouldn't have played nicely by default.</w:t>
            </w:r>
          </w:p>
          <w:p w:rsidR="00000000" w:rsidDel="00000000" w:rsidP="00000000" w:rsidRDefault="00000000" w:rsidRPr="00000000" w14:paraId="00000798">
            <w:pPr>
              <w:rPr/>
            </w:pPr>
            <w:r w:rsidDel="00000000" w:rsidR="00000000" w:rsidRPr="00000000">
              <w:rPr>
                <w:rtl w:val="0"/>
              </w:rPr>
              <w:t xml:space="preserve">In addition to the usual properties, each object can define a target property to specify in which context it should apply (see examples below). This lets you apply things directly to the board from inside a verb, or apply things to the content of another running verb.</w:t>
            </w:r>
          </w:p>
        </w:tc>
      </w:tr>
      <w:tr>
        <w:trPr>
          <w:cantSplit w:val="0"/>
          <w:tblHeader w:val="0"/>
        </w:trPr>
        <w:tc>
          <w:tcPr>
            <w:tcBorders>
              <w:top w:color="4d3a00" w:space="0" w:sz="8" w:val="single"/>
              <w:left w:color="4d3a00" w:space="0" w:sz="18" w:val="single"/>
              <w:bottom w:color="4d3a00" w:space="0" w:sz="12" w:val="single"/>
              <w:right w:color="4d3a00" w:space="0" w:sz="8" w:val="single"/>
            </w:tcBorders>
            <w:shd w:fill="fff7e1" w:val="clear"/>
            <w:tcMar>
              <w:top w:w="100.0" w:type="dxa"/>
              <w:left w:w="100.0" w:type="dxa"/>
              <w:bottom w:w="100.0" w:type="dxa"/>
              <w:right w:w="100.0" w:type="dxa"/>
            </w:tcMar>
            <w:vAlign w:val="top"/>
          </w:tcPr>
          <w:p w:rsidR="00000000" w:rsidDel="00000000" w:rsidP="00000000" w:rsidRDefault="00000000" w:rsidRPr="00000000" w14:paraId="00000799">
            <w:pPr>
              <w:widowControl w:val="0"/>
              <w:spacing w:line="240" w:lineRule="auto"/>
              <w:rPr/>
            </w:pPr>
            <w:r w:rsidDel="00000000" w:rsidR="00000000" w:rsidRPr="00000000">
              <w:rPr>
                <w:rtl w:val="0"/>
              </w:rPr>
              <w:t xml:space="preserve">Default value</w:t>
            </w:r>
          </w:p>
        </w:tc>
        <w:tc>
          <w:tcPr>
            <w:tcBorders>
              <w:top w:color="4d3a00" w:space="0" w:sz="8" w:val="single"/>
              <w:left w:color="4d3a00" w:space="0" w:sz="8" w:val="single"/>
              <w:bottom w:color="4d3a00" w:space="0" w:sz="12" w:val="single"/>
              <w:right w:color="4d3a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79A">
            <w:pPr>
              <w:widowControl w:val="0"/>
              <w:spacing w:line="240" w:lineRule="auto"/>
              <w:rPr/>
            </w:pPr>
            <w:r w:rsidDel="00000000" w:rsidR="00000000" w:rsidRPr="00000000">
              <w:rPr>
                <w:rtl w:val="0"/>
              </w:rPr>
              <w:t xml:space="preserve">[] (no effects)</w:t>
            </w:r>
          </w:p>
        </w:tc>
      </w:tr>
      <w:tr>
        <w:trPr>
          <w:cantSplit w:val="0"/>
          <w:trHeight w:val="440" w:hRule="atLeast"/>
          <w:tblHeader w:val="0"/>
        </w:trPr>
        <w:tc>
          <w:tcPr>
            <w:gridSpan w:val="2"/>
            <w:tcBorders>
              <w:top w:color="4d3a00" w:space="0" w:sz="12" w:val="single"/>
              <w:left w:color="4d3a00" w:space="0" w:sz="18" w:val="single"/>
              <w:bottom w:color="4d3a00" w:space="0" w:sz="12" w:val="single"/>
              <w:right w:color="741b47" w:space="0" w:sz="1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79B">
            <w:pPr>
              <w:widowControl w:val="0"/>
              <w:spacing w:line="240" w:lineRule="auto"/>
              <w:jc w:val="left"/>
              <w:rPr>
                <w:b w:val="1"/>
              </w:rPr>
            </w:pPr>
            <w:r w:rsidDel="00000000" w:rsidR="00000000" w:rsidRPr="00000000">
              <w:rPr>
                <w:b w:val="1"/>
                <w:rtl w:val="0"/>
              </w:rPr>
              <w:t xml:space="preserve">Examples</w:t>
            </w:r>
          </w:p>
        </w:tc>
      </w:tr>
      <w:tr>
        <w:trPr>
          <w:cantSplit w:val="0"/>
          <w:trHeight w:val="440" w:hRule="atLeast"/>
          <w:tblHeader w:val="0"/>
        </w:trPr>
        <w:tc>
          <w:tcPr>
            <w:tcBorders>
              <w:top w:color="4d3a00" w:space="0" w:sz="12" w:val="single"/>
              <w:left w:color="4d3a00" w:space="0" w:sz="18" w:val="single"/>
              <w:bottom w:color="4d3a00" w:space="0" w:sz="18" w:val="single"/>
              <w:right w:color="4d3a00" w:space="0" w:sz="18" w:val="single"/>
            </w:tcBorders>
            <w:shd w:fill="fff7e1" w:val="clear"/>
            <w:tcMar>
              <w:top w:w="100.0" w:type="dxa"/>
              <w:left w:w="100.0" w:type="dxa"/>
              <w:bottom w:w="100.0" w:type="dxa"/>
              <w:right w:w="100.0" w:type="dxa"/>
            </w:tcMar>
            <w:vAlign w:val="top"/>
          </w:tcPr>
          <w:p w:rsidR="00000000" w:rsidDel="00000000" w:rsidP="00000000" w:rsidRDefault="00000000" w:rsidRPr="00000000" w14:paraId="0000079D">
            <w:pPr>
              <w:widowControl w:val="0"/>
              <w:spacing w:line="240" w:lineRule="auto"/>
              <w:jc w:val="left"/>
              <w:rPr/>
            </w:pPr>
            <w:r w:rsidDel="00000000" w:rsidR="00000000" w:rsidRPr="00000000">
              <w:rPr>
                <w:rtl w:val="0"/>
              </w:rPr>
              <w:t xml:space="preserve">Simple use with no target</w:t>
            </w:r>
          </w:p>
        </w:tc>
        <w:tc>
          <w:tcPr>
            <w:tcBorders>
              <w:top w:color="4d3a00" w:space="0" w:sz="12" w:val="single"/>
              <w:left w:color="4d3a00" w:space="0" w:sz="18" w:val="single"/>
              <w:bottom w:color="4d3a00" w:space="0" w:sz="18" w:val="single"/>
              <w:right w:color="4d3a00" w:space="0" w:sz="18" w:val="single"/>
            </w:tcBorders>
            <w:shd w:fill="1e1e1e" w:val="clear"/>
            <w:tcMar>
              <w:top w:w="100.0" w:type="dxa"/>
              <w:left w:w="100.0" w:type="dxa"/>
              <w:bottom w:w="100.0" w:type="dxa"/>
              <w:right w:w="100.0" w:type="dxa"/>
            </w:tcMar>
            <w:vAlign w:val="top"/>
          </w:tcPr>
          <w:p w:rsidR="00000000" w:rsidDel="00000000" w:rsidP="00000000" w:rsidRDefault="00000000" w:rsidRPr="00000000" w14:paraId="0000079E">
            <w:pPr>
              <w:widowControl w:val="0"/>
              <w:shd w:fill="1e1e1e" w:val="clear"/>
              <w:spacing w:line="325.71428571428567" w:lineRule="auto"/>
              <w:jc w:val="left"/>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79F">
            <w:pPr>
              <w:widowControl w:val="0"/>
              <w:shd w:fill="1e1e1e" w:val="clear"/>
              <w:spacing w:line="325.71428571428567" w:lineRule="auto"/>
              <w:jc w:val="left"/>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"mariner.spawn.crewmember.intellectual"</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7A0">
            <w:pPr>
              <w:widowControl w:val="0"/>
              <w:shd w:fill="1e1e1e" w:val="clear"/>
              <w:spacing w:line="325.71428571428567" w:lineRule="auto"/>
              <w:jc w:val="left"/>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"furthermore"</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7A1">
            <w:pPr>
              <w:widowControl w:val="0"/>
              <w:shd w:fill="1e1e1e" w:val="clear"/>
              <w:spacing w:line="325.71428571428567" w:lineRule="auto"/>
              <w:jc w:val="left"/>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7A2">
            <w:pPr>
              <w:widowControl w:val="0"/>
              <w:shd w:fill="1e1e1e" w:val="clear"/>
              <w:spacing w:line="325.71428571428567" w:lineRule="auto"/>
              <w:jc w:val="left"/>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"deckeffects"</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7A3">
            <w:pPr>
              <w:widowControl w:val="0"/>
              <w:shd w:fill="1e1e1e" w:val="clear"/>
              <w:spacing w:line="325.71428571428567" w:lineRule="auto"/>
              <w:jc w:val="left"/>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"mariner.decks.specialists.opportunities.intellectual"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w:t>
            </w:r>
          </w:p>
          <w:p w:rsidR="00000000" w:rsidDel="00000000" w:rsidP="00000000" w:rsidRDefault="00000000" w:rsidRPr="00000000" w14:paraId="000007A4">
            <w:pPr>
              <w:widowControl w:val="0"/>
              <w:shd w:fill="1e1e1e" w:val="clear"/>
              <w:spacing w:line="325.71428571428567" w:lineRule="auto"/>
              <w:jc w:val="left"/>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7A5">
            <w:pPr>
              <w:widowControl w:val="0"/>
              <w:shd w:fill="1e1e1e" w:val="clear"/>
              <w:spacing w:line="325.71428571428567" w:lineRule="auto"/>
              <w:jc w:val="left"/>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7A6">
            <w:pPr>
              <w:widowControl w:val="0"/>
              <w:shd w:fill="1e1e1e" w:val="clear"/>
              <w:spacing w:line="325.71428571428567" w:lineRule="auto"/>
              <w:jc w:val="left"/>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7A7">
            <w:pPr>
              <w:widowControl w:val="0"/>
              <w:shd w:fill="1e1e1e" w:val="clear"/>
              <w:spacing w:line="325.71428571428567" w:lineRule="auto"/>
              <w:jc w:val="left"/>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"aspects"</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7A8">
            <w:pPr>
              <w:widowControl w:val="0"/>
              <w:shd w:fill="1e1e1e" w:val="clear"/>
              <w:spacing w:line="325.71428571428567" w:lineRule="auto"/>
              <w:jc w:val="left"/>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mariner.paidopportunity</w:t>
            </w:r>
            <w:r w:rsidDel="00000000" w:rsidR="00000000" w:rsidRPr="00000000">
              <w:rPr>
                <w:rFonts w:ascii="Courier New" w:cs="Courier New" w:eastAsia="Courier New" w:hAnsi="Courier New"/>
                <w:color w:val="9cdcfe"/>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w:t>
            </w:r>
          </w:p>
          <w:p w:rsidR="00000000" w:rsidDel="00000000" w:rsidP="00000000" w:rsidRDefault="00000000" w:rsidRPr="00000000" w14:paraId="000007A9">
            <w:pPr>
              <w:widowControl w:val="0"/>
              <w:shd w:fill="1e1e1e" w:val="clear"/>
              <w:spacing w:line="325.71428571428567" w:lineRule="auto"/>
              <w:jc w:val="left"/>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7AA">
            <w:pPr>
              <w:widowControl w:val="0"/>
              <w:shd w:fill="1e1e1e" w:val="clear"/>
              <w:spacing w:line="325.71428571428567" w:lineRule="auto"/>
              <w:jc w:val="left"/>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7AB">
            <w:pPr>
              <w:widowControl w:val="0"/>
              <w:shd w:fill="1e1e1e" w:val="clear"/>
              <w:spacing w:line="325.71428571428567" w:lineRule="auto"/>
              <w:jc w:val="left"/>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7AC">
            <w:pPr>
              <w:widowControl w:val="0"/>
              <w:shd w:fill="1e1e1e" w:val="clear"/>
              <w:spacing w:line="325.71428571428567" w:lineRule="auto"/>
              <w:jc w:val="left"/>
              <w:rPr/>
            </w:pP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tl w:val="0"/>
              </w:rPr>
            </w:r>
          </w:p>
        </w:tc>
      </w:tr>
      <w:tr>
        <w:trPr>
          <w:cantSplit w:val="0"/>
          <w:trHeight w:val="440" w:hRule="atLeast"/>
          <w:tblHeader w:val="0"/>
        </w:trPr>
        <w:tc>
          <w:tcPr>
            <w:tcBorders>
              <w:top w:color="4d3a00" w:space="0" w:sz="12" w:val="single"/>
              <w:left w:color="4d3a00" w:space="0" w:sz="18" w:val="single"/>
              <w:bottom w:color="4d3a00" w:space="0" w:sz="18" w:val="single"/>
              <w:right w:color="4d3a00" w:space="0" w:sz="18" w:val="single"/>
            </w:tcBorders>
            <w:shd w:fill="fff7e1" w:val="clear"/>
            <w:tcMar>
              <w:top w:w="100.0" w:type="dxa"/>
              <w:left w:w="100.0" w:type="dxa"/>
              <w:bottom w:w="100.0" w:type="dxa"/>
              <w:right w:w="100.0" w:type="dxa"/>
            </w:tcMar>
            <w:vAlign w:val="top"/>
          </w:tcPr>
          <w:p w:rsidR="00000000" w:rsidDel="00000000" w:rsidP="00000000" w:rsidRDefault="00000000" w:rsidRPr="00000000" w14:paraId="000007AD">
            <w:pPr>
              <w:widowControl w:val="0"/>
              <w:spacing w:line="240" w:lineRule="auto"/>
              <w:jc w:val="left"/>
              <w:rPr/>
            </w:pPr>
            <w:r w:rsidDel="00000000" w:rsidR="00000000" w:rsidRPr="00000000">
              <w:rPr>
                <w:rtl w:val="0"/>
              </w:rPr>
              <w:t xml:space="preserve">Use with targets. Here, each set of effects is applied after the other, to </w:t>
            </w:r>
            <w:r w:rsidDel="00000000" w:rsidR="00000000" w:rsidRPr="00000000">
              <w:rPr>
                <w:rFonts w:ascii="Courier New" w:cs="Courier New" w:eastAsia="Courier New" w:hAnsi="Courier New"/>
                <w:sz w:val="22"/>
                <w:szCs w:val="22"/>
                <w:rtl w:val="0"/>
              </w:rPr>
              <w:t xml:space="preserve">~/exterior</w:t>
            </w:r>
            <w:r w:rsidDel="00000000" w:rsidR="00000000" w:rsidRPr="00000000">
              <w:rPr>
                <w:rtl w:val="0"/>
              </w:rPr>
              <w:t xml:space="preserve"> (the table).</w:t>
            </w:r>
          </w:p>
        </w:tc>
        <w:tc>
          <w:tcPr>
            <w:tcBorders>
              <w:top w:color="4d3a00" w:space="0" w:sz="12" w:val="single"/>
              <w:left w:color="4d3a00" w:space="0" w:sz="18" w:val="single"/>
              <w:bottom w:color="4d3a00" w:space="0" w:sz="18" w:val="single"/>
              <w:right w:color="4d3a00" w:space="0" w:sz="18" w:val="single"/>
            </w:tcBorders>
            <w:shd w:fill="1e1e1e" w:val="clear"/>
            <w:tcMar>
              <w:top w:w="100.0" w:type="dxa"/>
              <w:left w:w="100.0" w:type="dxa"/>
              <w:bottom w:w="100.0" w:type="dxa"/>
              <w:right w:w="100.0" w:type="dxa"/>
            </w:tcMar>
            <w:vAlign w:val="top"/>
          </w:tcPr>
          <w:p w:rsidR="00000000" w:rsidDel="00000000" w:rsidP="00000000" w:rsidRDefault="00000000" w:rsidRPr="00000000" w14:paraId="000007AE">
            <w:pPr>
              <w:widowControl w:val="0"/>
              <w:shd w:fill="1e1e1e" w:val="clear"/>
              <w:spacing w:line="325.71428571428567" w:lineRule="auto"/>
              <w:jc w:val="left"/>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7AF">
            <w:pPr>
              <w:widowControl w:val="0"/>
              <w:shd w:fill="1e1e1e" w:val="clear"/>
              <w:spacing w:line="325.71428571428567" w:lineRule="auto"/>
              <w:jc w:val="left"/>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"mariner.discoverbar.northsea.copenhagen"</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7B0">
            <w:pPr>
              <w:widowControl w:val="0"/>
              <w:shd w:fill="1e1e1e" w:val="clear"/>
              <w:spacing w:line="325.71428571428567" w:lineRule="auto"/>
              <w:jc w:val="left"/>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"furthermore"</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7B1">
            <w:pPr>
              <w:widowControl w:val="0"/>
              <w:shd w:fill="1e1e1e" w:val="clear"/>
              <w:spacing w:line="325.71428571428567" w:lineRule="auto"/>
              <w:jc w:val="left"/>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7B2">
            <w:pPr>
              <w:widowControl w:val="0"/>
              <w:shd w:fill="1e1e1e" w:val="clear"/>
              <w:spacing w:line="325.71428571428567" w:lineRule="auto"/>
              <w:jc w:val="left"/>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"target"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"~/exterior"</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7B3">
            <w:pPr>
              <w:widowControl w:val="0"/>
              <w:shd w:fill="1e1e1e" w:val="clear"/>
              <w:spacing w:line="325.71428571428567" w:lineRule="auto"/>
              <w:jc w:val="left"/>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"mutations"</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7B4">
            <w:pPr>
              <w:widowControl w:val="0"/>
              <w:shd w:fill="1e1e1e" w:val="clear"/>
              <w:spacing w:line="325.71428571428567" w:lineRule="auto"/>
              <w:jc w:val="left"/>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"mariner.nobarhere"</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7B5">
            <w:pPr>
              <w:widowControl w:val="0"/>
              <w:shd w:fill="1e1e1e" w:val="clear"/>
              <w:spacing w:line="325.71428571428567" w:lineRule="auto"/>
              <w:jc w:val="left"/>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"mutate"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mariner.discoveredbars.northsea.copenhagen</w:t>
            </w:r>
            <w:r w:rsidDel="00000000" w:rsidR="00000000" w:rsidRPr="00000000">
              <w:rPr>
                <w:rFonts w:ascii="Courier New" w:cs="Courier New" w:eastAsia="Courier New" w:hAnsi="Courier New"/>
                <w:color w:val="ce9178"/>
                <w:sz w:val="21"/>
                <w:szCs w:val="21"/>
                <w:rtl w:val="0"/>
              </w:rPr>
              <w:t xml:space="preserve">"</w:t>
            </w:r>
          </w:p>
          <w:p w:rsidR="00000000" w:rsidDel="00000000" w:rsidP="00000000" w:rsidRDefault="00000000" w:rsidRPr="00000000" w14:paraId="000007B6">
            <w:pPr>
              <w:widowControl w:val="0"/>
              <w:shd w:fill="1e1e1e" w:val="clear"/>
              <w:spacing w:line="325.71428571428567" w:lineRule="auto"/>
              <w:jc w:val="left"/>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7B7">
            <w:pPr>
              <w:widowControl w:val="0"/>
              <w:shd w:fill="1e1e1e" w:val="clear"/>
              <w:spacing w:line="325.71428571428567" w:lineRule="auto"/>
              <w:jc w:val="left"/>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7B8">
            <w:pPr>
              <w:widowControl w:val="0"/>
              <w:shd w:fill="1e1e1e" w:val="clear"/>
              <w:spacing w:line="325.71428571428567" w:lineRule="auto"/>
              <w:jc w:val="left"/>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7B9">
            <w:pPr>
              <w:widowControl w:val="0"/>
              <w:shd w:fill="1e1e1e" w:val="clear"/>
              <w:spacing w:line="325.71428571428567" w:lineRule="auto"/>
              <w:jc w:val="left"/>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7BA">
            <w:pPr>
              <w:widowControl w:val="0"/>
              <w:shd w:fill="1e1e1e" w:val="clear"/>
              <w:spacing w:line="325.71428571428567" w:lineRule="auto"/>
              <w:jc w:val="left"/>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"target"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"~/exterior"</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7BB">
            <w:pPr>
              <w:widowControl w:val="0"/>
              <w:shd w:fill="1e1e1e" w:val="clear"/>
              <w:spacing w:line="325.71428571428567" w:lineRule="auto"/>
              <w:jc w:val="left"/>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"decays"</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"mariner.nobarhere"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7BC">
            <w:pPr>
              <w:widowControl w:val="0"/>
              <w:shd w:fill="1e1e1e" w:val="clear"/>
              <w:spacing w:line="325.71428571428567" w:lineRule="auto"/>
              <w:jc w:val="left"/>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7BD">
            <w:pPr>
              <w:widowControl w:val="0"/>
              <w:shd w:fill="1e1e1e" w:val="clear"/>
              <w:spacing w:line="325.71428571428567" w:lineRule="auto"/>
              <w:jc w:val="left"/>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7BE">
            <w:pPr>
              <w:widowControl w:val="0"/>
              <w:shd w:fill="1e1e1e" w:val="clear"/>
              <w:spacing w:line="325.71428571428567" w:lineRule="auto"/>
              <w:jc w:val="left"/>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"target"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"~/exterior"</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7BF">
            <w:pPr>
              <w:widowControl w:val="0"/>
              <w:shd w:fill="1e1e1e" w:val="clear"/>
              <w:spacing w:line="325.71428571428567" w:lineRule="auto"/>
              <w:jc w:val="left"/>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"aspects"</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7C0">
            <w:pPr>
              <w:widowControl w:val="0"/>
              <w:shd w:fill="1e1e1e" w:val="clear"/>
              <w:spacing w:line="325.71428571428567" w:lineRule="auto"/>
              <w:jc w:val="left"/>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mariner.displaylocalbar.northsea.copenhagen</w:t>
            </w:r>
            <w:r w:rsidDel="00000000" w:rsidR="00000000" w:rsidRPr="00000000">
              <w:rPr>
                <w:rFonts w:ascii="Courier New" w:cs="Courier New" w:eastAsia="Courier New" w:hAnsi="Courier New"/>
                <w:color w:val="9cdcfe"/>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w:t>
            </w:r>
          </w:p>
          <w:p w:rsidR="00000000" w:rsidDel="00000000" w:rsidP="00000000" w:rsidRDefault="00000000" w:rsidRPr="00000000" w14:paraId="000007C1">
            <w:pPr>
              <w:widowControl w:val="0"/>
              <w:shd w:fill="1e1e1e" w:val="clear"/>
              <w:spacing w:line="325.71428571428567" w:lineRule="auto"/>
              <w:jc w:val="left"/>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7C2">
            <w:pPr>
              <w:widowControl w:val="0"/>
              <w:shd w:fill="1e1e1e" w:val="clear"/>
              <w:spacing w:line="325.71428571428567" w:lineRule="auto"/>
              <w:jc w:val="left"/>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7C3">
            <w:pPr>
              <w:widowControl w:val="0"/>
              <w:shd w:fill="1e1e1e" w:val="clear"/>
              <w:spacing w:line="325.71428571428567" w:lineRule="auto"/>
              <w:jc w:val="left"/>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7C4">
            <w:pPr>
              <w:widowControl w:val="0"/>
              <w:shd w:fill="1e1e1e" w:val="clear"/>
              <w:spacing w:line="325.71428571428567" w:lineRule="auto"/>
              <w:jc w:val="left"/>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7C5">
            <w:pPr>
              <w:widowControl w:val="0"/>
              <w:spacing w:line="240" w:lineRule="auto"/>
              <w:jc w:val="left"/>
              <w:rPr/>
            </w:pPr>
            <w:r w:rsidDel="00000000" w:rsidR="00000000" w:rsidRPr="00000000">
              <w:rPr>
                <w:rtl w:val="0"/>
              </w:rPr>
            </w:r>
          </w:p>
        </w:tc>
      </w:tr>
    </w:tbl>
    <w:p w:rsidR="00000000" w:rsidDel="00000000" w:rsidP="00000000" w:rsidRDefault="00000000" w:rsidRPr="00000000" w14:paraId="000007C6">
      <w:pPr>
        <w:pageBreakBefore w:val="0"/>
        <w:ind w:left="0" w:firstLine="0"/>
        <w:rPr/>
      </w:pPr>
      <w:r w:rsidDel="00000000" w:rsidR="00000000" w:rsidRPr="00000000">
        <w:rPr>
          <w:rtl w:val="0"/>
        </w:rPr>
      </w:r>
    </w:p>
    <w:p w:rsidR="00000000" w:rsidDel="00000000" w:rsidP="00000000" w:rsidRDefault="00000000" w:rsidRPr="00000000" w14:paraId="000007C7">
      <w:pPr>
        <w:pStyle w:val="Heading4"/>
        <w:rPr>
          <w:color w:val="000000"/>
          <w:sz w:val="24"/>
          <w:szCs w:val="24"/>
        </w:rPr>
      </w:pPr>
      <w:bookmarkStart w:colFirst="0" w:colLast="0" w:name="_ji6cwgrtgrzc" w:id="201"/>
      <w:bookmarkEnd w:id="201"/>
      <w:r w:rsidDel="00000000" w:rsidR="00000000" w:rsidRPr="00000000">
        <w:br w:type="page"/>
      </w:r>
      <w:r w:rsidDel="00000000" w:rsidR="00000000" w:rsidRPr="00000000">
        <w:rPr>
          <w:rtl w:val="0"/>
        </w:rPr>
      </w:r>
    </w:p>
    <w:p w:rsidR="00000000" w:rsidDel="00000000" w:rsidP="00000000" w:rsidRDefault="00000000" w:rsidRPr="00000000" w14:paraId="000007C8">
      <w:pPr>
        <w:pStyle w:val="Heading4"/>
        <w:rPr/>
      </w:pPr>
      <w:bookmarkStart w:colFirst="0" w:colLast="0" w:name="_3edcg2eridur" w:id="202"/>
      <w:bookmarkEnd w:id="202"/>
      <w:r w:rsidDel="00000000" w:rsidR="00000000" w:rsidRPr="00000000">
        <w:rPr>
          <w:color w:val="000000"/>
          <w:sz w:val="24"/>
          <w:szCs w:val="24"/>
          <w:rtl w:val="0"/>
        </w:rPr>
        <w:t xml:space="preserve">🐓 </w:t>
      </w:r>
      <w:r w:rsidDel="00000000" w:rsidR="00000000" w:rsidRPr="00000000">
        <w:rPr>
          <w:rtl w:val="0"/>
        </w:rPr>
        <w:t xml:space="preserve">Decays</w:t>
      </w:r>
      <w:r w:rsidDel="00000000" w:rsidR="00000000" w:rsidRPr="00000000">
        <w:rPr>
          <w:rtl w:val="0"/>
        </w:rPr>
      </w:r>
    </w:p>
    <w:tbl>
      <w:tblPr>
        <w:tblStyle w:val="Table10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20"/>
        <w:gridCol w:w="7740"/>
        <w:tblGridChange w:id="0">
          <w:tblGrid>
            <w:gridCol w:w="1620"/>
            <w:gridCol w:w="7740"/>
          </w:tblGrid>
        </w:tblGridChange>
      </w:tblGrid>
      <w:tr>
        <w:trPr>
          <w:cantSplit w:val="0"/>
          <w:trHeight w:val="135" w:hRule="atLeast"/>
          <w:tblHeader w:val="0"/>
        </w:trPr>
        <w:tc>
          <w:tcPr>
            <w:tcBorders>
              <w:top w:color="4d3a00" w:space="0" w:sz="18" w:val="single"/>
              <w:left w:color="4d3a00" w:space="0" w:sz="18" w:val="single"/>
              <w:bottom w:color="4d3a00" w:space="0" w:sz="12" w:val="single"/>
              <w:right w:color="4d3a00" w:space="0" w:sz="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7C9">
            <w:pPr>
              <w:jc w:val="left"/>
              <w:rPr>
                <w:sz w:val="22"/>
                <w:szCs w:val="22"/>
              </w:rPr>
            </w:pPr>
            <w:r w:rsidDel="00000000" w:rsidR="00000000" w:rsidRPr="00000000">
              <w:rPr>
                <w:sz w:val="22"/>
                <w:szCs w:val="22"/>
                <w:rtl w:val="0"/>
              </w:rPr>
              <w:t xml:space="preserve">Property name</w:t>
            </w:r>
          </w:p>
        </w:tc>
        <w:tc>
          <w:tcPr>
            <w:tcBorders>
              <w:top w:color="4d3a00" w:space="0" w:sz="18" w:val="single"/>
              <w:left w:color="4d3a00" w:space="0" w:sz="8" w:val="single"/>
              <w:bottom w:color="4d3a00" w:space="0" w:sz="12" w:val="single"/>
              <w:right w:color="4d3a00" w:space="0" w:sz="1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7CA">
            <w:pPr>
              <w:jc w:val="left"/>
              <w:rPr/>
            </w:pPr>
            <w:r w:rsidDel="00000000" w:rsidR="00000000" w:rsidRPr="00000000">
              <w:rPr>
                <w:rtl w:val="0"/>
              </w:rPr>
              <w:t xml:space="preserve">decays</w:t>
            </w:r>
          </w:p>
        </w:tc>
      </w:tr>
      <w:tr>
        <w:trPr>
          <w:cantSplit w:val="0"/>
          <w:trHeight w:val="975" w:hRule="atLeast"/>
          <w:tblHeader w:val="0"/>
        </w:trPr>
        <w:tc>
          <w:tcPr>
            <w:tcBorders>
              <w:top w:color="4d3a00" w:space="0" w:sz="12" w:val="single"/>
              <w:left w:color="4d3a00" w:space="0" w:sz="18" w:val="single"/>
              <w:bottom w:color="4d3a00" w:space="0" w:sz="8" w:val="single"/>
              <w:right w:color="4d3a00" w:space="0" w:sz="8" w:val="single"/>
            </w:tcBorders>
            <w:shd w:fill="fff7e1" w:val="clear"/>
            <w:tcMar>
              <w:top w:w="100.0" w:type="dxa"/>
              <w:left w:w="100.0" w:type="dxa"/>
              <w:bottom w:w="100.0" w:type="dxa"/>
              <w:right w:w="100.0" w:type="dxa"/>
            </w:tcMar>
            <w:vAlign w:val="top"/>
          </w:tcPr>
          <w:p w:rsidR="00000000" w:rsidDel="00000000" w:rsidP="00000000" w:rsidRDefault="00000000" w:rsidRPr="00000000" w14:paraId="000007CB">
            <w:pPr>
              <w:widowControl w:val="0"/>
              <w:spacing w:line="240" w:lineRule="auto"/>
              <w:rPr/>
            </w:pPr>
            <w:r w:rsidDel="00000000" w:rsidR="00000000" w:rsidRPr="00000000">
              <w:rPr>
                <w:rtl w:val="0"/>
              </w:rPr>
              <w:t xml:space="preserve">Explanation</w:t>
            </w:r>
          </w:p>
        </w:tc>
        <w:tc>
          <w:tcPr>
            <w:tcBorders>
              <w:top w:color="4d3a00" w:space="0" w:sz="12" w:val="single"/>
              <w:left w:color="4d3a00" w:space="0" w:sz="8" w:val="single"/>
              <w:bottom w:color="4d3a00" w:space="0" w:sz="8" w:val="single"/>
              <w:right w:color="4d3a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7CC">
            <w:pPr>
              <w:rPr/>
            </w:pPr>
            <w:r w:rsidDel="00000000" w:rsidR="00000000" w:rsidRPr="00000000">
              <w:rPr>
                <w:rtl w:val="0"/>
              </w:rPr>
              <w:t xml:space="preserve">This property works like purge but without the strange behaviours. It triggers the decaying of the listed elements, or, if the id is an aspect, the elements having it as an aspect. If the element doesn't have a decayTo property, it is destroyed instead.</w:t>
            </w:r>
          </w:p>
          <w:p w:rsidR="00000000" w:rsidDel="00000000" w:rsidP="00000000" w:rsidRDefault="00000000" w:rsidRPr="00000000" w14:paraId="000007CD">
            <w:pPr>
              <w:rPr/>
            </w:pPr>
            <w:r w:rsidDel="00000000" w:rsidR="00000000" w:rsidRPr="00000000">
              <w:rPr>
                <w:rtl w:val="0"/>
              </w:rPr>
            </w:r>
          </w:p>
          <w:p w:rsidR="00000000" w:rsidDel="00000000" w:rsidP="00000000" w:rsidRDefault="00000000" w:rsidRPr="00000000" w14:paraId="000007CE">
            <w:pPr>
              <w:rPr/>
            </w:pPr>
            <w:r w:rsidDel="00000000" w:rsidR="00000000" w:rsidRPr="00000000">
              <w:rPr>
                <w:rtl w:val="0"/>
              </w:rPr>
              <w:t xml:space="preserve">It is a list of things to decay. Each thing in the list can be written following two syntaxes:</w:t>
            </w:r>
          </w:p>
          <w:p w:rsidR="00000000" w:rsidDel="00000000" w:rsidP="00000000" w:rsidRDefault="00000000" w:rsidRPr="00000000" w14:paraId="000007CF">
            <w:pPr>
              <w:numPr>
                <w:ilvl w:val="0"/>
                <w:numId w:val="8"/>
              </w:numPr>
              <w:ind w:left="720" w:hanging="360"/>
              <w:rPr>
                <w:u w:val="none"/>
              </w:rPr>
            </w:pPr>
            <w:r w:rsidDel="00000000" w:rsidR="00000000" w:rsidRPr="00000000">
              <w:rPr>
                <w:rtl w:val="0"/>
              </w:rPr>
              <w:t xml:space="preserve">A simple string. It is an expression, and can simply be an element ID. All the matching elements will be purged.</w:t>
            </w:r>
          </w:p>
          <w:p w:rsidR="00000000" w:rsidDel="00000000" w:rsidP="00000000" w:rsidRDefault="00000000" w:rsidRPr="00000000" w14:paraId="000007D0">
            <w:pPr>
              <w:numPr>
                <w:ilvl w:val="0"/>
                <w:numId w:val="8"/>
              </w:numPr>
              <w:ind w:left="720" w:hanging="360"/>
              <w:rPr>
                <w:u w:val="none"/>
              </w:rPr>
            </w:pPr>
            <w:r w:rsidDel="00000000" w:rsidR="00000000" w:rsidRPr="00000000">
              <w:rPr>
                <w:rtl w:val="0"/>
              </w:rPr>
              <w:t xml:space="preserve">An object, with two properties, "filter" and "limit". The filter property is the matching expression, and the limit property is how many elements to purge, maximum (see example below).</w:t>
            </w:r>
          </w:p>
        </w:tc>
      </w:tr>
      <w:tr>
        <w:trPr>
          <w:cantSplit w:val="0"/>
          <w:tblHeader w:val="0"/>
        </w:trPr>
        <w:tc>
          <w:tcPr>
            <w:tcBorders>
              <w:top w:color="4d3a00" w:space="0" w:sz="8" w:val="single"/>
              <w:left w:color="4d3a00" w:space="0" w:sz="18" w:val="single"/>
              <w:bottom w:color="4d3a00" w:space="0" w:sz="12" w:val="single"/>
              <w:right w:color="4d3a00" w:space="0" w:sz="8" w:val="single"/>
            </w:tcBorders>
            <w:shd w:fill="fff7e1" w:val="clear"/>
            <w:tcMar>
              <w:top w:w="100.0" w:type="dxa"/>
              <w:left w:w="100.0" w:type="dxa"/>
              <w:bottom w:w="100.0" w:type="dxa"/>
              <w:right w:w="100.0" w:type="dxa"/>
            </w:tcMar>
            <w:vAlign w:val="top"/>
          </w:tcPr>
          <w:p w:rsidR="00000000" w:rsidDel="00000000" w:rsidP="00000000" w:rsidRDefault="00000000" w:rsidRPr="00000000" w14:paraId="000007D1">
            <w:pPr>
              <w:widowControl w:val="0"/>
              <w:spacing w:line="240" w:lineRule="auto"/>
              <w:rPr/>
            </w:pPr>
            <w:r w:rsidDel="00000000" w:rsidR="00000000" w:rsidRPr="00000000">
              <w:rPr>
                <w:rtl w:val="0"/>
              </w:rPr>
              <w:t xml:space="preserve">Default value</w:t>
            </w:r>
          </w:p>
        </w:tc>
        <w:tc>
          <w:tcPr>
            <w:tcBorders>
              <w:top w:color="4d3a00" w:space="0" w:sz="8" w:val="single"/>
              <w:left w:color="4d3a00" w:space="0" w:sz="8" w:val="single"/>
              <w:bottom w:color="4d3a00" w:space="0" w:sz="12" w:val="single"/>
              <w:right w:color="4d3a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7D2">
            <w:pPr>
              <w:widowControl w:val="0"/>
              <w:spacing w:line="240" w:lineRule="auto"/>
              <w:rPr/>
            </w:pPr>
            <w:r w:rsidDel="00000000" w:rsidR="00000000" w:rsidRPr="00000000">
              <w:rPr>
                <w:rtl w:val="0"/>
              </w:rPr>
              <w:t xml:space="preserve">[] (nothing to purge)</w:t>
            </w:r>
          </w:p>
        </w:tc>
      </w:tr>
      <w:tr>
        <w:trPr>
          <w:cantSplit w:val="0"/>
          <w:trHeight w:val="440" w:hRule="atLeast"/>
          <w:tblHeader w:val="0"/>
        </w:trPr>
        <w:tc>
          <w:tcPr>
            <w:gridSpan w:val="2"/>
            <w:tcBorders>
              <w:top w:color="4d3a00" w:space="0" w:sz="12" w:val="single"/>
              <w:left w:color="4d3a00" w:space="0" w:sz="18" w:val="single"/>
              <w:bottom w:color="4d3a00" w:space="0" w:sz="12" w:val="single"/>
              <w:right w:color="741b47" w:space="0" w:sz="1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7D3">
            <w:pPr>
              <w:widowControl w:val="0"/>
              <w:spacing w:line="240" w:lineRule="auto"/>
              <w:jc w:val="left"/>
              <w:rPr>
                <w:b w:val="1"/>
              </w:rPr>
            </w:pPr>
            <w:r w:rsidDel="00000000" w:rsidR="00000000" w:rsidRPr="00000000">
              <w:rPr>
                <w:b w:val="1"/>
                <w:rtl w:val="0"/>
              </w:rPr>
              <w:t xml:space="preserve">Examples</w:t>
            </w:r>
          </w:p>
        </w:tc>
      </w:tr>
      <w:tr>
        <w:trPr>
          <w:cantSplit w:val="0"/>
          <w:trHeight w:val="440" w:hRule="atLeast"/>
          <w:tblHeader w:val="0"/>
        </w:trPr>
        <w:tc>
          <w:tcPr>
            <w:tcBorders>
              <w:top w:color="4d3a00" w:space="0" w:sz="12" w:val="single"/>
              <w:left w:color="4d3a00" w:space="0" w:sz="18" w:val="single"/>
              <w:bottom w:color="4d3a00" w:space="0" w:sz="18" w:val="single"/>
              <w:right w:color="4d3a00" w:space="0" w:sz="18" w:val="single"/>
            </w:tcBorders>
            <w:shd w:fill="fff7e1" w:val="clear"/>
            <w:tcMar>
              <w:top w:w="100.0" w:type="dxa"/>
              <w:left w:w="100.0" w:type="dxa"/>
              <w:bottom w:w="100.0" w:type="dxa"/>
              <w:right w:w="100.0" w:type="dxa"/>
            </w:tcMar>
            <w:vAlign w:val="top"/>
          </w:tcPr>
          <w:p w:rsidR="00000000" w:rsidDel="00000000" w:rsidP="00000000" w:rsidRDefault="00000000" w:rsidRPr="00000000" w14:paraId="000007D5">
            <w:pPr>
              <w:widowControl w:val="0"/>
              <w:spacing w:line="240" w:lineRule="auto"/>
              <w:jc w:val="left"/>
              <w:rPr/>
            </w:pPr>
            <w:r w:rsidDel="00000000" w:rsidR="00000000" w:rsidRPr="00000000">
              <w:rPr>
                <w:rtl w:val="0"/>
              </w:rPr>
              <w:t xml:space="preserve">Three different examples of use of the property</w:t>
            </w:r>
          </w:p>
        </w:tc>
        <w:tc>
          <w:tcPr>
            <w:tcBorders>
              <w:top w:color="4d3a00" w:space="0" w:sz="12" w:val="single"/>
              <w:left w:color="4d3a00" w:space="0" w:sz="18" w:val="single"/>
              <w:bottom w:color="4d3a00" w:space="0" w:sz="18" w:val="single"/>
              <w:right w:color="4d3a00" w:space="0" w:sz="18" w:val="single"/>
            </w:tcBorders>
            <w:shd w:fill="1e1e1e" w:val="clear"/>
            <w:tcMar>
              <w:top w:w="100.0" w:type="dxa"/>
              <w:left w:w="100.0" w:type="dxa"/>
              <w:bottom w:w="100.0" w:type="dxa"/>
              <w:right w:w="100.0" w:type="dxa"/>
            </w:tcMar>
            <w:vAlign w:val="top"/>
          </w:tcPr>
          <w:p w:rsidR="00000000" w:rsidDel="00000000" w:rsidP="00000000" w:rsidRDefault="00000000" w:rsidRPr="00000000" w14:paraId="000007D6">
            <w:pPr>
              <w:widowControl w:val="0"/>
              <w:spacing w:line="240" w:lineRule="auto"/>
              <w:jc w:val="left"/>
              <w:rPr/>
            </w:pPr>
            <w:r w:rsidDel="00000000" w:rsidR="00000000" w:rsidRPr="00000000">
              <w:rPr/>
              <w:drawing>
                <wp:inline distB="114300" distT="114300" distL="114300" distR="114300">
                  <wp:extent cx="4067175" cy="1428750"/>
                  <wp:effectExtent b="0" l="0" r="0" t="0"/>
                  <wp:docPr descr="{&#10;  &quot;id&quot;: &quot;mariner.discoverbar.northsea.copenhagen&quot;,&#10;  &quot;decays&quot;: [&#10;    &quot;lantern&quot;,&#10;    { &quot;limit&quot;: 3, &quot;filter&quot;: &quot;forge&quot; },&#10;    { &quot;edge || winter&quot;: 3 }&#10;  ]&#10;}" id="56" name="image45.png"/>
                  <a:graphic>
                    <a:graphicData uri="http://schemas.openxmlformats.org/drawingml/2006/picture">
                      <pic:pic>
                        <pic:nvPicPr>
                          <pic:cNvPr descr="{&#10;  &quot;id&quot;: &quot;mariner.discoverbar.northsea.copenhagen&quot;,&#10;  &quot;decays&quot;: [&#10;    &quot;lantern&quot;,&#10;    { &quot;limit&quot;: 3, &quot;filter&quot;: &quot;forge&quot; },&#10;    { &quot;edge || winter&quot;: 3 }&#10;  ]&#10;}" id="0" name="image45.png"/>
                          <pic:cNvPicPr preferRelativeResize="0"/>
                        </pic:nvPicPr>
                        <pic:blipFill>
                          <a:blip r:embed="rId92"/>
                          <a:srcRect b="0" l="0" r="0" t="0"/>
                          <a:stretch>
                            <a:fillRect/>
                          </a:stretch>
                        </pic:blipFill>
                        <pic:spPr>
                          <a:xfrm>
                            <a:off x="0" y="0"/>
                            <a:ext cx="4067175" cy="142875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7D7">
      <w:pPr>
        <w:pStyle w:val="Heading4"/>
        <w:rPr>
          <w:color w:val="000000"/>
          <w:sz w:val="24"/>
          <w:szCs w:val="24"/>
        </w:rPr>
      </w:pPr>
      <w:bookmarkStart w:colFirst="0" w:colLast="0" w:name="_3mdkknppe2gs" w:id="203"/>
      <w:bookmarkEnd w:id="203"/>
      <w:r w:rsidDel="00000000" w:rsidR="00000000" w:rsidRPr="00000000">
        <w:br w:type="page"/>
      </w:r>
      <w:r w:rsidDel="00000000" w:rsidR="00000000" w:rsidRPr="00000000">
        <w:rPr>
          <w:rtl w:val="0"/>
        </w:rPr>
      </w:r>
    </w:p>
    <w:p w:rsidR="00000000" w:rsidDel="00000000" w:rsidP="00000000" w:rsidRDefault="00000000" w:rsidRPr="00000000" w14:paraId="000007D8">
      <w:pPr>
        <w:pStyle w:val="Heading4"/>
        <w:rPr/>
      </w:pPr>
      <w:bookmarkStart w:colFirst="0" w:colLast="0" w:name="_uu22ucqu8lb9" w:id="204"/>
      <w:bookmarkEnd w:id="204"/>
      <w:r w:rsidDel="00000000" w:rsidR="00000000" w:rsidRPr="00000000">
        <w:rPr>
          <w:color w:val="000000"/>
          <w:sz w:val="24"/>
          <w:szCs w:val="24"/>
          <w:rtl w:val="0"/>
        </w:rPr>
        <w:t xml:space="preserve">🐓 </w:t>
      </w:r>
      <w:r w:rsidDel="00000000" w:rsidR="00000000" w:rsidRPr="00000000">
        <w:rPr>
          <w:rtl w:val="0"/>
        </w:rPr>
        <w:t xml:space="preserve">Add Callbacks</w:t>
      </w:r>
      <w:r w:rsidDel="00000000" w:rsidR="00000000" w:rsidRPr="00000000">
        <w:rPr>
          <w:rtl w:val="0"/>
        </w:rPr>
      </w:r>
    </w:p>
    <w:tbl>
      <w:tblPr>
        <w:tblStyle w:val="Table10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20"/>
        <w:gridCol w:w="7740"/>
        <w:tblGridChange w:id="0">
          <w:tblGrid>
            <w:gridCol w:w="1620"/>
            <w:gridCol w:w="7740"/>
          </w:tblGrid>
        </w:tblGridChange>
      </w:tblGrid>
      <w:tr>
        <w:trPr>
          <w:cantSplit w:val="0"/>
          <w:trHeight w:val="105" w:hRule="atLeast"/>
          <w:tblHeader w:val="0"/>
        </w:trPr>
        <w:tc>
          <w:tcPr>
            <w:tcBorders>
              <w:top w:color="4d3a00" w:space="0" w:sz="18" w:val="single"/>
              <w:left w:color="4d3a00" w:space="0" w:sz="18" w:val="single"/>
              <w:bottom w:color="4d3a00" w:space="0" w:sz="12" w:val="single"/>
              <w:right w:color="4d3a00" w:space="0" w:sz="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7D9">
            <w:pPr>
              <w:jc w:val="left"/>
              <w:rPr>
                <w:sz w:val="22"/>
                <w:szCs w:val="22"/>
              </w:rPr>
            </w:pPr>
            <w:r w:rsidDel="00000000" w:rsidR="00000000" w:rsidRPr="00000000">
              <w:rPr>
                <w:sz w:val="22"/>
                <w:szCs w:val="22"/>
                <w:rtl w:val="0"/>
              </w:rPr>
              <w:t xml:space="preserve">Property name</w:t>
            </w:r>
          </w:p>
        </w:tc>
        <w:tc>
          <w:tcPr>
            <w:tcBorders>
              <w:top w:color="4d3a00" w:space="0" w:sz="18" w:val="single"/>
              <w:left w:color="4d3a00" w:space="0" w:sz="8" w:val="single"/>
              <w:bottom w:color="4d3a00" w:space="0" w:sz="12" w:val="single"/>
              <w:right w:color="4d3a00" w:space="0" w:sz="1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7DA">
            <w:pPr>
              <w:rPr/>
            </w:pPr>
            <w:r w:rsidDel="00000000" w:rsidR="00000000" w:rsidRPr="00000000">
              <w:rPr>
                <w:rtl w:val="0"/>
              </w:rPr>
              <w:t xml:space="preserve">addCallbacks</w:t>
            </w:r>
          </w:p>
        </w:tc>
      </w:tr>
      <w:tr>
        <w:trPr>
          <w:cantSplit w:val="0"/>
          <w:trHeight w:val="975" w:hRule="atLeast"/>
          <w:tblHeader w:val="0"/>
        </w:trPr>
        <w:tc>
          <w:tcPr>
            <w:tcBorders>
              <w:top w:color="4d3a00" w:space="0" w:sz="12" w:val="single"/>
              <w:left w:color="4d3a00" w:space="0" w:sz="18" w:val="single"/>
              <w:bottom w:color="4d3a00" w:space="0" w:sz="8" w:val="single"/>
              <w:right w:color="4d3a00" w:space="0" w:sz="8" w:val="single"/>
            </w:tcBorders>
            <w:shd w:fill="fff7e1" w:val="clear"/>
            <w:tcMar>
              <w:top w:w="100.0" w:type="dxa"/>
              <w:left w:w="100.0" w:type="dxa"/>
              <w:bottom w:w="100.0" w:type="dxa"/>
              <w:right w:w="100.0" w:type="dxa"/>
            </w:tcMar>
            <w:vAlign w:val="top"/>
          </w:tcPr>
          <w:p w:rsidR="00000000" w:rsidDel="00000000" w:rsidP="00000000" w:rsidRDefault="00000000" w:rsidRPr="00000000" w14:paraId="000007DB">
            <w:pPr>
              <w:widowControl w:val="0"/>
              <w:spacing w:line="240" w:lineRule="auto"/>
              <w:rPr/>
            </w:pPr>
            <w:r w:rsidDel="00000000" w:rsidR="00000000" w:rsidRPr="00000000">
              <w:rPr>
                <w:rtl w:val="0"/>
              </w:rPr>
              <w:t xml:space="preserve">Explanation</w:t>
            </w:r>
          </w:p>
        </w:tc>
        <w:tc>
          <w:tcPr>
            <w:tcBorders>
              <w:top w:color="4d3a00" w:space="0" w:sz="12" w:val="single"/>
              <w:left w:color="4d3a00" w:space="0" w:sz="8" w:val="single"/>
              <w:bottom w:color="4d3a00" w:space="0" w:sz="8" w:val="single"/>
              <w:right w:color="4d3a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7DC">
            <w:pPr>
              <w:rPr/>
            </w:pPr>
            <w:r w:rsidDel="00000000" w:rsidR="00000000" w:rsidRPr="00000000">
              <w:rPr>
                <w:rtl w:val="0"/>
              </w:rPr>
              <w:t xml:space="preserve">This property lets you store, for the duration of the recipe-chain, a "callback", a recipe ID associated with an arbitrary name.</w:t>
            </w:r>
          </w:p>
          <w:p w:rsidR="00000000" w:rsidDel="00000000" w:rsidP="00000000" w:rsidRDefault="00000000" w:rsidRPr="00000000" w14:paraId="000007DD">
            <w:pPr>
              <w:rPr/>
            </w:pPr>
            <w:r w:rsidDel="00000000" w:rsidR="00000000" w:rsidRPr="00000000">
              <w:rPr>
                <w:rtl w:val="0"/>
              </w:rPr>
            </w:r>
          </w:p>
          <w:p w:rsidR="00000000" w:rsidDel="00000000" w:rsidP="00000000" w:rsidRDefault="00000000" w:rsidRPr="00000000" w14:paraId="000007DE">
            <w:pPr>
              <w:rPr/>
            </w:pPr>
            <w:r w:rsidDel="00000000" w:rsidR="00000000" w:rsidRPr="00000000">
              <w:rPr>
                <w:rtl w:val="0"/>
              </w:rPr>
              <w:t xml:space="preserve">Further down the recipe-chain, if a linked property uses a useCallback property, it may read it and select the associated callback as the next recipe to execute, making it "jump" to where you designed the callback to go.</w:t>
            </w:r>
          </w:p>
          <w:p w:rsidR="00000000" w:rsidDel="00000000" w:rsidP="00000000" w:rsidRDefault="00000000" w:rsidRPr="00000000" w14:paraId="000007DF">
            <w:pPr>
              <w:rPr/>
            </w:pPr>
            <w:r w:rsidDel="00000000" w:rsidR="00000000" w:rsidRPr="00000000">
              <w:rPr>
                <w:rtl w:val="0"/>
              </w:rPr>
            </w:r>
          </w:p>
          <w:p w:rsidR="00000000" w:rsidDel="00000000" w:rsidP="00000000" w:rsidRDefault="00000000" w:rsidRPr="00000000" w14:paraId="000007E0">
            <w:pPr>
              <w:rPr/>
            </w:pPr>
            <w:r w:rsidDel="00000000" w:rsidR="00000000" w:rsidRPr="00000000">
              <w:rPr>
                <w:rtl w:val="0"/>
              </w:rPr>
              <w:t xml:space="preserve">This property is additive. If a set of callbacks was already defined during the recipe-chain, defining a callback with the same name will overwrite an existing one, but the others won't be cleared. For that, use clearCallbacks or resetCallbacks.</w:t>
            </w:r>
          </w:p>
        </w:tc>
      </w:tr>
      <w:tr>
        <w:trPr>
          <w:cantSplit w:val="0"/>
          <w:tblHeader w:val="0"/>
        </w:trPr>
        <w:tc>
          <w:tcPr>
            <w:tcBorders>
              <w:top w:color="4d3a00" w:space="0" w:sz="8" w:val="single"/>
              <w:left w:color="4d3a00" w:space="0" w:sz="18" w:val="single"/>
              <w:bottom w:color="4d3a00" w:space="0" w:sz="12" w:val="single"/>
              <w:right w:color="4d3a00" w:space="0" w:sz="8" w:val="single"/>
            </w:tcBorders>
            <w:shd w:fill="fff7e1" w:val="clear"/>
            <w:tcMar>
              <w:top w:w="100.0" w:type="dxa"/>
              <w:left w:w="100.0" w:type="dxa"/>
              <w:bottom w:w="100.0" w:type="dxa"/>
              <w:right w:w="100.0" w:type="dxa"/>
            </w:tcMar>
            <w:vAlign w:val="top"/>
          </w:tcPr>
          <w:p w:rsidR="00000000" w:rsidDel="00000000" w:rsidP="00000000" w:rsidRDefault="00000000" w:rsidRPr="00000000" w14:paraId="000007E1">
            <w:pPr>
              <w:widowControl w:val="0"/>
              <w:spacing w:line="240" w:lineRule="auto"/>
              <w:rPr/>
            </w:pPr>
            <w:r w:rsidDel="00000000" w:rsidR="00000000" w:rsidRPr="00000000">
              <w:rPr>
                <w:rtl w:val="0"/>
              </w:rPr>
              <w:t xml:space="preserve">Default value</w:t>
            </w:r>
          </w:p>
        </w:tc>
        <w:tc>
          <w:tcPr>
            <w:tcBorders>
              <w:top w:color="4d3a00" w:space="0" w:sz="8" w:val="single"/>
              <w:left w:color="4d3a00" w:space="0" w:sz="8" w:val="single"/>
              <w:bottom w:color="4d3a00" w:space="0" w:sz="12" w:val="single"/>
              <w:right w:color="4d3a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7E2">
            <w:pPr>
              <w:widowControl w:val="0"/>
              <w:spacing w:line="240" w:lineRule="auto"/>
              <w:rPr/>
            </w:pPr>
            <w:r w:rsidDel="00000000" w:rsidR="00000000" w:rsidRPr="00000000">
              <w:rPr>
                <w:rtl w:val="0"/>
              </w:rPr>
              <w:t xml:space="preserve">{} (no callback set)</w:t>
            </w:r>
          </w:p>
        </w:tc>
      </w:tr>
      <w:tr>
        <w:trPr>
          <w:cantSplit w:val="0"/>
          <w:trHeight w:val="440" w:hRule="atLeast"/>
          <w:tblHeader w:val="0"/>
        </w:trPr>
        <w:tc>
          <w:tcPr>
            <w:gridSpan w:val="2"/>
            <w:tcBorders>
              <w:top w:color="4d3a00" w:space="0" w:sz="12" w:val="single"/>
              <w:left w:color="4d3a00" w:space="0" w:sz="18" w:val="single"/>
              <w:bottom w:color="4d3a00" w:space="0" w:sz="12" w:val="single"/>
              <w:right w:color="741b47" w:space="0" w:sz="1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7E3">
            <w:pPr>
              <w:widowControl w:val="0"/>
              <w:spacing w:line="240" w:lineRule="auto"/>
              <w:jc w:val="left"/>
              <w:rPr>
                <w:b w:val="1"/>
              </w:rPr>
            </w:pPr>
            <w:r w:rsidDel="00000000" w:rsidR="00000000" w:rsidRPr="00000000">
              <w:rPr>
                <w:b w:val="1"/>
                <w:rtl w:val="0"/>
              </w:rPr>
              <w:t xml:space="preserve">Examples</w:t>
            </w:r>
          </w:p>
        </w:tc>
      </w:tr>
      <w:tr>
        <w:trPr>
          <w:cantSplit w:val="0"/>
          <w:trHeight w:val="440" w:hRule="atLeast"/>
          <w:tblHeader w:val="0"/>
        </w:trPr>
        <w:tc>
          <w:tcPr>
            <w:tcBorders>
              <w:top w:color="4d3a00" w:space="0" w:sz="12" w:val="single"/>
              <w:left w:color="4d3a00" w:space="0" w:sz="18" w:val="single"/>
              <w:bottom w:color="4d3a00" w:space="0" w:sz="18" w:val="single"/>
              <w:right w:color="4d3a00" w:space="0" w:sz="18" w:val="single"/>
            </w:tcBorders>
            <w:shd w:fill="fff7e1" w:val="clear"/>
            <w:tcMar>
              <w:top w:w="100.0" w:type="dxa"/>
              <w:left w:w="100.0" w:type="dxa"/>
              <w:bottom w:w="100.0" w:type="dxa"/>
              <w:right w:w="100.0" w:type="dxa"/>
            </w:tcMar>
            <w:vAlign w:val="top"/>
          </w:tcPr>
          <w:p w:rsidR="00000000" w:rsidDel="00000000" w:rsidP="00000000" w:rsidRDefault="00000000" w:rsidRPr="00000000" w14:paraId="000007E5">
            <w:pPr>
              <w:widowControl w:val="0"/>
              <w:spacing w:line="240" w:lineRule="auto"/>
              <w:jc w:val="left"/>
              <w:rPr/>
            </w:pPr>
            <w:r w:rsidDel="00000000" w:rsidR="00000000" w:rsidRPr="00000000">
              <w:rPr>
                <w:rtl w:val="0"/>
              </w:rPr>
              <w:t xml:space="preserve">Simple use of the property</w:t>
            </w:r>
          </w:p>
        </w:tc>
        <w:tc>
          <w:tcPr>
            <w:tcBorders>
              <w:top w:color="4d3a00" w:space="0" w:sz="12" w:val="single"/>
              <w:left w:color="4d3a00" w:space="0" w:sz="18" w:val="single"/>
              <w:bottom w:color="4d3a00" w:space="0" w:sz="18" w:val="single"/>
              <w:right w:color="4d3a00" w:space="0" w:sz="18" w:val="single"/>
            </w:tcBorders>
            <w:shd w:fill="1e1e1e" w:val="clear"/>
            <w:tcMar>
              <w:top w:w="100.0" w:type="dxa"/>
              <w:left w:w="100.0" w:type="dxa"/>
              <w:bottom w:w="100.0" w:type="dxa"/>
              <w:right w:w="100.0" w:type="dxa"/>
            </w:tcMar>
            <w:vAlign w:val="top"/>
          </w:tcPr>
          <w:p w:rsidR="00000000" w:rsidDel="00000000" w:rsidP="00000000" w:rsidRDefault="00000000" w:rsidRPr="00000000" w14:paraId="000007E6">
            <w:pPr>
              <w:widowControl w:val="0"/>
              <w:spacing w:line="240" w:lineRule="auto"/>
              <w:jc w:val="left"/>
              <w:rPr/>
            </w:pPr>
            <w:r w:rsidDel="00000000" w:rsidR="00000000" w:rsidRPr="00000000">
              <w:rPr>
                <w:rtl w:val="0"/>
              </w:rPr>
            </w:r>
          </w:p>
        </w:tc>
      </w:tr>
    </w:tbl>
    <w:p w:rsidR="00000000" w:rsidDel="00000000" w:rsidP="00000000" w:rsidRDefault="00000000" w:rsidRPr="00000000" w14:paraId="000007E7">
      <w:pPr>
        <w:pStyle w:val="Heading4"/>
        <w:rPr>
          <w:color w:val="000000"/>
          <w:sz w:val="24"/>
          <w:szCs w:val="24"/>
        </w:rPr>
      </w:pPr>
      <w:bookmarkStart w:colFirst="0" w:colLast="0" w:name="_hw6pgl3gkmdp" w:id="205"/>
      <w:bookmarkEnd w:id="205"/>
      <w:r w:rsidDel="00000000" w:rsidR="00000000" w:rsidRPr="00000000">
        <w:br w:type="page"/>
      </w:r>
      <w:r w:rsidDel="00000000" w:rsidR="00000000" w:rsidRPr="00000000">
        <w:rPr>
          <w:rtl w:val="0"/>
        </w:rPr>
      </w:r>
    </w:p>
    <w:p w:rsidR="00000000" w:rsidDel="00000000" w:rsidP="00000000" w:rsidRDefault="00000000" w:rsidRPr="00000000" w14:paraId="000007E8">
      <w:pPr>
        <w:pStyle w:val="Heading4"/>
        <w:rPr/>
      </w:pPr>
      <w:bookmarkStart w:colFirst="0" w:colLast="0" w:name="_vym7mxdldpq8" w:id="206"/>
      <w:bookmarkEnd w:id="206"/>
      <w:r w:rsidDel="00000000" w:rsidR="00000000" w:rsidRPr="00000000">
        <w:rPr>
          <w:color w:val="000000"/>
          <w:sz w:val="24"/>
          <w:szCs w:val="24"/>
          <w:rtl w:val="0"/>
        </w:rPr>
        <w:t xml:space="preserve">🐓 </w:t>
      </w:r>
      <w:r w:rsidDel="00000000" w:rsidR="00000000" w:rsidRPr="00000000">
        <w:rPr>
          <w:rtl w:val="0"/>
        </w:rPr>
        <w:t xml:space="preserve">Clear</w:t>
      </w:r>
      <w:r w:rsidDel="00000000" w:rsidR="00000000" w:rsidRPr="00000000">
        <w:rPr>
          <w:rtl w:val="0"/>
        </w:rPr>
        <w:t xml:space="preserve"> Callbacks</w:t>
      </w:r>
    </w:p>
    <w:tbl>
      <w:tblPr>
        <w:tblStyle w:val="Table10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20"/>
        <w:gridCol w:w="7740"/>
        <w:tblGridChange w:id="0">
          <w:tblGrid>
            <w:gridCol w:w="1620"/>
            <w:gridCol w:w="7740"/>
          </w:tblGrid>
        </w:tblGridChange>
      </w:tblGrid>
      <w:tr>
        <w:trPr>
          <w:cantSplit w:val="0"/>
          <w:trHeight w:val="165" w:hRule="atLeast"/>
          <w:tblHeader w:val="0"/>
        </w:trPr>
        <w:tc>
          <w:tcPr>
            <w:tcBorders>
              <w:top w:color="4d3a00" w:space="0" w:sz="18" w:val="single"/>
              <w:left w:color="4d3a00" w:space="0" w:sz="18" w:val="single"/>
              <w:bottom w:color="4d3a00" w:space="0" w:sz="12" w:val="single"/>
              <w:right w:color="4d3a00" w:space="0" w:sz="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7E9">
            <w:pPr>
              <w:jc w:val="left"/>
              <w:rPr/>
            </w:pPr>
            <w:r w:rsidDel="00000000" w:rsidR="00000000" w:rsidRPr="00000000">
              <w:rPr>
                <w:rtl w:val="0"/>
              </w:rPr>
              <w:t xml:space="preserve">Property</w:t>
            </w:r>
          </w:p>
        </w:tc>
        <w:tc>
          <w:tcPr>
            <w:tcBorders>
              <w:top w:color="4d3a00" w:space="0" w:sz="18" w:val="single"/>
              <w:left w:color="4d3a00" w:space="0" w:sz="8" w:val="single"/>
              <w:bottom w:color="4d3a00" w:space="0" w:sz="12" w:val="single"/>
              <w:right w:color="4d3a00" w:space="0" w:sz="1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7EA">
            <w:pPr>
              <w:rPr/>
            </w:pPr>
            <w:r w:rsidDel="00000000" w:rsidR="00000000" w:rsidRPr="00000000">
              <w:rPr>
                <w:rtl w:val="0"/>
              </w:rPr>
              <w:t xml:space="preserve">clearCallbacks</w:t>
            </w:r>
          </w:p>
        </w:tc>
      </w:tr>
      <w:tr>
        <w:trPr>
          <w:cantSplit w:val="0"/>
          <w:trHeight w:val="975" w:hRule="atLeast"/>
          <w:tblHeader w:val="0"/>
        </w:trPr>
        <w:tc>
          <w:tcPr>
            <w:tcBorders>
              <w:top w:color="4d3a00" w:space="0" w:sz="12" w:val="single"/>
              <w:left w:color="4d3a00" w:space="0" w:sz="18" w:val="single"/>
              <w:bottom w:color="4d3a00" w:space="0" w:sz="8" w:val="single"/>
              <w:right w:color="4d3a00" w:space="0" w:sz="8" w:val="single"/>
            </w:tcBorders>
            <w:shd w:fill="fff7e1" w:val="clear"/>
            <w:tcMar>
              <w:top w:w="100.0" w:type="dxa"/>
              <w:left w:w="100.0" w:type="dxa"/>
              <w:bottom w:w="100.0" w:type="dxa"/>
              <w:right w:w="100.0" w:type="dxa"/>
            </w:tcMar>
            <w:vAlign w:val="top"/>
          </w:tcPr>
          <w:p w:rsidR="00000000" w:rsidDel="00000000" w:rsidP="00000000" w:rsidRDefault="00000000" w:rsidRPr="00000000" w14:paraId="000007EB">
            <w:pPr>
              <w:widowControl w:val="0"/>
              <w:spacing w:line="240" w:lineRule="auto"/>
              <w:rPr/>
            </w:pPr>
            <w:r w:rsidDel="00000000" w:rsidR="00000000" w:rsidRPr="00000000">
              <w:rPr>
                <w:rtl w:val="0"/>
              </w:rPr>
              <w:t xml:space="preserve">Explanation</w:t>
            </w:r>
          </w:p>
        </w:tc>
        <w:tc>
          <w:tcPr>
            <w:tcBorders>
              <w:top w:color="4d3a00" w:space="0" w:sz="12" w:val="single"/>
              <w:left w:color="4d3a00" w:space="0" w:sz="8" w:val="single"/>
              <w:bottom w:color="4d3a00" w:space="0" w:sz="8" w:val="single"/>
              <w:right w:color="4d3a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7EC">
            <w:pPr>
              <w:rPr/>
            </w:pPr>
            <w:r w:rsidDel="00000000" w:rsidR="00000000" w:rsidRPr="00000000">
              <w:rPr>
                <w:rtl w:val="0"/>
              </w:rPr>
              <w:t xml:space="preserve">This property clears potentially previously defined callbacks. It is a list of the callback names to clear.</w:t>
            </w:r>
          </w:p>
        </w:tc>
      </w:tr>
      <w:tr>
        <w:trPr>
          <w:cantSplit w:val="0"/>
          <w:tblHeader w:val="0"/>
        </w:trPr>
        <w:tc>
          <w:tcPr>
            <w:tcBorders>
              <w:top w:color="4d3a00" w:space="0" w:sz="8" w:val="single"/>
              <w:left w:color="4d3a00" w:space="0" w:sz="18" w:val="single"/>
              <w:bottom w:color="4d3a00" w:space="0" w:sz="12" w:val="single"/>
              <w:right w:color="4d3a00" w:space="0" w:sz="8" w:val="single"/>
            </w:tcBorders>
            <w:shd w:fill="fff7e1" w:val="clear"/>
            <w:tcMar>
              <w:top w:w="100.0" w:type="dxa"/>
              <w:left w:w="100.0" w:type="dxa"/>
              <w:bottom w:w="100.0" w:type="dxa"/>
              <w:right w:w="100.0" w:type="dxa"/>
            </w:tcMar>
            <w:vAlign w:val="top"/>
          </w:tcPr>
          <w:p w:rsidR="00000000" w:rsidDel="00000000" w:rsidP="00000000" w:rsidRDefault="00000000" w:rsidRPr="00000000" w14:paraId="000007ED">
            <w:pPr>
              <w:widowControl w:val="0"/>
              <w:spacing w:line="240" w:lineRule="auto"/>
              <w:rPr/>
            </w:pPr>
            <w:r w:rsidDel="00000000" w:rsidR="00000000" w:rsidRPr="00000000">
              <w:rPr>
                <w:rtl w:val="0"/>
              </w:rPr>
              <w:t xml:space="preserve">Default value</w:t>
            </w:r>
          </w:p>
        </w:tc>
        <w:tc>
          <w:tcPr>
            <w:tcBorders>
              <w:top w:color="4d3a00" w:space="0" w:sz="8" w:val="single"/>
              <w:left w:color="4d3a00" w:space="0" w:sz="8" w:val="single"/>
              <w:bottom w:color="4d3a00" w:space="0" w:sz="12" w:val="single"/>
              <w:right w:color="4d3a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7EE">
            <w:pPr>
              <w:widowControl w:val="0"/>
              <w:spacing w:line="240" w:lineRule="auto"/>
              <w:rPr/>
            </w:pPr>
            <w:r w:rsidDel="00000000" w:rsidR="00000000" w:rsidRPr="00000000">
              <w:rPr>
                <w:rtl w:val="0"/>
              </w:rPr>
              <w:t xml:space="preserve">[] (no callback cleared) </w:t>
            </w:r>
          </w:p>
        </w:tc>
      </w:tr>
      <w:tr>
        <w:trPr>
          <w:cantSplit w:val="0"/>
          <w:trHeight w:val="440" w:hRule="atLeast"/>
          <w:tblHeader w:val="0"/>
        </w:trPr>
        <w:tc>
          <w:tcPr>
            <w:gridSpan w:val="2"/>
            <w:tcBorders>
              <w:top w:color="4d3a00" w:space="0" w:sz="12" w:val="single"/>
              <w:left w:color="4d3a00" w:space="0" w:sz="18" w:val="single"/>
              <w:bottom w:color="4d3a00" w:space="0" w:sz="12" w:val="single"/>
              <w:right w:color="741b47" w:space="0" w:sz="1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7EF">
            <w:pPr>
              <w:widowControl w:val="0"/>
              <w:spacing w:line="240" w:lineRule="auto"/>
              <w:jc w:val="left"/>
              <w:rPr>
                <w:b w:val="1"/>
              </w:rPr>
            </w:pPr>
            <w:r w:rsidDel="00000000" w:rsidR="00000000" w:rsidRPr="00000000">
              <w:rPr>
                <w:b w:val="1"/>
                <w:rtl w:val="0"/>
              </w:rPr>
              <w:t xml:space="preserve">Examples</w:t>
            </w:r>
          </w:p>
        </w:tc>
      </w:tr>
      <w:tr>
        <w:trPr>
          <w:cantSplit w:val="0"/>
          <w:trHeight w:val="440" w:hRule="atLeast"/>
          <w:tblHeader w:val="0"/>
        </w:trPr>
        <w:tc>
          <w:tcPr>
            <w:tcBorders>
              <w:top w:color="4d3a00" w:space="0" w:sz="12" w:val="single"/>
              <w:left w:color="4d3a00" w:space="0" w:sz="18" w:val="single"/>
              <w:bottom w:color="4d3a00" w:space="0" w:sz="18" w:val="single"/>
              <w:right w:color="4d3a00" w:space="0" w:sz="18" w:val="single"/>
            </w:tcBorders>
            <w:shd w:fill="fff7e1" w:val="clear"/>
            <w:tcMar>
              <w:top w:w="100.0" w:type="dxa"/>
              <w:left w:w="100.0" w:type="dxa"/>
              <w:bottom w:w="100.0" w:type="dxa"/>
              <w:right w:w="100.0" w:type="dxa"/>
            </w:tcMar>
            <w:vAlign w:val="top"/>
          </w:tcPr>
          <w:p w:rsidR="00000000" w:rsidDel="00000000" w:rsidP="00000000" w:rsidRDefault="00000000" w:rsidRPr="00000000" w14:paraId="000007F1">
            <w:pPr>
              <w:widowControl w:val="0"/>
              <w:spacing w:line="240" w:lineRule="auto"/>
              <w:jc w:val="left"/>
              <w:rPr/>
            </w:pPr>
            <w:r w:rsidDel="00000000" w:rsidR="00000000" w:rsidRPr="00000000">
              <w:rPr>
                <w:rtl w:val="0"/>
              </w:rPr>
              <w:t xml:space="preserve">Simple use of the property</w:t>
            </w:r>
          </w:p>
        </w:tc>
        <w:tc>
          <w:tcPr>
            <w:tcBorders>
              <w:top w:color="4d3a00" w:space="0" w:sz="12" w:val="single"/>
              <w:left w:color="4d3a00" w:space="0" w:sz="18" w:val="single"/>
              <w:bottom w:color="4d3a00" w:space="0" w:sz="18" w:val="single"/>
              <w:right w:color="4d3a00" w:space="0" w:sz="18" w:val="single"/>
            </w:tcBorders>
            <w:shd w:fill="1e1e1e" w:val="clear"/>
            <w:tcMar>
              <w:top w:w="100.0" w:type="dxa"/>
              <w:left w:w="100.0" w:type="dxa"/>
              <w:bottom w:w="100.0" w:type="dxa"/>
              <w:right w:w="100.0" w:type="dxa"/>
            </w:tcMar>
            <w:vAlign w:val="top"/>
          </w:tcPr>
          <w:p w:rsidR="00000000" w:rsidDel="00000000" w:rsidP="00000000" w:rsidRDefault="00000000" w:rsidRPr="00000000" w14:paraId="000007F2">
            <w:pPr>
              <w:widowControl w:val="0"/>
              <w:spacing w:line="240" w:lineRule="auto"/>
              <w:jc w:val="left"/>
              <w:rPr/>
            </w:pPr>
            <w:r w:rsidDel="00000000" w:rsidR="00000000" w:rsidRPr="00000000">
              <w:rPr>
                <w:rtl w:val="0"/>
              </w:rPr>
            </w:r>
          </w:p>
        </w:tc>
      </w:tr>
    </w:tbl>
    <w:p w:rsidR="00000000" w:rsidDel="00000000" w:rsidP="00000000" w:rsidRDefault="00000000" w:rsidRPr="00000000" w14:paraId="000007F3">
      <w:pPr>
        <w:rPr/>
      </w:pPr>
      <w:r w:rsidDel="00000000" w:rsidR="00000000" w:rsidRPr="00000000">
        <w:rPr>
          <w:rtl w:val="0"/>
        </w:rPr>
      </w:r>
    </w:p>
    <w:p w:rsidR="00000000" w:rsidDel="00000000" w:rsidP="00000000" w:rsidRDefault="00000000" w:rsidRPr="00000000" w14:paraId="000007F4">
      <w:pPr>
        <w:pStyle w:val="Heading4"/>
        <w:rPr/>
      </w:pPr>
      <w:bookmarkStart w:colFirst="0" w:colLast="0" w:name="_dxk50xae13jb" w:id="207"/>
      <w:bookmarkEnd w:id="207"/>
      <w:r w:rsidDel="00000000" w:rsidR="00000000" w:rsidRPr="00000000">
        <w:rPr>
          <w:color w:val="000000"/>
          <w:sz w:val="24"/>
          <w:szCs w:val="24"/>
          <w:rtl w:val="0"/>
        </w:rPr>
        <w:t xml:space="preserve">🐓 </w:t>
      </w:r>
      <w:r w:rsidDel="00000000" w:rsidR="00000000" w:rsidRPr="00000000">
        <w:rPr>
          <w:rtl w:val="0"/>
        </w:rPr>
        <w:t xml:space="preserve">Reset </w:t>
      </w:r>
      <w:r w:rsidDel="00000000" w:rsidR="00000000" w:rsidRPr="00000000">
        <w:rPr>
          <w:rtl w:val="0"/>
        </w:rPr>
        <w:t xml:space="preserve">Callbacks</w:t>
      </w:r>
    </w:p>
    <w:tbl>
      <w:tblPr>
        <w:tblStyle w:val="Table10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20"/>
        <w:gridCol w:w="7740"/>
        <w:tblGridChange w:id="0">
          <w:tblGrid>
            <w:gridCol w:w="1620"/>
            <w:gridCol w:w="7740"/>
          </w:tblGrid>
        </w:tblGridChange>
      </w:tblGrid>
      <w:tr>
        <w:trPr>
          <w:cantSplit w:val="0"/>
          <w:trHeight w:val="165" w:hRule="atLeast"/>
          <w:tblHeader w:val="0"/>
        </w:trPr>
        <w:tc>
          <w:tcPr>
            <w:tcBorders>
              <w:top w:color="4d3a00" w:space="0" w:sz="18" w:val="single"/>
              <w:left w:color="4d3a00" w:space="0" w:sz="18" w:val="single"/>
              <w:bottom w:color="4d3a00" w:space="0" w:sz="12" w:val="single"/>
              <w:right w:color="4d3a00" w:space="0" w:sz="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7F5">
            <w:pPr>
              <w:jc w:val="left"/>
              <w:rPr/>
            </w:pPr>
            <w:r w:rsidDel="00000000" w:rsidR="00000000" w:rsidRPr="00000000">
              <w:rPr>
                <w:rtl w:val="0"/>
              </w:rPr>
              <w:t xml:space="preserve">Property</w:t>
            </w:r>
          </w:p>
        </w:tc>
        <w:tc>
          <w:tcPr>
            <w:tcBorders>
              <w:top w:color="4d3a00" w:space="0" w:sz="18" w:val="single"/>
              <w:left w:color="4d3a00" w:space="0" w:sz="8" w:val="single"/>
              <w:bottom w:color="4d3a00" w:space="0" w:sz="12" w:val="single"/>
              <w:right w:color="4d3a00" w:space="0" w:sz="1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7F6">
            <w:pPr>
              <w:rPr/>
            </w:pPr>
            <w:r w:rsidDel="00000000" w:rsidR="00000000" w:rsidRPr="00000000">
              <w:rPr>
                <w:rtl w:val="0"/>
              </w:rPr>
              <w:t xml:space="preserve">resetCallbacks</w:t>
            </w:r>
          </w:p>
        </w:tc>
      </w:tr>
      <w:tr>
        <w:trPr>
          <w:cantSplit w:val="0"/>
          <w:trHeight w:val="975" w:hRule="atLeast"/>
          <w:tblHeader w:val="0"/>
        </w:trPr>
        <w:tc>
          <w:tcPr>
            <w:tcBorders>
              <w:top w:color="4d3a00" w:space="0" w:sz="12" w:val="single"/>
              <w:left w:color="4d3a00" w:space="0" w:sz="18" w:val="single"/>
              <w:bottom w:color="4d3a00" w:space="0" w:sz="8" w:val="single"/>
              <w:right w:color="4d3a00" w:space="0" w:sz="8" w:val="single"/>
            </w:tcBorders>
            <w:shd w:fill="fff7e1" w:val="clear"/>
            <w:tcMar>
              <w:top w:w="100.0" w:type="dxa"/>
              <w:left w:w="100.0" w:type="dxa"/>
              <w:bottom w:w="100.0" w:type="dxa"/>
              <w:right w:w="100.0" w:type="dxa"/>
            </w:tcMar>
            <w:vAlign w:val="top"/>
          </w:tcPr>
          <w:p w:rsidR="00000000" w:rsidDel="00000000" w:rsidP="00000000" w:rsidRDefault="00000000" w:rsidRPr="00000000" w14:paraId="000007F7">
            <w:pPr>
              <w:widowControl w:val="0"/>
              <w:spacing w:line="240" w:lineRule="auto"/>
              <w:rPr/>
            </w:pPr>
            <w:r w:rsidDel="00000000" w:rsidR="00000000" w:rsidRPr="00000000">
              <w:rPr>
                <w:rtl w:val="0"/>
              </w:rPr>
              <w:t xml:space="preserve">Explanation</w:t>
            </w:r>
          </w:p>
        </w:tc>
        <w:tc>
          <w:tcPr>
            <w:tcBorders>
              <w:top w:color="4d3a00" w:space="0" w:sz="12" w:val="single"/>
              <w:left w:color="4d3a00" w:space="0" w:sz="8" w:val="single"/>
              <w:bottom w:color="4d3a00" w:space="0" w:sz="8" w:val="single"/>
              <w:right w:color="4d3a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7F8">
            <w:pPr>
              <w:rPr/>
            </w:pPr>
            <w:r w:rsidDel="00000000" w:rsidR="00000000" w:rsidRPr="00000000">
              <w:rPr>
                <w:rtl w:val="0"/>
              </w:rPr>
              <w:t xml:space="preserve">This boolean property clears all the callbacks previously defined during the current recipe-chain.</w:t>
            </w:r>
          </w:p>
        </w:tc>
      </w:tr>
      <w:tr>
        <w:trPr>
          <w:cantSplit w:val="0"/>
          <w:tblHeader w:val="0"/>
        </w:trPr>
        <w:tc>
          <w:tcPr>
            <w:tcBorders>
              <w:top w:color="4d3a00" w:space="0" w:sz="8" w:val="single"/>
              <w:left w:color="4d3a00" w:space="0" w:sz="18" w:val="single"/>
              <w:bottom w:color="4d3a00" w:space="0" w:sz="12" w:val="single"/>
              <w:right w:color="4d3a00" w:space="0" w:sz="8" w:val="single"/>
            </w:tcBorders>
            <w:shd w:fill="fff7e1" w:val="clear"/>
            <w:tcMar>
              <w:top w:w="100.0" w:type="dxa"/>
              <w:left w:w="100.0" w:type="dxa"/>
              <w:bottom w:w="100.0" w:type="dxa"/>
              <w:right w:w="100.0" w:type="dxa"/>
            </w:tcMar>
            <w:vAlign w:val="top"/>
          </w:tcPr>
          <w:p w:rsidR="00000000" w:rsidDel="00000000" w:rsidP="00000000" w:rsidRDefault="00000000" w:rsidRPr="00000000" w14:paraId="000007F9">
            <w:pPr>
              <w:widowControl w:val="0"/>
              <w:spacing w:line="240" w:lineRule="auto"/>
              <w:rPr/>
            </w:pPr>
            <w:r w:rsidDel="00000000" w:rsidR="00000000" w:rsidRPr="00000000">
              <w:rPr>
                <w:rtl w:val="0"/>
              </w:rPr>
              <w:t xml:space="preserve">Default value</w:t>
            </w:r>
          </w:p>
        </w:tc>
        <w:tc>
          <w:tcPr>
            <w:tcBorders>
              <w:top w:color="4d3a00" w:space="0" w:sz="8" w:val="single"/>
              <w:left w:color="4d3a00" w:space="0" w:sz="8" w:val="single"/>
              <w:bottom w:color="4d3a00" w:space="0" w:sz="12" w:val="single"/>
              <w:right w:color="4d3a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7FA">
            <w:pPr>
              <w:widowControl w:val="0"/>
              <w:spacing w:line="240" w:lineRule="auto"/>
              <w:rPr/>
            </w:pPr>
            <w:r w:rsidDel="00000000" w:rsidR="00000000" w:rsidRPr="00000000">
              <w:rPr>
                <w:rtl w:val="0"/>
              </w:rPr>
              <w:t xml:space="preserve">False (don't reset)</w:t>
            </w:r>
          </w:p>
        </w:tc>
      </w:tr>
      <w:tr>
        <w:trPr>
          <w:cantSplit w:val="0"/>
          <w:trHeight w:val="440" w:hRule="atLeast"/>
          <w:tblHeader w:val="0"/>
        </w:trPr>
        <w:tc>
          <w:tcPr>
            <w:gridSpan w:val="2"/>
            <w:tcBorders>
              <w:top w:color="4d3a00" w:space="0" w:sz="12" w:val="single"/>
              <w:left w:color="4d3a00" w:space="0" w:sz="18" w:val="single"/>
              <w:bottom w:color="4d3a00" w:space="0" w:sz="12" w:val="single"/>
              <w:right w:color="741b47" w:space="0" w:sz="1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7FB">
            <w:pPr>
              <w:widowControl w:val="0"/>
              <w:spacing w:line="240" w:lineRule="auto"/>
              <w:jc w:val="left"/>
              <w:rPr>
                <w:b w:val="1"/>
              </w:rPr>
            </w:pPr>
            <w:r w:rsidDel="00000000" w:rsidR="00000000" w:rsidRPr="00000000">
              <w:rPr>
                <w:b w:val="1"/>
                <w:rtl w:val="0"/>
              </w:rPr>
              <w:t xml:space="preserve">Examples</w:t>
            </w:r>
          </w:p>
        </w:tc>
      </w:tr>
      <w:tr>
        <w:trPr>
          <w:cantSplit w:val="0"/>
          <w:trHeight w:val="440" w:hRule="atLeast"/>
          <w:tblHeader w:val="0"/>
        </w:trPr>
        <w:tc>
          <w:tcPr>
            <w:tcBorders>
              <w:top w:color="4d3a00" w:space="0" w:sz="12" w:val="single"/>
              <w:left w:color="4d3a00" w:space="0" w:sz="18" w:val="single"/>
              <w:bottom w:color="4d3a00" w:space="0" w:sz="18" w:val="single"/>
              <w:right w:color="4d3a00" w:space="0" w:sz="18" w:val="single"/>
            </w:tcBorders>
            <w:shd w:fill="fff7e1" w:val="clear"/>
            <w:tcMar>
              <w:top w:w="100.0" w:type="dxa"/>
              <w:left w:w="100.0" w:type="dxa"/>
              <w:bottom w:w="100.0" w:type="dxa"/>
              <w:right w:w="100.0" w:type="dxa"/>
            </w:tcMar>
            <w:vAlign w:val="top"/>
          </w:tcPr>
          <w:p w:rsidR="00000000" w:rsidDel="00000000" w:rsidP="00000000" w:rsidRDefault="00000000" w:rsidRPr="00000000" w14:paraId="000007FD">
            <w:pPr>
              <w:widowControl w:val="0"/>
              <w:spacing w:line="240" w:lineRule="auto"/>
              <w:jc w:val="left"/>
              <w:rPr/>
            </w:pPr>
            <w:r w:rsidDel="00000000" w:rsidR="00000000" w:rsidRPr="00000000">
              <w:rPr>
                <w:rtl w:val="0"/>
              </w:rPr>
              <w:t xml:space="preserve">Simple use of the property</w:t>
            </w:r>
          </w:p>
        </w:tc>
        <w:tc>
          <w:tcPr>
            <w:tcBorders>
              <w:top w:color="4d3a00" w:space="0" w:sz="12" w:val="single"/>
              <w:left w:color="4d3a00" w:space="0" w:sz="18" w:val="single"/>
              <w:bottom w:color="4d3a00" w:space="0" w:sz="18" w:val="single"/>
              <w:right w:color="4d3a00" w:space="0" w:sz="18" w:val="single"/>
            </w:tcBorders>
            <w:shd w:fill="1e1e1e" w:val="clear"/>
            <w:tcMar>
              <w:top w:w="100.0" w:type="dxa"/>
              <w:left w:w="100.0" w:type="dxa"/>
              <w:bottom w:w="100.0" w:type="dxa"/>
              <w:right w:w="100.0" w:type="dxa"/>
            </w:tcMar>
            <w:vAlign w:val="top"/>
          </w:tcPr>
          <w:p w:rsidR="00000000" w:rsidDel="00000000" w:rsidP="00000000" w:rsidRDefault="00000000" w:rsidRPr="00000000" w14:paraId="000007FE">
            <w:pPr>
              <w:widowControl w:val="0"/>
              <w:spacing w:line="240" w:lineRule="auto"/>
              <w:jc w:val="left"/>
              <w:rPr/>
            </w:pPr>
            <w:r w:rsidDel="00000000" w:rsidR="00000000" w:rsidRPr="00000000">
              <w:rPr>
                <w:rtl w:val="0"/>
              </w:rPr>
            </w:r>
          </w:p>
        </w:tc>
      </w:tr>
    </w:tbl>
    <w:p w:rsidR="00000000" w:rsidDel="00000000" w:rsidP="00000000" w:rsidRDefault="00000000" w:rsidRPr="00000000" w14:paraId="000007FF">
      <w:pPr>
        <w:rPr/>
      </w:pPr>
      <w:r w:rsidDel="00000000" w:rsidR="00000000" w:rsidRPr="00000000">
        <w:rPr>
          <w:rtl w:val="0"/>
        </w:rPr>
      </w:r>
    </w:p>
    <w:p w:rsidR="00000000" w:rsidDel="00000000" w:rsidP="00000000" w:rsidRDefault="00000000" w:rsidRPr="00000000" w14:paraId="00000800">
      <w:pPr>
        <w:pStyle w:val="Heading4"/>
        <w:rPr>
          <w:color w:val="000000"/>
          <w:sz w:val="24"/>
          <w:szCs w:val="24"/>
        </w:rPr>
      </w:pPr>
      <w:bookmarkStart w:colFirst="0" w:colLast="0" w:name="_lfbxviruciyz" w:id="208"/>
      <w:bookmarkEnd w:id="208"/>
      <w:r w:rsidDel="00000000" w:rsidR="00000000" w:rsidRPr="00000000">
        <w:br w:type="page"/>
      </w:r>
      <w:r w:rsidDel="00000000" w:rsidR="00000000" w:rsidRPr="00000000">
        <w:rPr>
          <w:rtl w:val="0"/>
        </w:rPr>
      </w:r>
    </w:p>
    <w:p w:rsidR="00000000" w:rsidDel="00000000" w:rsidP="00000000" w:rsidRDefault="00000000" w:rsidRPr="00000000" w14:paraId="00000801">
      <w:pPr>
        <w:pStyle w:val="Heading4"/>
        <w:rPr/>
      </w:pPr>
      <w:bookmarkStart w:colFirst="0" w:colLast="0" w:name="_q36d8p7tqgv9" w:id="209"/>
      <w:bookmarkEnd w:id="209"/>
      <w:r w:rsidDel="00000000" w:rsidR="00000000" w:rsidRPr="00000000">
        <w:rPr>
          <w:color w:val="000000"/>
          <w:sz w:val="24"/>
          <w:szCs w:val="24"/>
          <w:rtl w:val="0"/>
        </w:rPr>
        <w:t xml:space="preserve">🐓 </w:t>
      </w:r>
      <w:r w:rsidDel="00000000" w:rsidR="00000000" w:rsidRPr="00000000">
        <w:rPr>
          <w:rtl w:val="0"/>
        </w:rPr>
        <w:t xml:space="preserve">Save Checkpoint</w:t>
      </w:r>
    </w:p>
    <w:tbl>
      <w:tblPr>
        <w:tblStyle w:val="Table10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20"/>
        <w:gridCol w:w="7740"/>
        <w:tblGridChange w:id="0">
          <w:tblGrid>
            <w:gridCol w:w="1620"/>
            <w:gridCol w:w="7740"/>
          </w:tblGrid>
        </w:tblGridChange>
      </w:tblGrid>
      <w:tr>
        <w:trPr>
          <w:cantSplit w:val="0"/>
          <w:trHeight w:val="165" w:hRule="atLeast"/>
          <w:tblHeader w:val="0"/>
        </w:trPr>
        <w:tc>
          <w:tcPr>
            <w:tcBorders>
              <w:top w:color="4d3a00" w:space="0" w:sz="18" w:val="single"/>
              <w:left w:color="4d3a00" w:space="0" w:sz="18" w:val="single"/>
              <w:bottom w:color="4d3a00" w:space="0" w:sz="12" w:val="single"/>
              <w:right w:color="4d3a00" w:space="0" w:sz="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802">
            <w:pPr>
              <w:jc w:val="left"/>
              <w:rPr/>
            </w:pPr>
            <w:r w:rsidDel="00000000" w:rsidR="00000000" w:rsidRPr="00000000">
              <w:rPr>
                <w:rtl w:val="0"/>
              </w:rPr>
              <w:t xml:space="preserve">Property</w:t>
            </w:r>
          </w:p>
        </w:tc>
        <w:tc>
          <w:tcPr>
            <w:tcBorders>
              <w:top w:color="4d3a00" w:space="0" w:sz="18" w:val="single"/>
              <w:left w:color="4d3a00" w:space="0" w:sz="8" w:val="single"/>
              <w:bottom w:color="4d3a00" w:space="0" w:sz="12" w:val="single"/>
              <w:right w:color="4d3a00" w:space="0" w:sz="1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803">
            <w:pPr>
              <w:rPr/>
            </w:pPr>
            <w:r w:rsidDel="00000000" w:rsidR="00000000" w:rsidRPr="00000000">
              <w:rPr>
                <w:rtl w:val="0"/>
              </w:rPr>
              <w:t xml:space="preserve">saveCheckpoint</w:t>
            </w:r>
          </w:p>
        </w:tc>
      </w:tr>
      <w:tr>
        <w:trPr>
          <w:cantSplit w:val="0"/>
          <w:trHeight w:val="975" w:hRule="atLeast"/>
          <w:tblHeader w:val="0"/>
        </w:trPr>
        <w:tc>
          <w:tcPr>
            <w:tcBorders>
              <w:top w:color="4d3a00" w:space="0" w:sz="12" w:val="single"/>
              <w:left w:color="4d3a00" w:space="0" w:sz="18" w:val="single"/>
              <w:bottom w:color="4d3a00" w:space="0" w:sz="8" w:val="single"/>
              <w:right w:color="4d3a00" w:space="0" w:sz="8" w:val="single"/>
            </w:tcBorders>
            <w:shd w:fill="fff7e1" w:val="clear"/>
            <w:tcMar>
              <w:top w:w="100.0" w:type="dxa"/>
              <w:left w:w="100.0" w:type="dxa"/>
              <w:bottom w:w="100.0" w:type="dxa"/>
              <w:right w:w="100.0" w:type="dxa"/>
            </w:tcMar>
            <w:vAlign w:val="top"/>
          </w:tcPr>
          <w:p w:rsidR="00000000" w:rsidDel="00000000" w:rsidP="00000000" w:rsidRDefault="00000000" w:rsidRPr="00000000" w14:paraId="00000804">
            <w:pPr>
              <w:widowControl w:val="0"/>
              <w:spacing w:line="240" w:lineRule="auto"/>
              <w:rPr/>
            </w:pPr>
            <w:r w:rsidDel="00000000" w:rsidR="00000000" w:rsidRPr="00000000">
              <w:rPr>
                <w:rtl w:val="0"/>
              </w:rPr>
              <w:t xml:space="preserve">Explanation</w:t>
            </w:r>
          </w:p>
        </w:tc>
        <w:tc>
          <w:tcPr>
            <w:tcBorders>
              <w:top w:color="4d3a00" w:space="0" w:sz="12" w:val="single"/>
              <w:left w:color="4d3a00" w:space="0" w:sz="8" w:val="single"/>
              <w:bottom w:color="4d3a00" w:space="0" w:sz="8" w:val="single"/>
              <w:right w:color="4d3a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805">
            <w:pPr>
              <w:rPr/>
            </w:pPr>
            <w:r w:rsidDel="00000000" w:rsidR="00000000" w:rsidRPr="00000000">
              <w:rPr>
                <w:rtl w:val="0"/>
              </w:rPr>
              <w:t xml:space="preserve">Doesn't do anything if the current legacy has the </w:t>
            </w:r>
            <w:hyperlink w:anchor="_a4jhalf85hpd">
              <w:r w:rsidDel="00000000" w:rsidR="00000000" w:rsidRPr="00000000">
                <w:rPr>
                  <w:color w:val="1155cc"/>
                  <w:u w:val="single"/>
                  <w:rtl w:val="0"/>
                </w:rPr>
                <w:t xml:space="preserve">useCheckpoints</w:t>
              </w:r>
            </w:hyperlink>
            <w:hyperlink w:anchor="_a4jhalf85hpd">
              <w:r w:rsidDel="00000000" w:rsidR="00000000" w:rsidRPr="00000000">
                <w:rPr>
                  <w:color w:val="1155cc"/>
                  <w:u w:val="single"/>
                  <w:rtl w:val="0"/>
                </w:rPr>
                <w:t xml:space="preserve"> </w:t>
              </w:r>
            </w:hyperlink>
            <w:r w:rsidDel="00000000" w:rsidR="00000000" w:rsidRPr="00000000">
              <w:rPr>
                <w:rtl w:val="0"/>
              </w:rPr>
              <w:t xml:space="preserve">property set to false.</w:t>
            </w:r>
          </w:p>
          <w:p w:rsidR="00000000" w:rsidDel="00000000" w:rsidP="00000000" w:rsidRDefault="00000000" w:rsidRPr="00000000" w14:paraId="00000806">
            <w:pPr>
              <w:rPr/>
            </w:pPr>
            <w:r w:rsidDel="00000000" w:rsidR="00000000" w:rsidRPr="00000000">
              <w:rPr>
                <w:rtl w:val="0"/>
              </w:rPr>
            </w:r>
          </w:p>
          <w:p w:rsidR="00000000" w:rsidDel="00000000" w:rsidP="00000000" w:rsidRDefault="00000000" w:rsidRPr="00000000" w14:paraId="00000807">
            <w:pPr>
              <w:rPr/>
            </w:pPr>
            <w:r w:rsidDel="00000000" w:rsidR="00000000" w:rsidRPr="00000000">
              <w:rPr>
                <w:rtl w:val="0"/>
              </w:rPr>
              <w:t xml:space="preserve">Will save a checkpoint to this exact moment, and display a notification to tell the player about it. When an ending is reached, if the legacy allows it and a checkpoint is found, an additional button to reload the last checkpoint is displayed. If the player leaves the game or restarts a new one, the checkpoint is lost.</w:t>
            </w:r>
          </w:p>
        </w:tc>
      </w:tr>
      <w:tr>
        <w:trPr>
          <w:cantSplit w:val="0"/>
          <w:tblHeader w:val="0"/>
        </w:trPr>
        <w:tc>
          <w:tcPr>
            <w:tcBorders>
              <w:top w:color="4d3a00" w:space="0" w:sz="8" w:val="single"/>
              <w:left w:color="4d3a00" w:space="0" w:sz="18" w:val="single"/>
              <w:bottom w:color="4d3a00" w:space="0" w:sz="12" w:val="single"/>
              <w:right w:color="4d3a00" w:space="0" w:sz="8" w:val="single"/>
            </w:tcBorders>
            <w:shd w:fill="fff7e1" w:val="clear"/>
            <w:tcMar>
              <w:top w:w="100.0" w:type="dxa"/>
              <w:left w:w="100.0" w:type="dxa"/>
              <w:bottom w:w="100.0" w:type="dxa"/>
              <w:right w:w="100.0" w:type="dxa"/>
            </w:tcMar>
            <w:vAlign w:val="top"/>
          </w:tcPr>
          <w:p w:rsidR="00000000" w:rsidDel="00000000" w:rsidP="00000000" w:rsidRDefault="00000000" w:rsidRPr="00000000" w14:paraId="00000808">
            <w:pPr>
              <w:widowControl w:val="0"/>
              <w:spacing w:line="240" w:lineRule="auto"/>
              <w:rPr/>
            </w:pPr>
            <w:r w:rsidDel="00000000" w:rsidR="00000000" w:rsidRPr="00000000">
              <w:rPr>
                <w:rtl w:val="0"/>
              </w:rPr>
              <w:t xml:space="preserve">Default value</w:t>
            </w:r>
          </w:p>
        </w:tc>
        <w:tc>
          <w:tcPr>
            <w:tcBorders>
              <w:top w:color="4d3a00" w:space="0" w:sz="8" w:val="single"/>
              <w:left w:color="4d3a00" w:space="0" w:sz="8" w:val="single"/>
              <w:bottom w:color="4d3a00" w:space="0" w:sz="12" w:val="single"/>
              <w:right w:color="4d3a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809">
            <w:pPr>
              <w:widowControl w:val="0"/>
              <w:spacing w:line="240" w:lineRule="auto"/>
              <w:rPr/>
            </w:pPr>
            <w:r w:rsidDel="00000000" w:rsidR="00000000" w:rsidRPr="00000000">
              <w:rPr>
                <w:rtl w:val="0"/>
              </w:rPr>
              <w:t xml:space="preserve">False (no saving)</w:t>
            </w:r>
          </w:p>
        </w:tc>
      </w:tr>
      <w:tr>
        <w:trPr>
          <w:cantSplit w:val="0"/>
          <w:trHeight w:val="440" w:hRule="atLeast"/>
          <w:tblHeader w:val="0"/>
        </w:trPr>
        <w:tc>
          <w:tcPr>
            <w:gridSpan w:val="2"/>
            <w:tcBorders>
              <w:top w:color="4d3a00" w:space="0" w:sz="12" w:val="single"/>
              <w:left w:color="4d3a00" w:space="0" w:sz="18" w:val="single"/>
              <w:bottom w:color="4d3a00" w:space="0" w:sz="12" w:val="single"/>
              <w:right w:color="741b47" w:space="0" w:sz="1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80A">
            <w:pPr>
              <w:widowControl w:val="0"/>
              <w:spacing w:line="240" w:lineRule="auto"/>
              <w:jc w:val="left"/>
              <w:rPr>
                <w:b w:val="1"/>
              </w:rPr>
            </w:pPr>
            <w:r w:rsidDel="00000000" w:rsidR="00000000" w:rsidRPr="00000000">
              <w:rPr>
                <w:b w:val="1"/>
                <w:rtl w:val="0"/>
              </w:rPr>
              <w:t xml:space="preserve">Examples</w:t>
            </w:r>
          </w:p>
        </w:tc>
      </w:tr>
      <w:tr>
        <w:trPr>
          <w:cantSplit w:val="0"/>
          <w:trHeight w:val="440" w:hRule="atLeast"/>
          <w:tblHeader w:val="0"/>
        </w:trPr>
        <w:tc>
          <w:tcPr>
            <w:tcBorders>
              <w:top w:color="4d3a00" w:space="0" w:sz="12" w:val="single"/>
              <w:left w:color="4d3a00" w:space="0" w:sz="18" w:val="single"/>
              <w:bottom w:color="4d3a00" w:space="0" w:sz="18" w:val="single"/>
              <w:right w:color="4d3a00" w:space="0" w:sz="18" w:val="single"/>
            </w:tcBorders>
            <w:shd w:fill="fff7e1" w:val="clear"/>
            <w:tcMar>
              <w:top w:w="100.0" w:type="dxa"/>
              <w:left w:w="100.0" w:type="dxa"/>
              <w:bottom w:w="100.0" w:type="dxa"/>
              <w:right w:w="100.0" w:type="dxa"/>
            </w:tcMar>
            <w:vAlign w:val="top"/>
          </w:tcPr>
          <w:p w:rsidR="00000000" w:rsidDel="00000000" w:rsidP="00000000" w:rsidRDefault="00000000" w:rsidRPr="00000000" w14:paraId="0000080C">
            <w:pPr>
              <w:widowControl w:val="0"/>
              <w:spacing w:line="240" w:lineRule="auto"/>
              <w:jc w:val="left"/>
              <w:rPr/>
            </w:pPr>
            <w:r w:rsidDel="00000000" w:rsidR="00000000" w:rsidRPr="00000000">
              <w:rPr>
                <w:rtl w:val="0"/>
              </w:rPr>
              <w:t xml:space="preserve">Simple use of the property</w:t>
            </w:r>
          </w:p>
        </w:tc>
        <w:tc>
          <w:tcPr>
            <w:tcBorders>
              <w:top w:color="4d3a00" w:space="0" w:sz="12" w:val="single"/>
              <w:left w:color="4d3a00" w:space="0" w:sz="18" w:val="single"/>
              <w:bottom w:color="4d3a00" w:space="0" w:sz="18" w:val="single"/>
              <w:right w:color="4d3a00" w:space="0" w:sz="18" w:val="single"/>
            </w:tcBorders>
            <w:shd w:fill="1e1e1e" w:val="clear"/>
            <w:tcMar>
              <w:top w:w="100.0" w:type="dxa"/>
              <w:left w:w="100.0" w:type="dxa"/>
              <w:bottom w:w="100.0" w:type="dxa"/>
              <w:right w:w="100.0" w:type="dxa"/>
            </w:tcMar>
            <w:vAlign w:val="top"/>
          </w:tcPr>
          <w:p w:rsidR="00000000" w:rsidDel="00000000" w:rsidP="00000000" w:rsidRDefault="00000000" w:rsidRPr="00000000" w14:paraId="0000080D">
            <w:pPr>
              <w:widowControl w:val="0"/>
              <w:spacing w:line="240" w:lineRule="auto"/>
              <w:jc w:val="left"/>
              <w:rPr/>
            </w:pPr>
            <w:r w:rsidDel="00000000" w:rsidR="00000000" w:rsidRPr="00000000">
              <w:rPr>
                <w:rtl w:val="0"/>
              </w:rPr>
            </w:r>
          </w:p>
        </w:tc>
      </w:tr>
    </w:tbl>
    <w:p w:rsidR="00000000" w:rsidDel="00000000" w:rsidP="00000000" w:rsidRDefault="00000000" w:rsidRPr="00000000" w14:paraId="0000080E">
      <w:pPr>
        <w:pStyle w:val="Heading4"/>
        <w:rPr>
          <w:color w:val="000000"/>
          <w:sz w:val="24"/>
          <w:szCs w:val="24"/>
        </w:rPr>
      </w:pPr>
      <w:bookmarkStart w:colFirst="0" w:colLast="0" w:name="_dpue1929pnjv" w:id="210"/>
      <w:bookmarkEnd w:id="210"/>
      <w:r w:rsidDel="00000000" w:rsidR="00000000" w:rsidRPr="00000000">
        <w:br w:type="page"/>
      </w:r>
      <w:r w:rsidDel="00000000" w:rsidR="00000000" w:rsidRPr="00000000">
        <w:rPr>
          <w:rtl w:val="0"/>
        </w:rPr>
      </w:r>
    </w:p>
    <w:p w:rsidR="00000000" w:rsidDel="00000000" w:rsidP="00000000" w:rsidRDefault="00000000" w:rsidRPr="00000000" w14:paraId="0000080F">
      <w:pPr>
        <w:pStyle w:val="Heading4"/>
        <w:rPr/>
      </w:pPr>
      <w:bookmarkStart w:colFirst="0" w:colLast="0" w:name="_k70dq9rnbvnj" w:id="211"/>
      <w:bookmarkEnd w:id="211"/>
      <w:r w:rsidDel="00000000" w:rsidR="00000000" w:rsidRPr="00000000">
        <w:rPr>
          <w:color w:val="000000"/>
          <w:sz w:val="24"/>
          <w:szCs w:val="24"/>
          <w:rtl w:val="0"/>
        </w:rPr>
        <w:t xml:space="preserve">🐓 </w:t>
      </w:r>
      <w:r w:rsidDel="00000000" w:rsidR="00000000" w:rsidRPr="00000000">
        <w:rPr>
          <w:rtl w:val="0"/>
        </w:rPr>
        <w:t xml:space="preserve">Change the Background Tracklist</w:t>
      </w:r>
      <w:r w:rsidDel="00000000" w:rsidR="00000000" w:rsidRPr="00000000">
        <w:rPr>
          <w:rtl w:val="0"/>
        </w:rPr>
      </w:r>
    </w:p>
    <w:tbl>
      <w:tblPr>
        <w:tblStyle w:val="Table10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20"/>
        <w:gridCol w:w="7740"/>
        <w:tblGridChange w:id="0">
          <w:tblGrid>
            <w:gridCol w:w="1620"/>
            <w:gridCol w:w="7740"/>
          </w:tblGrid>
        </w:tblGridChange>
      </w:tblGrid>
      <w:tr>
        <w:trPr>
          <w:cantSplit w:val="0"/>
          <w:trHeight w:val="165" w:hRule="atLeast"/>
          <w:tblHeader w:val="0"/>
        </w:trPr>
        <w:tc>
          <w:tcPr>
            <w:tcBorders>
              <w:top w:color="4d3a00" w:space="0" w:sz="18" w:val="single"/>
              <w:left w:color="4d3a00" w:space="0" w:sz="18" w:val="single"/>
              <w:bottom w:color="4d3a00" w:space="0" w:sz="12" w:val="single"/>
              <w:right w:color="4d3a00" w:space="0" w:sz="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810">
            <w:pPr>
              <w:jc w:val="left"/>
              <w:rPr/>
            </w:pPr>
            <w:r w:rsidDel="00000000" w:rsidR="00000000" w:rsidRPr="00000000">
              <w:rPr>
                <w:rtl w:val="0"/>
              </w:rPr>
              <w:t xml:space="preserve">Property</w:t>
            </w:r>
          </w:p>
        </w:tc>
        <w:tc>
          <w:tcPr>
            <w:tcBorders>
              <w:top w:color="4d3a00" w:space="0" w:sz="18" w:val="single"/>
              <w:left w:color="4d3a00" w:space="0" w:sz="8" w:val="single"/>
              <w:bottom w:color="4d3a00" w:space="0" w:sz="12" w:val="single"/>
              <w:right w:color="4d3a00" w:space="0" w:sz="1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811">
            <w:pPr>
              <w:rPr/>
            </w:pPr>
            <w:r w:rsidDel="00000000" w:rsidR="00000000" w:rsidRPr="00000000">
              <w:rPr>
                <w:rtl w:val="0"/>
              </w:rPr>
              <w:t xml:space="preserve">setBGMusic</w:t>
            </w:r>
          </w:p>
        </w:tc>
      </w:tr>
      <w:tr>
        <w:trPr>
          <w:cantSplit w:val="0"/>
          <w:trHeight w:val="975" w:hRule="atLeast"/>
          <w:tblHeader w:val="0"/>
        </w:trPr>
        <w:tc>
          <w:tcPr>
            <w:tcBorders>
              <w:top w:color="4d3a00" w:space="0" w:sz="12" w:val="single"/>
              <w:left w:color="4d3a00" w:space="0" w:sz="18" w:val="single"/>
              <w:bottom w:color="4d3a00" w:space="0" w:sz="8" w:val="single"/>
              <w:right w:color="4d3a00" w:space="0" w:sz="8" w:val="single"/>
            </w:tcBorders>
            <w:shd w:fill="fff7e1" w:val="clear"/>
            <w:tcMar>
              <w:top w:w="100.0" w:type="dxa"/>
              <w:left w:w="100.0" w:type="dxa"/>
              <w:bottom w:w="100.0" w:type="dxa"/>
              <w:right w:w="100.0" w:type="dxa"/>
            </w:tcMar>
            <w:vAlign w:val="top"/>
          </w:tcPr>
          <w:p w:rsidR="00000000" w:rsidDel="00000000" w:rsidP="00000000" w:rsidRDefault="00000000" w:rsidRPr="00000000" w14:paraId="00000812">
            <w:pPr>
              <w:widowControl w:val="0"/>
              <w:spacing w:line="240" w:lineRule="auto"/>
              <w:rPr/>
            </w:pPr>
            <w:r w:rsidDel="00000000" w:rsidR="00000000" w:rsidRPr="00000000">
              <w:rPr>
                <w:rtl w:val="0"/>
              </w:rPr>
              <w:t xml:space="preserve">Explanation</w:t>
            </w:r>
          </w:p>
        </w:tc>
        <w:tc>
          <w:tcPr>
            <w:tcBorders>
              <w:top w:color="4d3a00" w:space="0" w:sz="12" w:val="single"/>
              <w:left w:color="4d3a00" w:space="0" w:sz="8" w:val="single"/>
              <w:bottom w:color="4d3a00" w:space="0" w:sz="8" w:val="single"/>
              <w:right w:color="4d3a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813">
            <w:pPr>
              <w:rPr/>
            </w:pPr>
            <w:r w:rsidDel="00000000" w:rsidR="00000000" w:rsidRPr="00000000">
              <w:rPr>
                <w:rtl w:val="0"/>
              </w:rPr>
              <w:t xml:space="preserve">Defines a new set of tracks to use as the background music. The files must be mp3 audio files placed in a folder named "audio" at the root of the mod.</w:t>
            </w:r>
          </w:p>
          <w:p w:rsidR="00000000" w:rsidDel="00000000" w:rsidP="00000000" w:rsidRDefault="00000000" w:rsidRPr="00000000" w14:paraId="00000814">
            <w:pPr>
              <w:rPr>
                <w:b w:val="1"/>
              </w:rPr>
            </w:pPr>
            <w:r w:rsidDel="00000000" w:rsidR="00000000" w:rsidRPr="00000000">
              <w:rPr>
                <w:b w:val="1"/>
                <w:rtl w:val="0"/>
              </w:rPr>
              <w:t xml:space="preserve">The file names must be written with their file extension.</w:t>
            </w:r>
          </w:p>
          <w:p w:rsidR="00000000" w:rsidDel="00000000" w:rsidP="00000000" w:rsidRDefault="00000000" w:rsidRPr="00000000" w14:paraId="00000815">
            <w:pPr>
              <w:rPr/>
            </w:pPr>
            <w:r w:rsidDel="00000000" w:rsidR="00000000" w:rsidRPr="00000000">
              <w:rPr>
                <w:rtl w:val="0"/>
              </w:rPr>
              <w:t xml:space="preserve">This change doesn't trigger an immediate music change, the new tracklist will be used when picking the next track after the current one ends.</w:t>
            </w:r>
          </w:p>
        </w:tc>
      </w:tr>
      <w:tr>
        <w:trPr>
          <w:cantSplit w:val="0"/>
          <w:tblHeader w:val="0"/>
        </w:trPr>
        <w:tc>
          <w:tcPr>
            <w:tcBorders>
              <w:top w:color="4d3a00" w:space="0" w:sz="8" w:val="single"/>
              <w:left w:color="4d3a00" w:space="0" w:sz="18" w:val="single"/>
              <w:bottom w:color="4d3a00" w:space="0" w:sz="12" w:val="single"/>
              <w:right w:color="4d3a00" w:space="0" w:sz="8" w:val="single"/>
            </w:tcBorders>
            <w:shd w:fill="fff7e1" w:val="clear"/>
            <w:tcMar>
              <w:top w:w="100.0" w:type="dxa"/>
              <w:left w:w="100.0" w:type="dxa"/>
              <w:bottom w:w="100.0" w:type="dxa"/>
              <w:right w:w="100.0" w:type="dxa"/>
            </w:tcMar>
            <w:vAlign w:val="top"/>
          </w:tcPr>
          <w:p w:rsidR="00000000" w:rsidDel="00000000" w:rsidP="00000000" w:rsidRDefault="00000000" w:rsidRPr="00000000" w14:paraId="00000816">
            <w:pPr>
              <w:widowControl w:val="0"/>
              <w:spacing w:line="240" w:lineRule="auto"/>
              <w:rPr/>
            </w:pPr>
            <w:r w:rsidDel="00000000" w:rsidR="00000000" w:rsidRPr="00000000">
              <w:rPr>
                <w:rtl w:val="0"/>
              </w:rPr>
              <w:t xml:space="preserve">Default value</w:t>
            </w:r>
          </w:p>
        </w:tc>
        <w:tc>
          <w:tcPr>
            <w:tcBorders>
              <w:top w:color="4d3a00" w:space="0" w:sz="8" w:val="single"/>
              <w:left w:color="4d3a00" w:space="0" w:sz="8" w:val="single"/>
              <w:bottom w:color="4d3a00" w:space="0" w:sz="12" w:val="single"/>
              <w:right w:color="4d3a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817">
            <w:pPr>
              <w:widowControl w:val="0"/>
              <w:spacing w:line="240" w:lineRule="auto"/>
              <w:rPr/>
            </w:pPr>
            <w:r w:rsidDel="00000000" w:rsidR="00000000" w:rsidRPr="00000000">
              <w:rPr>
                <w:rtl w:val="0"/>
              </w:rPr>
              <w:t xml:space="preserve">[] (no change)</w:t>
            </w:r>
          </w:p>
        </w:tc>
      </w:tr>
      <w:tr>
        <w:trPr>
          <w:cantSplit w:val="0"/>
          <w:trHeight w:val="440" w:hRule="atLeast"/>
          <w:tblHeader w:val="0"/>
        </w:trPr>
        <w:tc>
          <w:tcPr>
            <w:gridSpan w:val="2"/>
            <w:tcBorders>
              <w:top w:color="4d3a00" w:space="0" w:sz="12" w:val="single"/>
              <w:left w:color="4d3a00" w:space="0" w:sz="18" w:val="single"/>
              <w:bottom w:color="4d3a00" w:space="0" w:sz="12" w:val="single"/>
              <w:right w:color="741b47" w:space="0" w:sz="1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818">
            <w:pPr>
              <w:widowControl w:val="0"/>
              <w:spacing w:line="240" w:lineRule="auto"/>
              <w:jc w:val="left"/>
              <w:rPr>
                <w:b w:val="1"/>
              </w:rPr>
            </w:pPr>
            <w:r w:rsidDel="00000000" w:rsidR="00000000" w:rsidRPr="00000000">
              <w:rPr>
                <w:b w:val="1"/>
                <w:rtl w:val="0"/>
              </w:rPr>
              <w:t xml:space="preserve">Examples</w:t>
            </w:r>
          </w:p>
        </w:tc>
      </w:tr>
      <w:tr>
        <w:trPr>
          <w:cantSplit w:val="0"/>
          <w:trHeight w:val="440" w:hRule="atLeast"/>
          <w:tblHeader w:val="0"/>
        </w:trPr>
        <w:tc>
          <w:tcPr>
            <w:tcBorders>
              <w:top w:color="4d3a00" w:space="0" w:sz="12" w:val="single"/>
              <w:left w:color="4d3a00" w:space="0" w:sz="18" w:val="single"/>
              <w:bottom w:color="4d3a00" w:space="0" w:sz="18" w:val="single"/>
              <w:right w:color="4d3a00" w:space="0" w:sz="18" w:val="single"/>
            </w:tcBorders>
            <w:shd w:fill="fff7e1" w:val="clear"/>
            <w:tcMar>
              <w:top w:w="100.0" w:type="dxa"/>
              <w:left w:w="100.0" w:type="dxa"/>
              <w:bottom w:w="100.0" w:type="dxa"/>
              <w:right w:w="100.0" w:type="dxa"/>
            </w:tcMar>
            <w:vAlign w:val="top"/>
          </w:tcPr>
          <w:p w:rsidR="00000000" w:rsidDel="00000000" w:rsidP="00000000" w:rsidRDefault="00000000" w:rsidRPr="00000000" w14:paraId="0000081A">
            <w:pPr>
              <w:widowControl w:val="0"/>
              <w:spacing w:line="240" w:lineRule="auto"/>
              <w:jc w:val="left"/>
              <w:rPr/>
            </w:pPr>
            <w:r w:rsidDel="00000000" w:rsidR="00000000" w:rsidRPr="00000000">
              <w:rPr>
                <w:rtl w:val="0"/>
              </w:rPr>
              <w:t xml:space="preserve">Simple use of the property</w:t>
            </w:r>
          </w:p>
        </w:tc>
        <w:tc>
          <w:tcPr>
            <w:tcBorders>
              <w:top w:color="4d3a00" w:space="0" w:sz="12" w:val="single"/>
              <w:left w:color="4d3a00" w:space="0" w:sz="18" w:val="single"/>
              <w:bottom w:color="4d3a00" w:space="0" w:sz="18" w:val="single"/>
              <w:right w:color="4d3a00" w:space="0" w:sz="18" w:val="single"/>
            </w:tcBorders>
            <w:shd w:fill="1e1e1e" w:val="clear"/>
            <w:tcMar>
              <w:top w:w="100.0" w:type="dxa"/>
              <w:left w:w="100.0" w:type="dxa"/>
              <w:bottom w:w="100.0" w:type="dxa"/>
              <w:right w:w="100.0" w:type="dxa"/>
            </w:tcMar>
            <w:vAlign w:val="top"/>
          </w:tcPr>
          <w:p w:rsidR="00000000" w:rsidDel="00000000" w:rsidP="00000000" w:rsidRDefault="00000000" w:rsidRPr="00000000" w14:paraId="0000081B">
            <w:pPr>
              <w:widowControl w:val="0"/>
              <w:spacing w:line="240" w:lineRule="auto"/>
              <w:jc w:val="left"/>
              <w:rPr/>
            </w:pPr>
            <w:r w:rsidDel="00000000" w:rsidR="00000000" w:rsidRPr="00000000">
              <w:rPr>
                <w:rtl w:val="0"/>
              </w:rPr>
            </w:r>
          </w:p>
          <w:p w:rsidR="00000000" w:rsidDel="00000000" w:rsidP="00000000" w:rsidRDefault="00000000" w:rsidRPr="00000000" w14:paraId="0000081C">
            <w:pPr>
              <w:widowControl w:val="0"/>
              <w:spacing w:line="240" w:lineRule="auto"/>
              <w:jc w:val="left"/>
              <w:rPr/>
            </w:pPr>
            <w:r w:rsidDel="00000000" w:rsidR="00000000" w:rsidRPr="00000000">
              <w:rPr>
                <w:rtl w:val="0"/>
              </w:rPr>
            </w:r>
          </w:p>
        </w:tc>
      </w:tr>
    </w:tbl>
    <w:p w:rsidR="00000000" w:rsidDel="00000000" w:rsidP="00000000" w:rsidRDefault="00000000" w:rsidRPr="00000000" w14:paraId="0000081D">
      <w:pPr>
        <w:pStyle w:val="Heading4"/>
        <w:rPr/>
      </w:pPr>
      <w:bookmarkStart w:colFirst="0" w:colLast="0" w:name="_wbkj51tu676j" w:id="212"/>
      <w:bookmarkEnd w:id="212"/>
      <w:r w:rsidDel="00000000" w:rsidR="00000000" w:rsidRPr="00000000">
        <w:rPr>
          <w:color w:val="000000"/>
          <w:sz w:val="24"/>
          <w:szCs w:val="24"/>
          <w:rtl w:val="0"/>
        </w:rPr>
        <w:t xml:space="preserve">🐓 </w:t>
      </w:r>
      <w:r w:rsidDel="00000000" w:rsidR="00000000" w:rsidRPr="00000000">
        <w:rPr>
          <w:rtl w:val="0"/>
        </w:rPr>
        <w:t xml:space="preserve">Play Audio Track</w:t>
      </w:r>
      <w:r w:rsidDel="00000000" w:rsidR="00000000" w:rsidRPr="00000000">
        <w:rPr>
          <w:rtl w:val="0"/>
        </w:rPr>
      </w:r>
    </w:p>
    <w:tbl>
      <w:tblPr>
        <w:tblStyle w:val="Table11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20"/>
        <w:gridCol w:w="7740"/>
        <w:tblGridChange w:id="0">
          <w:tblGrid>
            <w:gridCol w:w="1620"/>
            <w:gridCol w:w="7740"/>
          </w:tblGrid>
        </w:tblGridChange>
      </w:tblGrid>
      <w:tr>
        <w:trPr>
          <w:cantSplit w:val="0"/>
          <w:trHeight w:val="165" w:hRule="atLeast"/>
          <w:tblHeader w:val="0"/>
        </w:trPr>
        <w:tc>
          <w:tcPr>
            <w:tcBorders>
              <w:top w:color="4d3a00" w:space="0" w:sz="18" w:val="single"/>
              <w:left w:color="4d3a00" w:space="0" w:sz="18" w:val="single"/>
              <w:bottom w:color="4d3a00" w:space="0" w:sz="12" w:val="single"/>
              <w:right w:color="4d3a00" w:space="0" w:sz="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81E">
            <w:pPr>
              <w:jc w:val="left"/>
              <w:rPr/>
            </w:pPr>
            <w:r w:rsidDel="00000000" w:rsidR="00000000" w:rsidRPr="00000000">
              <w:rPr>
                <w:rtl w:val="0"/>
              </w:rPr>
              <w:t xml:space="preserve">Property</w:t>
            </w:r>
          </w:p>
        </w:tc>
        <w:tc>
          <w:tcPr>
            <w:tcBorders>
              <w:top w:color="4d3a00" w:space="0" w:sz="18" w:val="single"/>
              <w:left w:color="4d3a00" w:space="0" w:sz="8" w:val="single"/>
              <w:bottom w:color="4d3a00" w:space="0" w:sz="12" w:val="single"/>
              <w:right w:color="4d3a00" w:space="0" w:sz="1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81F">
            <w:pPr>
              <w:rPr/>
            </w:pPr>
            <w:r w:rsidDel="00000000" w:rsidR="00000000" w:rsidRPr="00000000">
              <w:rPr>
                <w:rtl w:val="0"/>
              </w:rPr>
              <w:t xml:space="preserve">playAudioTrack</w:t>
            </w:r>
          </w:p>
        </w:tc>
      </w:tr>
      <w:tr>
        <w:trPr>
          <w:cantSplit w:val="0"/>
          <w:trHeight w:val="975" w:hRule="atLeast"/>
          <w:tblHeader w:val="0"/>
        </w:trPr>
        <w:tc>
          <w:tcPr>
            <w:tcBorders>
              <w:top w:color="4d3a00" w:space="0" w:sz="12" w:val="single"/>
              <w:left w:color="4d3a00" w:space="0" w:sz="18" w:val="single"/>
              <w:bottom w:color="4d3a00" w:space="0" w:sz="8" w:val="single"/>
              <w:right w:color="4d3a00" w:space="0" w:sz="8" w:val="single"/>
            </w:tcBorders>
            <w:shd w:fill="fff7e1" w:val="clear"/>
            <w:tcMar>
              <w:top w:w="100.0" w:type="dxa"/>
              <w:left w:w="100.0" w:type="dxa"/>
              <w:bottom w:w="100.0" w:type="dxa"/>
              <w:right w:w="100.0" w:type="dxa"/>
            </w:tcMar>
            <w:vAlign w:val="top"/>
          </w:tcPr>
          <w:p w:rsidR="00000000" w:rsidDel="00000000" w:rsidP="00000000" w:rsidRDefault="00000000" w:rsidRPr="00000000" w14:paraId="00000820">
            <w:pPr>
              <w:widowControl w:val="0"/>
              <w:spacing w:line="240" w:lineRule="auto"/>
              <w:rPr/>
            </w:pPr>
            <w:r w:rsidDel="00000000" w:rsidR="00000000" w:rsidRPr="00000000">
              <w:rPr>
                <w:rtl w:val="0"/>
              </w:rPr>
              <w:t xml:space="preserve">Explanation</w:t>
            </w:r>
          </w:p>
        </w:tc>
        <w:tc>
          <w:tcPr>
            <w:tcBorders>
              <w:top w:color="4d3a00" w:space="0" w:sz="12" w:val="single"/>
              <w:left w:color="4d3a00" w:space="0" w:sz="8" w:val="single"/>
              <w:bottom w:color="4d3a00" w:space="0" w:sz="8" w:val="single"/>
              <w:right w:color="4d3a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821">
            <w:pPr>
              <w:rPr/>
            </w:pPr>
            <w:r w:rsidDel="00000000" w:rsidR="00000000" w:rsidRPr="00000000">
              <w:rPr>
                <w:rtl w:val="0"/>
              </w:rPr>
              <w:t xml:space="preserve">Triggers a background music change (fade-out fade-in). The track doesn't have to be part of the current tracklist. After playing this one, the game will go back to the current tracklist.</w:t>
            </w:r>
          </w:p>
          <w:p w:rsidR="00000000" w:rsidDel="00000000" w:rsidP="00000000" w:rsidRDefault="00000000" w:rsidRPr="00000000" w14:paraId="00000822">
            <w:pPr>
              <w:rPr>
                <w:b w:val="1"/>
              </w:rPr>
            </w:pPr>
            <w:r w:rsidDel="00000000" w:rsidR="00000000" w:rsidRPr="00000000">
              <w:rPr>
                <w:b w:val="1"/>
                <w:rtl w:val="0"/>
              </w:rPr>
              <w:t xml:space="preserve">The file name must be written with the file extension.</w:t>
            </w:r>
          </w:p>
        </w:tc>
      </w:tr>
      <w:tr>
        <w:trPr>
          <w:cantSplit w:val="0"/>
          <w:tblHeader w:val="0"/>
        </w:trPr>
        <w:tc>
          <w:tcPr>
            <w:tcBorders>
              <w:top w:color="4d3a00" w:space="0" w:sz="8" w:val="single"/>
              <w:left w:color="4d3a00" w:space="0" w:sz="18" w:val="single"/>
              <w:bottom w:color="4d3a00" w:space="0" w:sz="12" w:val="single"/>
              <w:right w:color="4d3a00" w:space="0" w:sz="8" w:val="single"/>
            </w:tcBorders>
            <w:shd w:fill="fff7e1" w:val="clear"/>
            <w:tcMar>
              <w:top w:w="100.0" w:type="dxa"/>
              <w:left w:w="100.0" w:type="dxa"/>
              <w:bottom w:w="100.0" w:type="dxa"/>
              <w:right w:w="100.0" w:type="dxa"/>
            </w:tcMar>
            <w:vAlign w:val="top"/>
          </w:tcPr>
          <w:p w:rsidR="00000000" w:rsidDel="00000000" w:rsidP="00000000" w:rsidRDefault="00000000" w:rsidRPr="00000000" w14:paraId="00000823">
            <w:pPr>
              <w:widowControl w:val="0"/>
              <w:spacing w:line="240" w:lineRule="auto"/>
              <w:rPr/>
            </w:pPr>
            <w:r w:rsidDel="00000000" w:rsidR="00000000" w:rsidRPr="00000000">
              <w:rPr>
                <w:rtl w:val="0"/>
              </w:rPr>
              <w:t xml:space="preserve">Default value</w:t>
            </w:r>
          </w:p>
        </w:tc>
        <w:tc>
          <w:tcPr>
            <w:tcBorders>
              <w:top w:color="4d3a00" w:space="0" w:sz="8" w:val="single"/>
              <w:left w:color="4d3a00" w:space="0" w:sz="8" w:val="single"/>
              <w:bottom w:color="4d3a00" w:space="0" w:sz="12" w:val="single"/>
              <w:right w:color="4d3a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824">
            <w:pPr>
              <w:widowControl w:val="0"/>
              <w:spacing w:line="240" w:lineRule="auto"/>
              <w:rPr/>
            </w:pPr>
            <w:r w:rsidDel="00000000" w:rsidR="00000000" w:rsidRPr="00000000">
              <w:rPr>
                <w:rtl w:val="0"/>
              </w:rPr>
              <w:t xml:space="preserve">"" (no track to play)</w:t>
            </w:r>
          </w:p>
        </w:tc>
      </w:tr>
      <w:tr>
        <w:trPr>
          <w:cantSplit w:val="0"/>
          <w:trHeight w:val="440" w:hRule="atLeast"/>
          <w:tblHeader w:val="0"/>
        </w:trPr>
        <w:tc>
          <w:tcPr>
            <w:gridSpan w:val="2"/>
            <w:tcBorders>
              <w:top w:color="4d3a00" w:space="0" w:sz="12" w:val="single"/>
              <w:left w:color="4d3a00" w:space="0" w:sz="18" w:val="single"/>
              <w:bottom w:color="4d3a00" w:space="0" w:sz="12" w:val="single"/>
              <w:right w:color="741b47" w:space="0" w:sz="1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825">
            <w:pPr>
              <w:widowControl w:val="0"/>
              <w:spacing w:line="240" w:lineRule="auto"/>
              <w:jc w:val="left"/>
              <w:rPr>
                <w:b w:val="1"/>
              </w:rPr>
            </w:pPr>
            <w:r w:rsidDel="00000000" w:rsidR="00000000" w:rsidRPr="00000000">
              <w:rPr>
                <w:b w:val="1"/>
                <w:rtl w:val="0"/>
              </w:rPr>
              <w:t xml:space="preserve">Examples</w:t>
            </w:r>
          </w:p>
        </w:tc>
      </w:tr>
      <w:tr>
        <w:trPr>
          <w:cantSplit w:val="0"/>
          <w:trHeight w:val="440" w:hRule="atLeast"/>
          <w:tblHeader w:val="0"/>
        </w:trPr>
        <w:tc>
          <w:tcPr>
            <w:tcBorders>
              <w:top w:color="4d3a00" w:space="0" w:sz="12" w:val="single"/>
              <w:left w:color="4d3a00" w:space="0" w:sz="18" w:val="single"/>
              <w:bottom w:color="4d3a00" w:space="0" w:sz="18" w:val="single"/>
              <w:right w:color="4d3a00" w:space="0" w:sz="18" w:val="single"/>
            </w:tcBorders>
            <w:shd w:fill="fff7e1" w:val="clear"/>
            <w:tcMar>
              <w:top w:w="100.0" w:type="dxa"/>
              <w:left w:w="100.0" w:type="dxa"/>
              <w:bottom w:w="100.0" w:type="dxa"/>
              <w:right w:w="100.0" w:type="dxa"/>
            </w:tcMar>
            <w:vAlign w:val="top"/>
          </w:tcPr>
          <w:p w:rsidR="00000000" w:rsidDel="00000000" w:rsidP="00000000" w:rsidRDefault="00000000" w:rsidRPr="00000000" w14:paraId="00000827">
            <w:pPr>
              <w:widowControl w:val="0"/>
              <w:spacing w:line="240" w:lineRule="auto"/>
              <w:jc w:val="left"/>
              <w:rPr/>
            </w:pPr>
            <w:r w:rsidDel="00000000" w:rsidR="00000000" w:rsidRPr="00000000">
              <w:rPr>
                <w:rtl w:val="0"/>
              </w:rPr>
              <w:t xml:space="preserve">Simple use of the property</w:t>
            </w:r>
          </w:p>
        </w:tc>
        <w:tc>
          <w:tcPr>
            <w:tcBorders>
              <w:top w:color="4d3a00" w:space="0" w:sz="12" w:val="single"/>
              <w:left w:color="4d3a00" w:space="0" w:sz="18" w:val="single"/>
              <w:bottom w:color="4d3a00" w:space="0" w:sz="18" w:val="single"/>
              <w:right w:color="4d3a00" w:space="0" w:sz="18" w:val="single"/>
            </w:tcBorders>
            <w:shd w:fill="1e1e1e" w:val="clear"/>
            <w:tcMar>
              <w:top w:w="100.0" w:type="dxa"/>
              <w:left w:w="100.0" w:type="dxa"/>
              <w:bottom w:w="100.0" w:type="dxa"/>
              <w:right w:w="100.0" w:type="dxa"/>
            </w:tcMar>
            <w:vAlign w:val="top"/>
          </w:tcPr>
          <w:p w:rsidR="00000000" w:rsidDel="00000000" w:rsidP="00000000" w:rsidRDefault="00000000" w:rsidRPr="00000000" w14:paraId="00000828">
            <w:pPr>
              <w:widowControl w:val="0"/>
              <w:spacing w:line="240" w:lineRule="auto"/>
              <w:jc w:val="left"/>
              <w:rPr/>
            </w:pPr>
            <w:r w:rsidDel="00000000" w:rsidR="00000000" w:rsidRPr="00000000">
              <w:rPr>
                <w:rtl w:val="0"/>
              </w:rPr>
            </w:r>
          </w:p>
          <w:p w:rsidR="00000000" w:rsidDel="00000000" w:rsidP="00000000" w:rsidRDefault="00000000" w:rsidRPr="00000000" w14:paraId="00000829">
            <w:pPr>
              <w:widowControl w:val="0"/>
              <w:spacing w:line="240" w:lineRule="auto"/>
              <w:jc w:val="left"/>
              <w:rPr/>
            </w:pPr>
            <w:r w:rsidDel="00000000" w:rsidR="00000000" w:rsidRPr="00000000">
              <w:rPr>
                <w:rtl w:val="0"/>
              </w:rPr>
            </w:r>
          </w:p>
        </w:tc>
      </w:tr>
    </w:tbl>
    <w:p w:rsidR="00000000" w:rsidDel="00000000" w:rsidP="00000000" w:rsidRDefault="00000000" w:rsidRPr="00000000" w14:paraId="0000082A">
      <w:pPr>
        <w:pStyle w:val="Heading4"/>
        <w:rPr/>
      </w:pPr>
      <w:bookmarkStart w:colFirst="0" w:colLast="0" w:name="_g8r7labk6ddx" w:id="213"/>
      <w:bookmarkEnd w:id="213"/>
      <w:r w:rsidDel="00000000" w:rsidR="00000000" w:rsidRPr="00000000">
        <w:br w:type="page"/>
      </w:r>
      <w:r w:rsidDel="00000000" w:rsidR="00000000" w:rsidRPr="00000000">
        <w:rPr>
          <w:rtl w:val="0"/>
        </w:rPr>
      </w:r>
    </w:p>
    <w:p w:rsidR="00000000" w:rsidDel="00000000" w:rsidP="00000000" w:rsidRDefault="00000000" w:rsidRPr="00000000" w14:paraId="0000082B">
      <w:pPr>
        <w:pStyle w:val="Heading4"/>
        <w:rPr/>
      </w:pPr>
      <w:bookmarkStart w:colFirst="0" w:colLast="0" w:name="_9zg2ht14t855" w:id="214"/>
      <w:bookmarkEnd w:id="214"/>
      <w:r w:rsidDel="00000000" w:rsidR="00000000" w:rsidRPr="00000000">
        <w:rPr>
          <w:rtl w:val="0"/>
        </w:rPr>
        <w:t xml:space="preserve">🐓 Movements</w:t>
      </w:r>
    </w:p>
    <w:tbl>
      <w:tblPr>
        <w:tblStyle w:val="Table11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20"/>
        <w:gridCol w:w="7740"/>
        <w:tblGridChange w:id="0">
          <w:tblGrid>
            <w:gridCol w:w="1620"/>
            <w:gridCol w:w="7740"/>
          </w:tblGrid>
        </w:tblGridChange>
      </w:tblGrid>
      <w:tr>
        <w:trPr>
          <w:cantSplit w:val="0"/>
          <w:trHeight w:val="390" w:hRule="atLeast"/>
          <w:tblHeader w:val="0"/>
        </w:trPr>
        <w:tc>
          <w:tcPr>
            <w:tcBorders>
              <w:top w:color="4d3a00" w:space="0" w:sz="18" w:val="single"/>
              <w:left w:color="4d3a00" w:space="0" w:sz="18" w:val="single"/>
              <w:bottom w:color="4d3a00" w:space="0" w:sz="12" w:val="single"/>
              <w:right w:color="4d3a00" w:space="0" w:sz="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82C">
            <w:pPr>
              <w:jc w:val="left"/>
              <w:rPr>
                <w:b w:val="1"/>
              </w:rPr>
            </w:pPr>
            <w:r w:rsidDel="00000000" w:rsidR="00000000" w:rsidRPr="00000000">
              <w:rPr>
                <w:b w:val="1"/>
                <w:rtl w:val="0"/>
              </w:rPr>
              <w:t xml:space="preserve">Property</w:t>
            </w:r>
          </w:p>
        </w:tc>
        <w:tc>
          <w:tcPr>
            <w:tcBorders>
              <w:top w:color="4d3a00" w:space="0" w:sz="18" w:val="single"/>
              <w:left w:color="4d3a00" w:space="0" w:sz="8" w:val="single"/>
              <w:bottom w:color="4d3a00" w:space="0" w:sz="12" w:val="single"/>
              <w:right w:color="4d3a00" w:space="0" w:sz="18" w:val="single"/>
            </w:tcBorders>
            <w:tcMar>
              <w:top w:w="100.0" w:type="dxa"/>
              <w:left w:w="100.0" w:type="dxa"/>
              <w:bottom w:w="100.0" w:type="dxa"/>
              <w:right w:w="100.0" w:type="dxa"/>
            </w:tcMar>
            <w:vAlign w:val="top"/>
          </w:tcPr>
          <w:p w:rsidR="00000000" w:rsidDel="00000000" w:rsidP="00000000" w:rsidRDefault="00000000" w:rsidRPr="00000000" w14:paraId="0000082D">
            <w:pPr>
              <w:jc w:val="left"/>
              <w:rPr/>
            </w:pPr>
            <w:r w:rsidDel="00000000" w:rsidR="00000000" w:rsidRPr="00000000">
              <w:rPr>
                <w:rtl w:val="0"/>
              </w:rPr>
              <w:t xml:space="preserve">movements</w:t>
            </w:r>
          </w:p>
        </w:tc>
      </w:tr>
      <w:tr>
        <w:trPr>
          <w:cantSplit w:val="0"/>
          <w:trHeight w:val="360" w:hRule="atLeast"/>
          <w:tblHeader w:val="0"/>
        </w:trPr>
        <w:tc>
          <w:tcPr>
            <w:gridSpan w:val="2"/>
            <w:tcBorders>
              <w:top w:color="4d3a00" w:space="0" w:sz="12" w:val="single"/>
              <w:left w:color="4d3a00" w:space="0" w:sz="18" w:val="single"/>
              <w:bottom w:color="4d3a00" w:space="0" w:sz="8" w:val="single"/>
              <w:right w:color="4d3a00" w:space="0" w:sz="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82E">
            <w:pPr>
              <w:widowControl w:val="0"/>
              <w:spacing w:line="240" w:lineRule="auto"/>
              <w:rPr>
                <w:b w:val="1"/>
              </w:rPr>
            </w:pPr>
            <w:r w:rsidDel="00000000" w:rsidR="00000000" w:rsidRPr="00000000">
              <w:rPr>
                <w:b w:val="1"/>
                <w:rtl w:val="0"/>
              </w:rPr>
              <w:t xml:space="preserve">Explanation</w:t>
            </w:r>
          </w:p>
        </w:tc>
      </w:tr>
      <w:tr>
        <w:trPr>
          <w:cantSplit w:val="0"/>
          <w:trHeight w:val="975" w:hRule="atLeast"/>
          <w:tblHeader w:val="0"/>
        </w:trPr>
        <w:tc>
          <w:tcPr>
            <w:gridSpan w:val="2"/>
            <w:tcBorders>
              <w:top w:color="4d3a00" w:space="0" w:sz="12" w:val="single"/>
              <w:left w:color="4d3a00" w:space="0" w:sz="18" w:val="single"/>
              <w:bottom w:color="4d3a00" w:space="0" w:sz="8" w:val="single"/>
              <w:right w:color="4d3a00" w:space="0" w:sz="8" w:val="single"/>
            </w:tcBorders>
            <w:tcMar>
              <w:top w:w="100.0" w:type="dxa"/>
              <w:left w:w="100.0" w:type="dxa"/>
              <w:bottom w:w="100.0" w:type="dxa"/>
              <w:right w:w="100.0" w:type="dxa"/>
            </w:tcMar>
            <w:vAlign w:val="top"/>
          </w:tcPr>
          <w:p w:rsidR="00000000" w:rsidDel="00000000" w:rsidP="00000000" w:rsidRDefault="00000000" w:rsidRPr="00000000" w14:paraId="00000830">
            <w:pPr>
              <w:spacing w:after="200" w:lineRule="auto"/>
              <w:rPr/>
            </w:pPr>
            <w:r w:rsidDel="00000000" w:rsidR="00000000" w:rsidRPr="00000000">
              <w:rPr>
                <w:rtl w:val="0"/>
              </w:rPr>
              <w:t xml:space="preserve">Lets you move a set of matching elements from the current verb to any destination. The property is a set of Fucine Paths describing the destination, associated to a either an element id (or expression), or a more complex object describing which cards to move and how many at most:</w:t>
            </w:r>
          </w:p>
          <w:tbl>
            <w:tblPr>
              <w:tblStyle w:val="Table112"/>
              <w:tblW w:w="91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75"/>
              <w:gridCol w:w="7845"/>
              <w:tblGridChange w:id="0">
                <w:tblGrid>
                  <w:gridCol w:w="1275"/>
                  <w:gridCol w:w="78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31">
                  <w:pPr>
                    <w:widowControl w:val="0"/>
                    <w:spacing w:line="240" w:lineRule="auto"/>
                    <w:jc w:val="left"/>
                    <w:rPr/>
                  </w:pPr>
                  <w:r w:rsidDel="00000000" w:rsidR="00000000" w:rsidRPr="00000000">
                    <w:rPr>
                      <w:rtl w:val="0"/>
                    </w:rPr>
                    <w:t xml:space="preserve">filter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832">
                  <w:pPr>
                    <w:rPr/>
                  </w:pPr>
                  <w:r w:rsidDel="00000000" w:rsidR="00000000" w:rsidRPr="00000000">
                    <w:rPr>
                      <w:rtl w:val="0"/>
                    </w:rPr>
                    <w:t xml:space="preserve">An element ID. Can be an expression.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33">
                  <w:pPr>
                    <w:widowControl w:val="0"/>
                    <w:spacing w:line="240" w:lineRule="auto"/>
                    <w:jc w:val="left"/>
                    <w:rPr/>
                  </w:pPr>
                  <w:r w:rsidDel="00000000" w:rsidR="00000000" w:rsidRPr="00000000">
                    <w:rPr>
                      <w:rtl w:val="0"/>
                    </w:rPr>
                    <w:t xml:space="preserve">limit</w:t>
                  </w:r>
                </w:p>
              </w:tc>
              <w:tc>
                <w:tcPr>
                  <w:shd w:fill="auto" w:val="clear"/>
                  <w:tcMar>
                    <w:top w:w="100.0" w:type="dxa"/>
                    <w:left w:w="100.0" w:type="dxa"/>
                    <w:bottom w:w="100.0" w:type="dxa"/>
                    <w:right w:w="100.0" w:type="dxa"/>
                  </w:tcMar>
                  <w:vAlign w:val="top"/>
                </w:tcPr>
                <w:p w:rsidR="00000000" w:rsidDel="00000000" w:rsidP="00000000" w:rsidRDefault="00000000" w:rsidRPr="00000000" w14:paraId="00000834">
                  <w:pPr>
                    <w:rPr/>
                  </w:pPr>
                  <w:r w:rsidDel="00000000" w:rsidR="00000000" w:rsidRPr="00000000">
                    <w:rPr>
                      <w:rtl w:val="0"/>
                    </w:rPr>
                    <w:t xml:space="preserve">How many cards to move at most.</w:t>
                  </w:r>
                </w:p>
              </w:tc>
            </w:tr>
          </w:tbl>
          <w:p w:rsidR="00000000" w:rsidDel="00000000" w:rsidP="00000000" w:rsidRDefault="00000000" w:rsidRPr="00000000" w14:paraId="00000835">
            <w:pPr>
              <w:rPr/>
            </w:pPr>
            <w:r w:rsidDel="00000000" w:rsidR="00000000" w:rsidRPr="00000000">
              <w:rPr>
                <w:rtl w:val="0"/>
              </w:rPr>
            </w:r>
          </w:p>
          <w:p w:rsidR="00000000" w:rsidDel="00000000" w:rsidP="00000000" w:rsidRDefault="00000000" w:rsidRPr="00000000" w14:paraId="00000836">
            <w:pPr>
              <w:rPr/>
            </w:pPr>
            <w:r w:rsidDel="00000000" w:rsidR="00000000" w:rsidRPr="00000000">
              <w:rPr>
                <w:rtl w:val="0"/>
              </w:rPr>
              <w:t xml:space="preserve">If instead of an entire object, you only provide a string (element ID or expression), then there's no limit and the default destination is the table.</w:t>
            </w:r>
          </w:p>
          <w:p w:rsidR="00000000" w:rsidDel="00000000" w:rsidP="00000000" w:rsidRDefault="00000000" w:rsidRPr="00000000" w14:paraId="00000837">
            <w:pPr>
              <w:rPr/>
            </w:pPr>
            <w:r w:rsidDel="00000000" w:rsidR="00000000" w:rsidRPr="00000000">
              <w:rPr>
                <w:rtl w:val="0"/>
              </w:rPr>
            </w:r>
          </w:p>
          <w:p w:rsidR="00000000" w:rsidDel="00000000" w:rsidP="00000000" w:rsidRDefault="00000000" w:rsidRPr="00000000" w14:paraId="00000838">
            <w:pPr>
              <w:rPr/>
            </w:pPr>
            <w:r w:rsidDel="00000000" w:rsidR="00000000" w:rsidRPr="00000000">
              <w:rPr>
                <w:rtl w:val="0"/>
              </w:rPr>
              <w:t xml:space="preserve">If you wish to move different sets of elements with different limits, you can instead associate a list of objects to the Fucine Path.</w:t>
            </w:r>
          </w:p>
          <w:p w:rsidR="00000000" w:rsidDel="00000000" w:rsidP="00000000" w:rsidRDefault="00000000" w:rsidRPr="00000000" w14:paraId="00000839">
            <w:pPr>
              <w:rPr/>
            </w:pPr>
            <w:r w:rsidDel="00000000" w:rsidR="00000000" w:rsidRPr="00000000">
              <w:rPr>
                <w:rtl w:val="0"/>
              </w:rPr>
            </w:r>
          </w:p>
          <w:p w:rsidR="00000000" w:rsidDel="00000000" w:rsidP="00000000" w:rsidRDefault="00000000" w:rsidRPr="00000000" w14:paraId="0000083A">
            <w:pPr>
              <w:rPr/>
            </w:pPr>
            <w:r w:rsidDel="00000000" w:rsidR="00000000" w:rsidRPr="00000000">
              <w:rPr>
                <w:rtl w:val="0"/>
              </w:rPr>
              <w:t xml:space="preserve">Check the examples to get a better idea of the syntax.</w:t>
            </w:r>
          </w:p>
        </w:tc>
      </w:tr>
      <w:tr>
        <w:trPr>
          <w:cantSplit w:val="0"/>
          <w:tblHeader w:val="0"/>
        </w:trPr>
        <w:tc>
          <w:tcPr>
            <w:tcBorders>
              <w:top w:color="4d3a00" w:space="0" w:sz="8" w:val="single"/>
              <w:left w:color="4d3a00" w:space="0" w:sz="18" w:val="single"/>
              <w:bottom w:color="4d3a00" w:space="0" w:sz="12" w:val="single"/>
              <w:right w:color="4d3a00" w:space="0" w:sz="8" w:val="single"/>
            </w:tcBorders>
            <w:shd w:fill="fff7e1" w:val="clear"/>
            <w:tcMar>
              <w:top w:w="100.0" w:type="dxa"/>
              <w:left w:w="100.0" w:type="dxa"/>
              <w:bottom w:w="100.0" w:type="dxa"/>
              <w:right w:w="100.0" w:type="dxa"/>
            </w:tcMar>
            <w:vAlign w:val="top"/>
          </w:tcPr>
          <w:p w:rsidR="00000000" w:rsidDel="00000000" w:rsidP="00000000" w:rsidRDefault="00000000" w:rsidRPr="00000000" w14:paraId="0000083C">
            <w:pPr>
              <w:widowControl w:val="0"/>
              <w:spacing w:line="240" w:lineRule="auto"/>
              <w:rPr/>
            </w:pPr>
            <w:r w:rsidDel="00000000" w:rsidR="00000000" w:rsidRPr="00000000">
              <w:rPr>
                <w:rtl w:val="0"/>
              </w:rPr>
              <w:t xml:space="preserve">Default value</w:t>
            </w:r>
          </w:p>
        </w:tc>
        <w:tc>
          <w:tcPr>
            <w:tcBorders>
              <w:top w:color="4d3a00" w:space="0" w:sz="8" w:val="single"/>
              <w:left w:color="4d3a00" w:space="0" w:sz="8" w:val="single"/>
              <w:bottom w:color="4d3a00" w:space="0" w:sz="12" w:val="single"/>
              <w:right w:color="4d3a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83D">
            <w:pPr>
              <w:widowControl w:val="0"/>
              <w:spacing w:line="240" w:lineRule="auto"/>
              <w:rPr/>
            </w:pPr>
            <w:r w:rsidDel="00000000" w:rsidR="00000000" w:rsidRPr="00000000">
              <w:rPr>
                <w:rtl w:val="0"/>
              </w:rPr>
              <w:t xml:space="preserve">{} (no movements)</w:t>
            </w:r>
          </w:p>
        </w:tc>
      </w:tr>
      <w:tr>
        <w:trPr>
          <w:cantSplit w:val="0"/>
          <w:trHeight w:val="440" w:hRule="atLeast"/>
          <w:tblHeader w:val="0"/>
        </w:trPr>
        <w:tc>
          <w:tcPr>
            <w:gridSpan w:val="2"/>
            <w:tcBorders>
              <w:top w:color="4d3a00" w:space="0" w:sz="12" w:val="single"/>
              <w:left w:color="4d3a00" w:space="0" w:sz="18" w:val="single"/>
              <w:bottom w:color="4d3a00" w:space="0" w:sz="12" w:val="single"/>
              <w:right w:color="741b47" w:space="0" w:sz="1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83E">
            <w:pPr>
              <w:widowControl w:val="0"/>
              <w:spacing w:line="240" w:lineRule="auto"/>
              <w:jc w:val="left"/>
              <w:rPr>
                <w:b w:val="1"/>
              </w:rPr>
            </w:pPr>
            <w:r w:rsidDel="00000000" w:rsidR="00000000" w:rsidRPr="00000000">
              <w:rPr>
                <w:b w:val="1"/>
                <w:rtl w:val="0"/>
              </w:rPr>
              <w:t xml:space="preserve">Examples</w:t>
            </w:r>
          </w:p>
        </w:tc>
      </w:tr>
      <w:tr>
        <w:trPr>
          <w:cantSplit w:val="0"/>
          <w:trHeight w:val="440" w:hRule="atLeast"/>
          <w:tblHeader w:val="0"/>
        </w:trPr>
        <w:tc>
          <w:tcPr>
            <w:tcBorders>
              <w:top w:color="4d3a00" w:space="0" w:sz="12" w:val="single"/>
              <w:left w:color="4d3a00" w:space="0" w:sz="18" w:val="single"/>
              <w:bottom w:color="4d3a00" w:space="0" w:sz="18" w:val="single"/>
              <w:right w:color="4d3a00" w:space="0" w:sz="18" w:val="single"/>
            </w:tcBorders>
            <w:shd w:fill="fff7e1" w:val="clear"/>
            <w:tcMar>
              <w:top w:w="100.0" w:type="dxa"/>
              <w:left w:w="100.0" w:type="dxa"/>
              <w:bottom w:w="100.0" w:type="dxa"/>
              <w:right w:w="100.0" w:type="dxa"/>
            </w:tcMar>
            <w:vAlign w:val="top"/>
          </w:tcPr>
          <w:p w:rsidR="00000000" w:rsidDel="00000000" w:rsidP="00000000" w:rsidRDefault="00000000" w:rsidRPr="00000000" w14:paraId="00000840">
            <w:pPr>
              <w:widowControl w:val="0"/>
              <w:spacing w:line="240" w:lineRule="auto"/>
              <w:jc w:val="left"/>
              <w:rPr/>
            </w:pPr>
            <w:r w:rsidDel="00000000" w:rsidR="00000000" w:rsidRPr="00000000">
              <w:rPr>
                <w:rtl w:val="0"/>
              </w:rPr>
              <w:t xml:space="preserve">"Move all cards having the lantern aspect"</w:t>
            </w:r>
          </w:p>
          <w:p w:rsidR="00000000" w:rsidDel="00000000" w:rsidP="00000000" w:rsidRDefault="00000000" w:rsidRPr="00000000" w14:paraId="00000841">
            <w:pPr>
              <w:widowControl w:val="0"/>
              <w:spacing w:line="240" w:lineRule="auto"/>
              <w:jc w:val="left"/>
              <w:rPr/>
            </w:pPr>
            <w:r w:rsidDel="00000000" w:rsidR="00000000" w:rsidRPr="00000000">
              <w:rPr>
                <w:rtl w:val="0"/>
              </w:rPr>
            </w:r>
          </w:p>
          <w:p w:rsidR="00000000" w:rsidDel="00000000" w:rsidP="00000000" w:rsidRDefault="00000000" w:rsidRPr="00000000" w14:paraId="00000842">
            <w:pPr>
              <w:widowControl w:val="0"/>
              <w:spacing w:line="240" w:lineRule="auto"/>
              <w:jc w:val="left"/>
              <w:rPr/>
            </w:pPr>
            <w:r w:rsidDel="00000000" w:rsidR="00000000" w:rsidRPr="00000000">
              <w:rPr>
                <w:rtl w:val="0"/>
              </w:rPr>
              <w:t xml:space="preserve">Simplest form: path associated to the expression (here, a simple aspect).</w:t>
            </w:r>
          </w:p>
        </w:tc>
        <w:tc>
          <w:tcPr>
            <w:tcBorders>
              <w:top w:color="4d3a00" w:space="0" w:sz="12" w:val="single"/>
              <w:left w:color="4d3a00" w:space="0" w:sz="18" w:val="single"/>
              <w:bottom w:color="4d3a00" w:space="0" w:sz="18" w:val="single"/>
              <w:right w:color="4d3a00" w:space="0" w:sz="18" w:val="single"/>
            </w:tcBorders>
            <w:shd w:fill="1e1e1e" w:val="clear"/>
            <w:tcMar>
              <w:top w:w="100.0" w:type="dxa"/>
              <w:left w:w="100.0" w:type="dxa"/>
              <w:bottom w:w="100.0" w:type="dxa"/>
              <w:right w:w="100.0" w:type="dxa"/>
            </w:tcMar>
            <w:vAlign w:val="top"/>
          </w:tcPr>
          <w:p w:rsidR="00000000" w:rsidDel="00000000" w:rsidP="00000000" w:rsidRDefault="00000000" w:rsidRPr="00000000" w14:paraId="00000843">
            <w:pPr>
              <w:widowControl w:val="0"/>
              <w:spacing w:line="240" w:lineRule="auto"/>
              <w:jc w:val="left"/>
              <w:rPr/>
            </w:pPr>
            <w:r w:rsidDel="00000000" w:rsidR="00000000" w:rsidRPr="00000000">
              <w:rPr/>
              <w:drawing>
                <wp:inline distB="114300" distT="114300" distL="114300" distR="114300">
                  <wp:extent cx="4086225" cy="1352550"/>
                  <wp:effectExtent b="0" l="0" r="0" t="0"/>
                  <wp:docPr id="136" name="image90.png"/>
                  <a:graphic>
                    <a:graphicData uri="http://schemas.openxmlformats.org/drawingml/2006/picture">
                      <pic:pic>
                        <pic:nvPicPr>
                          <pic:cNvPr id="0" name="image90.png"/>
                          <pic:cNvPicPr preferRelativeResize="0"/>
                        </pic:nvPicPr>
                        <pic:blipFill>
                          <a:blip r:embed="rId93"/>
                          <a:srcRect b="0" l="0" r="0" t="0"/>
                          <a:stretch>
                            <a:fillRect/>
                          </a:stretch>
                        </pic:blipFill>
                        <pic:spPr>
                          <a:xfrm>
                            <a:off x="0" y="0"/>
                            <a:ext cx="4086225" cy="1352550"/>
                          </a:xfrm>
                          <a:prstGeom prst="rect"/>
                          <a:ln/>
                        </pic:spPr>
                      </pic:pic>
                    </a:graphicData>
                  </a:graphic>
                </wp:inline>
              </w:drawing>
            </w:r>
            <w:r w:rsidDel="00000000" w:rsidR="00000000" w:rsidRPr="00000000">
              <w:rPr>
                <w:rtl w:val="0"/>
              </w:rPr>
            </w:r>
          </w:p>
        </w:tc>
      </w:tr>
      <w:tr>
        <w:trPr>
          <w:cantSplit w:val="0"/>
          <w:trHeight w:val="440" w:hRule="atLeast"/>
          <w:tblHeader w:val="0"/>
        </w:trPr>
        <w:tc>
          <w:tcPr>
            <w:tcBorders>
              <w:top w:color="4d3a00" w:space="0" w:sz="12" w:val="single"/>
              <w:left w:color="4d3a00" w:space="0" w:sz="18" w:val="single"/>
              <w:bottom w:color="4d3a00" w:space="0" w:sz="18" w:val="single"/>
              <w:right w:color="4d3a00" w:space="0" w:sz="18" w:val="single"/>
            </w:tcBorders>
            <w:shd w:fill="fff7e1" w:val="clear"/>
            <w:tcMar>
              <w:top w:w="100.0" w:type="dxa"/>
              <w:left w:w="100.0" w:type="dxa"/>
              <w:bottom w:w="100.0" w:type="dxa"/>
              <w:right w:w="100.0" w:type="dxa"/>
            </w:tcMar>
            <w:vAlign w:val="top"/>
          </w:tcPr>
          <w:p w:rsidR="00000000" w:rsidDel="00000000" w:rsidP="00000000" w:rsidRDefault="00000000" w:rsidRPr="00000000" w14:paraId="00000844">
            <w:pPr>
              <w:widowControl w:val="0"/>
              <w:spacing w:line="240" w:lineRule="auto"/>
              <w:jc w:val="left"/>
              <w:rPr/>
            </w:pPr>
            <w:r w:rsidDel="00000000" w:rsidR="00000000" w:rsidRPr="00000000">
              <w:rPr>
                <w:rtl w:val="0"/>
              </w:rPr>
              <w:t xml:space="preserve">"Move at most 2 cards having the lantern aspect"</w:t>
            </w:r>
          </w:p>
          <w:p w:rsidR="00000000" w:rsidDel="00000000" w:rsidP="00000000" w:rsidRDefault="00000000" w:rsidRPr="00000000" w14:paraId="00000845">
            <w:pPr>
              <w:widowControl w:val="0"/>
              <w:spacing w:line="240" w:lineRule="auto"/>
              <w:jc w:val="left"/>
              <w:rPr/>
            </w:pPr>
            <w:r w:rsidDel="00000000" w:rsidR="00000000" w:rsidRPr="00000000">
              <w:rPr>
                <w:rtl w:val="0"/>
              </w:rPr>
            </w:r>
          </w:p>
          <w:p w:rsidR="00000000" w:rsidDel="00000000" w:rsidP="00000000" w:rsidRDefault="00000000" w:rsidRPr="00000000" w14:paraId="00000846">
            <w:pPr>
              <w:widowControl w:val="0"/>
              <w:spacing w:line="240" w:lineRule="auto"/>
              <w:jc w:val="left"/>
              <w:rPr/>
            </w:pPr>
            <w:r w:rsidDel="00000000" w:rsidR="00000000" w:rsidRPr="00000000">
              <w:rPr>
                <w:rtl w:val="0"/>
              </w:rPr>
              <w:t xml:space="preserve">Syntax using an object to define more specific information.</w:t>
            </w:r>
          </w:p>
        </w:tc>
        <w:tc>
          <w:tcPr>
            <w:tcBorders>
              <w:top w:color="4d3a00" w:space="0" w:sz="12" w:val="single"/>
              <w:left w:color="4d3a00" w:space="0" w:sz="18" w:val="single"/>
              <w:bottom w:color="4d3a00" w:space="0" w:sz="18" w:val="single"/>
              <w:right w:color="4d3a00" w:space="0" w:sz="18" w:val="single"/>
            </w:tcBorders>
            <w:shd w:fill="1e1e1e" w:val="clear"/>
            <w:tcMar>
              <w:top w:w="100.0" w:type="dxa"/>
              <w:left w:w="100.0" w:type="dxa"/>
              <w:bottom w:w="100.0" w:type="dxa"/>
              <w:right w:w="100.0" w:type="dxa"/>
            </w:tcMar>
            <w:vAlign w:val="top"/>
          </w:tcPr>
          <w:p w:rsidR="00000000" w:rsidDel="00000000" w:rsidP="00000000" w:rsidRDefault="00000000" w:rsidRPr="00000000" w14:paraId="00000847">
            <w:pPr>
              <w:widowControl w:val="0"/>
              <w:spacing w:line="240" w:lineRule="auto"/>
              <w:jc w:val="left"/>
              <w:rPr/>
            </w:pPr>
            <w:r w:rsidDel="00000000" w:rsidR="00000000" w:rsidRPr="00000000">
              <w:rPr/>
              <w:drawing>
                <wp:inline distB="114300" distT="114300" distL="114300" distR="114300">
                  <wp:extent cx="4133850" cy="2152650"/>
                  <wp:effectExtent b="0" l="0" r="0" t="0"/>
                  <wp:docPr id="106" name="image80.png"/>
                  <a:graphic>
                    <a:graphicData uri="http://schemas.openxmlformats.org/drawingml/2006/picture">
                      <pic:pic>
                        <pic:nvPicPr>
                          <pic:cNvPr id="0" name="image80.png"/>
                          <pic:cNvPicPr preferRelativeResize="0"/>
                        </pic:nvPicPr>
                        <pic:blipFill>
                          <a:blip r:embed="rId94"/>
                          <a:srcRect b="0" l="0" r="0" t="0"/>
                          <a:stretch>
                            <a:fillRect/>
                          </a:stretch>
                        </pic:blipFill>
                        <pic:spPr>
                          <a:xfrm>
                            <a:off x="0" y="0"/>
                            <a:ext cx="4133850" cy="2152650"/>
                          </a:xfrm>
                          <a:prstGeom prst="rect"/>
                          <a:ln/>
                        </pic:spPr>
                      </pic:pic>
                    </a:graphicData>
                  </a:graphic>
                </wp:inline>
              </w:drawing>
            </w:r>
            <w:r w:rsidDel="00000000" w:rsidR="00000000" w:rsidRPr="00000000">
              <w:rPr>
                <w:rtl w:val="0"/>
              </w:rPr>
            </w:r>
          </w:p>
        </w:tc>
      </w:tr>
      <w:tr>
        <w:trPr>
          <w:cantSplit w:val="0"/>
          <w:trHeight w:val="440" w:hRule="atLeast"/>
          <w:tblHeader w:val="0"/>
        </w:trPr>
        <w:tc>
          <w:tcPr>
            <w:tcBorders>
              <w:top w:color="4d3a00" w:space="0" w:sz="12" w:val="single"/>
              <w:left w:color="4d3a00" w:space="0" w:sz="18" w:val="single"/>
              <w:bottom w:color="4d3a00" w:space="0" w:sz="18" w:val="single"/>
              <w:right w:color="4d3a00" w:space="0" w:sz="18" w:val="single"/>
            </w:tcBorders>
            <w:shd w:fill="fff7e1" w:val="clear"/>
            <w:tcMar>
              <w:top w:w="100.0" w:type="dxa"/>
              <w:left w:w="100.0" w:type="dxa"/>
              <w:bottom w:w="100.0" w:type="dxa"/>
              <w:right w:w="100.0" w:type="dxa"/>
            </w:tcMar>
            <w:vAlign w:val="top"/>
          </w:tcPr>
          <w:p w:rsidR="00000000" w:rsidDel="00000000" w:rsidP="00000000" w:rsidRDefault="00000000" w:rsidRPr="00000000" w14:paraId="00000848">
            <w:pPr>
              <w:widowControl w:val="0"/>
              <w:spacing w:line="240" w:lineRule="auto"/>
              <w:jc w:val="left"/>
              <w:rPr/>
            </w:pPr>
            <w:r w:rsidDel="00000000" w:rsidR="00000000" w:rsidRPr="00000000">
              <w:rPr>
                <w:rtl w:val="0"/>
              </w:rPr>
              <w:t xml:space="preserve">"Move at most 1 lantern and 1 forge card to the table".</w:t>
            </w:r>
          </w:p>
          <w:p w:rsidR="00000000" w:rsidDel="00000000" w:rsidP="00000000" w:rsidRDefault="00000000" w:rsidRPr="00000000" w14:paraId="00000849">
            <w:pPr>
              <w:widowControl w:val="0"/>
              <w:spacing w:line="240" w:lineRule="auto"/>
              <w:jc w:val="left"/>
              <w:rPr/>
            </w:pPr>
            <w:r w:rsidDel="00000000" w:rsidR="00000000" w:rsidRPr="00000000">
              <w:rPr>
                <w:rtl w:val="0"/>
              </w:rPr>
            </w:r>
          </w:p>
          <w:p w:rsidR="00000000" w:rsidDel="00000000" w:rsidP="00000000" w:rsidRDefault="00000000" w:rsidRPr="00000000" w14:paraId="0000084A">
            <w:pPr>
              <w:widowControl w:val="0"/>
              <w:spacing w:line="240" w:lineRule="auto"/>
              <w:jc w:val="left"/>
              <w:rPr/>
            </w:pPr>
            <w:r w:rsidDel="00000000" w:rsidR="00000000" w:rsidRPr="00000000">
              <w:rPr>
                <w:rtl w:val="0"/>
              </w:rPr>
              <w:t xml:space="preserve">Syntax using a list to define multiple movements.</w:t>
            </w:r>
          </w:p>
        </w:tc>
        <w:tc>
          <w:tcPr>
            <w:tcBorders>
              <w:top w:color="4d3a00" w:space="0" w:sz="12" w:val="single"/>
              <w:left w:color="4d3a00" w:space="0" w:sz="18" w:val="single"/>
              <w:bottom w:color="4d3a00" w:space="0" w:sz="18" w:val="single"/>
              <w:right w:color="4d3a00" w:space="0" w:sz="18" w:val="single"/>
            </w:tcBorders>
            <w:shd w:fill="1e1e1e" w:val="clear"/>
            <w:tcMar>
              <w:top w:w="100.0" w:type="dxa"/>
              <w:left w:w="100.0" w:type="dxa"/>
              <w:bottom w:w="100.0" w:type="dxa"/>
              <w:right w:w="100.0" w:type="dxa"/>
            </w:tcMar>
            <w:vAlign w:val="top"/>
          </w:tcPr>
          <w:p w:rsidR="00000000" w:rsidDel="00000000" w:rsidP="00000000" w:rsidRDefault="00000000" w:rsidRPr="00000000" w14:paraId="0000084B">
            <w:pPr>
              <w:widowControl w:val="0"/>
              <w:spacing w:line="240" w:lineRule="auto"/>
              <w:jc w:val="left"/>
              <w:rPr/>
            </w:pPr>
            <w:r w:rsidDel="00000000" w:rsidR="00000000" w:rsidRPr="00000000">
              <w:rPr/>
              <w:drawing>
                <wp:inline distB="114300" distT="114300" distL="114300" distR="114300">
                  <wp:extent cx="4657725" cy="3810000"/>
                  <wp:effectExtent b="0" l="0" r="0" t="0"/>
                  <wp:docPr id="124" name="image81.png"/>
                  <a:graphic>
                    <a:graphicData uri="http://schemas.openxmlformats.org/drawingml/2006/picture">
                      <pic:pic>
                        <pic:nvPicPr>
                          <pic:cNvPr id="0" name="image81.png"/>
                          <pic:cNvPicPr preferRelativeResize="0"/>
                        </pic:nvPicPr>
                        <pic:blipFill>
                          <a:blip r:embed="rId95"/>
                          <a:srcRect b="0" l="0" r="0" t="0"/>
                          <a:stretch>
                            <a:fillRect/>
                          </a:stretch>
                        </pic:blipFill>
                        <pic:spPr>
                          <a:xfrm>
                            <a:off x="0" y="0"/>
                            <a:ext cx="4657725" cy="3810000"/>
                          </a:xfrm>
                          <a:prstGeom prst="rect"/>
                          <a:ln/>
                        </pic:spPr>
                      </pic:pic>
                    </a:graphicData>
                  </a:graphic>
                </wp:inline>
              </w:drawing>
            </w:r>
            <w:r w:rsidDel="00000000" w:rsidR="00000000" w:rsidRPr="00000000">
              <w:rPr>
                <w:rtl w:val="0"/>
              </w:rPr>
            </w:r>
          </w:p>
        </w:tc>
      </w:tr>
      <w:tr>
        <w:trPr>
          <w:cantSplit w:val="0"/>
          <w:trHeight w:val="440" w:hRule="atLeast"/>
          <w:tblHeader w:val="0"/>
        </w:trPr>
        <w:tc>
          <w:tcPr>
            <w:tcBorders>
              <w:top w:color="4d3a00" w:space="0" w:sz="12" w:val="single"/>
              <w:left w:color="4d3a00" w:space="0" w:sz="18" w:val="single"/>
              <w:bottom w:color="4d3a00" w:space="0" w:sz="18" w:val="single"/>
              <w:right w:color="4d3a00" w:space="0" w:sz="18" w:val="single"/>
            </w:tcBorders>
            <w:shd w:fill="fff7e1" w:val="clear"/>
            <w:tcMar>
              <w:top w:w="100.0" w:type="dxa"/>
              <w:left w:w="100.0" w:type="dxa"/>
              <w:bottom w:w="100.0" w:type="dxa"/>
              <w:right w:w="100.0" w:type="dxa"/>
            </w:tcMar>
            <w:vAlign w:val="top"/>
          </w:tcPr>
          <w:p w:rsidR="00000000" w:rsidDel="00000000" w:rsidP="00000000" w:rsidRDefault="00000000" w:rsidRPr="00000000" w14:paraId="0000084C">
            <w:pPr>
              <w:widowControl w:val="0"/>
              <w:spacing w:line="240" w:lineRule="auto"/>
              <w:jc w:val="left"/>
              <w:rPr/>
            </w:pPr>
            <w:r w:rsidDel="00000000" w:rsidR="00000000" w:rsidRPr="00000000">
              <w:rPr>
                <w:rtl w:val="0"/>
              </w:rPr>
              <w:t xml:space="preserve">"Move a single card that has either Lantern or Forge aspect to the Table"</w:t>
            </w:r>
          </w:p>
        </w:tc>
        <w:tc>
          <w:tcPr>
            <w:tcBorders>
              <w:top w:color="4d3a00" w:space="0" w:sz="12" w:val="single"/>
              <w:left w:color="4d3a00" w:space="0" w:sz="18" w:val="single"/>
              <w:bottom w:color="4d3a00" w:space="0" w:sz="18" w:val="single"/>
              <w:right w:color="4d3a00" w:space="0" w:sz="18" w:val="single"/>
            </w:tcBorders>
            <w:shd w:fill="1e1e1e" w:val="clear"/>
            <w:tcMar>
              <w:top w:w="100.0" w:type="dxa"/>
              <w:left w:w="100.0" w:type="dxa"/>
              <w:bottom w:w="100.0" w:type="dxa"/>
              <w:right w:w="100.0" w:type="dxa"/>
            </w:tcMar>
            <w:vAlign w:val="top"/>
          </w:tcPr>
          <w:p w:rsidR="00000000" w:rsidDel="00000000" w:rsidP="00000000" w:rsidRDefault="00000000" w:rsidRPr="00000000" w14:paraId="0000084D">
            <w:pPr>
              <w:widowControl w:val="0"/>
              <w:spacing w:line="240" w:lineRule="auto"/>
              <w:jc w:val="left"/>
              <w:rPr/>
            </w:pPr>
            <w:r w:rsidDel="00000000" w:rsidR="00000000" w:rsidRPr="00000000">
              <w:rPr/>
              <w:drawing>
                <wp:inline distB="114300" distT="114300" distL="114300" distR="114300">
                  <wp:extent cx="4781550" cy="2133600"/>
                  <wp:effectExtent b="0" l="0" r="0" t="0"/>
                  <wp:docPr id="51" name="image39.png"/>
                  <a:graphic>
                    <a:graphicData uri="http://schemas.openxmlformats.org/drawingml/2006/picture">
                      <pic:pic>
                        <pic:nvPicPr>
                          <pic:cNvPr id="0" name="image39.png"/>
                          <pic:cNvPicPr preferRelativeResize="0"/>
                        </pic:nvPicPr>
                        <pic:blipFill>
                          <a:blip r:embed="rId96"/>
                          <a:srcRect b="0" l="0" r="0" t="0"/>
                          <a:stretch>
                            <a:fillRect/>
                          </a:stretch>
                        </pic:blipFill>
                        <pic:spPr>
                          <a:xfrm>
                            <a:off x="0" y="0"/>
                            <a:ext cx="4781550" cy="2133600"/>
                          </a:xfrm>
                          <a:prstGeom prst="rect"/>
                          <a:ln/>
                        </pic:spPr>
                      </pic:pic>
                    </a:graphicData>
                  </a:graphic>
                </wp:inline>
              </w:drawing>
            </w:r>
            <w:r w:rsidDel="00000000" w:rsidR="00000000" w:rsidRPr="00000000">
              <w:rPr>
                <w:rtl w:val="0"/>
              </w:rPr>
            </w:r>
          </w:p>
        </w:tc>
      </w:tr>
      <w:tr>
        <w:trPr>
          <w:cantSplit w:val="0"/>
          <w:trHeight w:val="440" w:hRule="atLeast"/>
          <w:tblHeader w:val="0"/>
        </w:trPr>
        <w:tc>
          <w:tcPr>
            <w:tcBorders>
              <w:top w:color="4d3a00" w:space="0" w:sz="12" w:val="single"/>
              <w:left w:color="4d3a00" w:space="0" w:sz="18" w:val="single"/>
              <w:bottom w:color="4d3a00" w:space="0" w:sz="18" w:val="single"/>
              <w:right w:color="4d3a00" w:space="0" w:sz="18" w:val="single"/>
            </w:tcBorders>
            <w:shd w:fill="fff7e1" w:val="clear"/>
            <w:tcMar>
              <w:top w:w="100.0" w:type="dxa"/>
              <w:left w:w="100.0" w:type="dxa"/>
              <w:bottom w:w="100.0" w:type="dxa"/>
              <w:right w:w="100.0" w:type="dxa"/>
            </w:tcMar>
            <w:vAlign w:val="top"/>
          </w:tcPr>
          <w:p w:rsidR="00000000" w:rsidDel="00000000" w:rsidP="00000000" w:rsidRDefault="00000000" w:rsidRPr="00000000" w14:paraId="0000084E">
            <w:pPr>
              <w:widowControl w:val="0"/>
              <w:spacing w:line="240" w:lineRule="auto"/>
              <w:jc w:val="left"/>
              <w:rPr/>
            </w:pPr>
            <w:r w:rsidDel="00000000" w:rsidR="00000000" w:rsidRPr="00000000">
              <w:rPr>
                <w:rtl w:val="0"/>
              </w:rPr>
              <w:t xml:space="preserve">"Move all the mortals from here to the "hunters" deck"</w:t>
            </w:r>
          </w:p>
        </w:tc>
        <w:tc>
          <w:tcPr>
            <w:tcBorders>
              <w:top w:color="4d3a00" w:space="0" w:sz="12" w:val="single"/>
              <w:left w:color="4d3a00" w:space="0" w:sz="18" w:val="single"/>
              <w:bottom w:color="4d3a00" w:space="0" w:sz="18" w:val="single"/>
              <w:right w:color="4d3a00" w:space="0" w:sz="18" w:val="single"/>
            </w:tcBorders>
            <w:shd w:fill="1e1e1e" w:val="clear"/>
            <w:tcMar>
              <w:top w:w="100.0" w:type="dxa"/>
              <w:left w:w="100.0" w:type="dxa"/>
              <w:bottom w:w="100.0" w:type="dxa"/>
              <w:right w:w="100.0" w:type="dxa"/>
            </w:tcMar>
            <w:vAlign w:val="top"/>
          </w:tcPr>
          <w:p w:rsidR="00000000" w:rsidDel="00000000" w:rsidP="00000000" w:rsidRDefault="00000000" w:rsidRPr="00000000" w14:paraId="0000084F">
            <w:pPr>
              <w:widowControl w:val="0"/>
              <w:spacing w:line="240" w:lineRule="auto"/>
              <w:jc w:val="left"/>
              <w:rPr/>
            </w:pPr>
            <w:r w:rsidDel="00000000" w:rsidR="00000000" w:rsidRPr="00000000">
              <w:rPr/>
              <w:drawing>
                <wp:inline distB="114300" distT="114300" distL="114300" distR="114300">
                  <wp:extent cx="4362450" cy="1352550"/>
                  <wp:effectExtent b="0" l="0" r="0" t="0"/>
                  <wp:docPr id="94" name="image63.png"/>
                  <a:graphic>
                    <a:graphicData uri="http://schemas.openxmlformats.org/drawingml/2006/picture">
                      <pic:pic>
                        <pic:nvPicPr>
                          <pic:cNvPr id="0" name="image63.png"/>
                          <pic:cNvPicPr preferRelativeResize="0"/>
                        </pic:nvPicPr>
                        <pic:blipFill>
                          <a:blip r:embed="rId97"/>
                          <a:srcRect b="0" l="0" r="0" t="0"/>
                          <a:stretch>
                            <a:fillRect/>
                          </a:stretch>
                        </pic:blipFill>
                        <pic:spPr>
                          <a:xfrm>
                            <a:off x="0" y="0"/>
                            <a:ext cx="4362450" cy="135255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850">
      <w:pPr>
        <w:pStyle w:val="Heading4"/>
        <w:rPr/>
      </w:pPr>
      <w:bookmarkStart w:colFirst="0" w:colLast="0" w:name="_afkf5wr6nwlh" w:id="215"/>
      <w:bookmarkEnd w:id="215"/>
      <w:r w:rsidDel="00000000" w:rsidR="00000000" w:rsidRPr="00000000">
        <w:br w:type="page"/>
      </w:r>
      <w:r w:rsidDel="00000000" w:rsidR="00000000" w:rsidRPr="00000000">
        <w:rPr>
          <w:rtl w:val="0"/>
        </w:rPr>
      </w:r>
    </w:p>
    <w:p w:rsidR="00000000" w:rsidDel="00000000" w:rsidP="00000000" w:rsidRDefault="00000000" w:rsidRPr="00000000" w14:paraId="00000851">
      <w:pPr>
        <w:pStyle w:val="Heading4"/>
        <w:rPr/>
      </w:pPr>
      <w:bookmarkStart w:colFirst="0" w:colLast="0" w:name="_k97qken9oj8d" w:id="216"/>
      <w:bookmarkEnd w:id="216"/>
      <w:r w:rsidDel="00000000" w:rsidR="00000000" w:rsidRPr="00000000">
        <w:rPr>
          <w:rtl w:val="0"/>
        </w:rPr>
        <w:t xml:space="preserve">🐓 Change Table Image</w:t>
      </w:r>
    </w:p>
    <w:tbl>
      <w:tblPr>
        <w:tblStyle w:val="Table11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20"/>
        <w:gridCol w:w="7740"/>
        <w:tblGridChange w:id="0">
          <w:tblGrid>
            <w:gridCol w:w="1620"/>
            <w:gridCol w:w="7740"/>
          </w:tblGrid>
        </w:tblGridChange>
      </w:tblGrid>
      <w:tr>
        <w:trPr>
          <w:cantSplit w:val="0"/>
          <w:trHeight w:val="165" w:hRule="atLeast"/>
          <w:tblHeader w:val="0"/>
        </w:trPr>
        <w:tc>
          <w:tcPr>
            <w:tcBorders>
              <w:top w:color="4d3a00" w:space="0" w:sz="18" w:val="single"/>
              <w:left w:color="4d3a00" w:space="0" w:sz="18" w:val="single"/>
              <w:bottom w:color="4d3a00" w:space="0" w:sz="12" w:val="single"/>
              <w:right w:color="4d3a00" w:space="0" w:sz="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852">
            <w:pPr>
              <w:jc w:val="left"/>
              <w:rPr/>
            </w:pPr>
            <w:r w:rsidDel="00000000" w:rsidR="00000000" w:rsidRPr="00000000">
              <w:rPr>
                <w:rtl w:val="0"/>
              </w:rPr>
              <w:t xml:space="preserve">Property</w:t>
            </w:r>
          </w:p>
        </w:tc>
        <w:tc>
          <w:tcPr>
            <w:tcBorders>
              <w:top w:color="4d3a00" w:space="0" w:sz="18" w:val="single"/>
              <w:left w:color="4d3a00" w:space="0" w:sz="8" w:val="single"/>
              <w:bottom w:color="4d3a00" w:space="0" w:sz="12" w:val="single"/>
              <w:right w:color="4d3a00" w:space="0" w:sz="1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853">
            <w:pPr>
              <w:rPr/>
            </w:pPr>
            <w:r w:rsidDel="00000000" w:rsidR="00000000" w:rsidRPr="00000000">
              <w:rPr>
                <w:rtl w:val="0"/>
              </w:rPr>
              <w:t xml:space="preserve">tabletopImage</w:t>
            </w:r>
          </w:p>
        </w:tc>
      </w:tr>
      <w:tr>
        <w:trPr>
          <w:cantSplit w:val="0"/>
          <w:trHeight w:val="975" w:hRule="atLeast"/>
          <w:tblHeader w:val="0"/>
        </w:trPr>
        <w:tc>
          <w:tcPr>
            <w:tcBorders>
              <w:top w:color="4d3a00" w:space="0" w:sz="12" w:val="single"/>
              <w:left w:color="4d3a00" w:space="0" w:sz="18" w:val="single"/>
              <w:bottom w:color="4d3a00" w:space="0" w:sz="8" w:val="single"/>
              <w:right w:color="4d3a00" w:space="0" w:sz="8" w:val="single"/>
            </w:tcBorders>
            <w:shd w:fill="fff7e1" w:val="clear"/>
            <w:tcMar>
              <w:top w:w="100.0" w:type="dxa"/>
              <w:left w:w="100.0" w:type="dxa"/>
              <w:bottom w:w="100.0" w:type="dxa"/>
              <w:right w:w="100.0" w:type="dxa"/>
            </w:tcMar>
            <w:vAlign w:val="top"/>
          </w:tcPr>
          <w:p w:rsidR="00000000" w:rsidDel="00000000" w:rsidP="00000000" w:rsidRDefault="00000000" w:rsidRPr="00000000" w14:paraId="00000854">
            <w:pPr>
              <w:widowControl w:val="0"/>
              <w:spacing w:line="240" w:lineRule="auto"/>
              <w:rPr/>
            </w:pPr>
            <w:r w:rsidDel="00000000" w:rsidR="00000000" w:rsidRPr="00000000">
              <w:rPr>
                <w:rtl w:val="0"/>
              </w:rPr>
              <w:t xml:space="preserve">Explanation</w:t>
            </w:r>
          </w:p>
        </w:tc>
        <w:tc>
          <w:tcPr>
            <w:tcBorders>
              <w:top w:color="4d3a00" w:space="0" w:sz="12" w:val="single"/>
              <w:left w:color="4d3a00" w:space="0" w:sz="8" w:val="single"/>
              <w:bottom w:color="4d3a00" w:space="0" w:sz="8" w:val="single"/>
              <w:right w:color="4d3a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855">
            <w:pPr>
              <w:rPr/>
            </w:pPr>
            <w:r w:rsidDel="00000000" w:rsidR="00000000" w:rsidRPr="00000000">
              <w:rPr>
                <w:rtl w:val="0"/>
              </w:rPr>
              <w:t xml:space="preserve">Fades the current tabletop sprite to a new one. The image has to be placed in the images/ui folder.</w:t>
            </w:r>
            <w:r w:rsidDel="00000000" w:rsidR="00000000" w:rsidRPr="00000000">
              <w:rPr>
                <w:rtl w:val="0"/>
              </w:rPr>
            </w:r>
          </w:p>
        </w:tc>
      </w:tr>
      <w:tr>
        <w:trPr>
          <w:cantSplit w:val="0"/>
          <w:tblHeader w:val="0"/>
        </w:trPr>
        <w:tc>
          <w:tcPr>
            <w:tcBorders>
              <w:top w:color="4d3a00" w:space="0" w:sz="8" w:val="single"/>
              <w:left w:color="4d3a00" w:space="0" w:sz="18" w:val="single"/>
              <w:bottom w:color="4d3a00" w:space="0" w:sz="12" w:val="single"/>
              <w:right w:color="4d3a00" w:space="0" w:sz="8" w:val="single"/>
            </w:tcBorders>
            <w:shd w:fill="fff7e1" w:val="clear"/>
            <w:tcMar>
              <w:top w:w="100.0" w:type="dxa"/>
              <w:left w:w="100.0" w:type="dxa"/>
              <w:bottom w:w="100.0" w:type="dxa"/>
              <w:right w:w="100.0" w:type="dxa"/>
            </w:tcMar>
            <w:vAlign w:val="top"/>
          </w:tcPr>
          <w:p w:rsidR="00000000" w:rsidDel="00000000" w:rsidP="00000000" w:rsidRDefault="00000000" w:rsidRPr="00000000" w14:paraId="00000856">
            <w:pPr>
              <w:widowControl w:val="0"/>
              <w:spacing w:line="240" w:lineRule="auto"/>
              <w:rPr/>
            </w:pPr>
            <w:r w:rsidDel="00000000" w:rsidR="00000000" w:rsidRPr="00000000">
              <w:rPr>
                <w:rtl w:val="0"/>
              </w:rPr>
              <w:t xml:space="preserve">Default value</w:t>
            </w:r>
          </w:p>
        </w:tc>
        <w:tc>
          <w:tcPr>
            <w:tcBorders>
              <w:top w:color="4d3a00" w:space="0" w:sz="8" w:val="single"/>
              <w:left w:color="4d3a00" w:space="0" w:sz="8" w:val="single"/>
              <w:bottom w:color="4d3a00" w:space="0" w:sz="12" w:val="single"/>
              <w:right w:color="4d3a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857">
            <w:pPr>
              <w:widowControl w:val="0"/>
              <w:spacing w:line="240" w:lineRule="auto"/>
              <w:rPr/>
            </w:pPr>
            <w:r w:rsidDel="00000000" w:rsidR="00000000" w:rsidRPr="00000000">
              <w:rPr>
                <w:rtl w:val="0"/>
              </w:rPr>
              <w:t xml:space="preserve">""</w:t>
            </w:r>
          </w:p>
        </w:tc>
      </w:tr>
      <w:tr>
        <w:trPr>
          <w:cantSplit w:val="0"/>
          <w:trHeight w:val="440" w:hRule="atLeast"/>
          <w:tblHeader w:val="0"/>
        </w:trPr>
        <w:tc>
          <w:tcPr>
            <w:gridSpan w:val="2"/>
            <w:tcBorders>
              <w:top w:color="4d3a00" w:space="0" w:sz="12" w:val="single"/>
              <w:left w:color="4d3a00" w:space="0" w:sz="18" w:val="single"/>
              <w:bottom w:color="4d3a00" w:space="0" w:sz="12" w:val="single"/>
              <w:right w:color="741b47" w:space="0" w:sz="1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858">
            <w:pPr>
              <w:widowControl w:val="0"/>
              <w:spacing w:line="240" w:lineRule="auto"/>
              <w:jc w:val="left"/>
              <w:rPr>
                <w:b w:val="1"/>
              </w:rPr>
            </w:pPr>
            <w:r w:rsidDel="00000000" w:rsidR="00000000" w:rsidRPr="00000000">
              <w:rPr>
                <w:b w:val="1"/>
                <w:rtl w:val="0"/>
              </w:rPr>
              <w:t xml:space="preserve">Examples</w:t>
            </w:r>
          </w:p>
        </w:tc>
      </w:tr>
      <w:tr>
        <w:trPr>
          <w:cantSplit w:val="0"/>
          <w:trHeight w:val="440" w:hRule="atLeast"/>
          <w:tblHeader w:val="0"/>
        </w:trPr>
        <w:tc>
          <w:tcPr>
            <w:tcBorders>
              <w:top w:color="4d3a00" w:space="0" w:sz="12" w:val="single"/>
              <w:left w:color="4d3a00" w:space="0" w:sz="18" w:val="single"/>
              <w:bottom w:color="4d3a00" w:space="0" w:sz="18" w:val="single"/>
              <w:right w:color="4d3a00" w:space="0" w:sz="18" w:val="single"/>
            </w:tcBorders>
            <w:shd w:fill="fff7e1" w:val="clear"/>
            <w:tcMar>
              <w:top w:w="100.0" w:type="dxa"/>
              <w:left w:w="100.0" w:type="dxa"/>
              <w:bottom w:w="100.0" w:type="dxa"/>
              <w:right w:w="100.0" w:type="dxa"/>
            </w:tcMar>
            <w:vAlign w:val="top"/>
          </w:tcPr>
          <w:p w:rsidR="00000000" w:rsidDel="00000000" w:rsidP="00000000" w:rsidRDefault="00000000" w:rsidRPr="00000000" w14:paraId="0000085A">
            <w:pPr>
              <w:widowControl w:val="0"/>
              <w:spacing w:line="240" w:lineRule="auto"/>
              <w:jc w:val="left"/>
              <w:rPr/>
            </w:pPr>
            <w:r w:rsidDel="00000000" w:rsidR="00000000" w:rsidRPr="00000000">
              <w:rPr>
                <w:rtl w:val="0"/>
              </w:rPr>
              <w:t xml:space="preserve">Simple use of the property</w:t>
            </w:r>
          </w:p>
        </w:tc>
        <w:tc>
          <w:tcPr>
            <w:tcBorders>
              <w:top w:color="4d3a00" w:space="0" w:sz="12" w:val="single"/>
              <w:left w:color="4d3a00" w:space="0" w:sz="18" w:val="single"/>
              <w:bottom w:color="4d3a00" w:space="0" w:sz="18" w:val="single"/>
              <w:right w:color="4d3a00" w:space="0" w:sz="18" w:val="single"/>
            </w:tcBorders>
            <w:shd w:fill="1e1e1e" w:val="clear"/>
            <w:tcMar>
              <w:top w:w="100.0" w:type="dxa"/>
              <w:left w:w="100.0" w:type="dxa"/>
              <w:bottom w:w="100.0" w:type="dxa"/>
              <w:right w:w="100.0" w:type="dxa"/>
            </w:tcMar>
            <w:vAlign w:val="top"/>
          </w:tcPr>
          <w:p w:rsidR="00000000" w:rsidDel="00000000" w:rsidP="00000000" w:rsidRDefault="00000000" w:rsidRPr="00000000" w14:paraId="0000085B">
            <w:pPr>
              <w:widowControl w:val="0"/>
              <w:spacing w:line="240" w:lineRule="auto"/>
              <w:jc w:val="left"/>
              <w:rPr/>
            </w:pPr>
            <w:r w:rsidDel="00000000" w:rsidR="00000000" w:rsidRPr="00000000">
              <w:rPr>
                <w:rtl w:val="0"/>
              </w:rPr>
            </w:r>
          </w:p>
          <w:p w:rsidR="00000000" w:rsidDel="00000000" w:rsidP="00000000" w:rsidRDefault="00000000" w:rsidRPr="00000000" w14:paraId="0000085C">
            <w:pPr>
              <w:widowControl w:val="0"/>
              <w:spacing w:line="240" w:lineRule="auto"/>
              <w:jc w:val="left"/>
              <w:rPr/>
            </w:pPr>
            <w:r w:rsidDel="00000000" w:rsidR="00000000" w:rsidRPr="00000000">
              <w:rPr>
                <w:rtl w:val="0"/>
              </w:rPr>
            </w:r>
          </w:p>
        </w:tc>
      </w:tr>
    </w:tbl>
    <w:p w:rsidR="00000000" w:rsidDel="00000000" w:rsidP="00000000" w:rsidRDefault="00000000" w:rsidRPr="00000000" w14:paraId="0000085D">
      <w:pPr>
        <w:pStyle w:val="Heading4"/>
        <w:rPr/>
      </w:pPr>
      <w:bookmarkStart w:colFirst="0" w:colLast="0" w:name="_xc8admahi5se" w:id="217"/>
      <w:bookmarkEnd w:id="217"/>
      <w:r w:rsidDel="00000000" w:rsidR="00000000" w:rsidRPr="00000000">
        <w:rPr>
          <w:rtl w:val="0"/>
        </w:rPr>
        <w:t xml:space="preserve">🐓 Change Table Leather</w:t>
      </w:r>
    </w:p>
    <w:tbl>
      <w:tblPr>
        <w:tblStyle w:val="Table11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20"/>
        <w:gridCol w:w="7740"/>
        <w:tblGridChange w:id="0">
          <w:tblGrid>
            <w:gridCol w:w="1620"/>
            <w:gridCol w:w="7740"/>
          </w:tblGrid>
        </w:tblGridChange>
      </w:tblGrid>
      <w:tr>
        <w:trPr>
          <w:cantSplit w:val="0"/>
          <w:trHeight w:val="165" w:hRule="atLeast"/>
          <w:tblHeader w:val="0"/>
        </w:trPr>
        <w:tc>
          <w:tcPr>
            <w:tcBorders>
              <w:top w:color="4d3a00" w:space="0" w:sz="18" w:val="single"/>
              <w:left w:color="4d3a00" w:space="0" w:sz="18" w:val="single"/>
              <w:bottom w:color="4d3a00" w:space="0" w:sz="12" w:val="single"/>
              <w:right w:color="4d3a00" w:space="0" w:sz="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85E">
            <w:pPr>
              <w:jc w:val="left"/>
              <w:rPr/>
            </w:pPr>
            <w:r w:rsidDel="00000000" w:rsidR="00000000" w:rsidRPr="00000000">
              <w:rPr>
                <w:rtl w:val="0"/>
              </w:rPr>
              <w:t xml:space="preserve">Property</w:t>
            </w:r>
          </w:p>
        </w:tc>
        <w:tc>
          <w:tcPr>
            <w:tcBorders>
              <w:top w:color="4d3a00" w:space="0" w:sz="18" w:val="single"/>
              <w:left w:color="4d3a00" w:space="0" w:sz="8" w:val="single"/>
              <w:bottom w:color="4d3a00" w:space="0" w:sz="12" w:val="single"/>
              <w:right w:color="4d3a00" w:space="0" w:sz="1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85F">
            <w:pPr>
              <w:jc w:val="left"/>
              <w:rPr/>
            </w:pPr>
            <w:r w:rsidDel="00000000" w:rsidR="00000000" w:rsidRPr="00000000">
              <w:rPr>
                <w:rtl w:val="0"/>
              </w:rPr>
              <w:t xml:space="preserve">tableLeather</w:t>
            </w:r>
          </w:p>
        </w:tc>
      </w:tr>
      <w:tr>
        <w:trPr>
          <w:cantSplit w:val="0"/>
          <w:trHeight w:val="975" w:hRule="atLeast"/>
          <w:tblHeader w:val="0"/>
        </w:trPr>
        <w:tc>
          <w:tcPr>
            <w:tcBorders>
              <w:top w:color="4d3a00" w:space="0" w:sz="12" w:val="single"/>
              <w:left w:color="4d3a00" w:space="0" w:sz="18" w:val="single"/>
              <w:bottom w:color="4d3a00" w:space="0" w:sz="8" w:val="single"/>
              <w:right w:color="4d3a00" w:space="0" w:sz="8" w:val="single"/>
            </w:tcBorders>
            <w:shd w:fill="fff7e1" w:val="clear"/>
            <w:tcMar>
              <w:top w:w="100.0" w:type="dxa"/>
              <w:left w:w="100.0" w:type="dxa"/>
              <w:bottom w:w="100.0" w:type="dxa"/>
              <w:right w:w="100.0" w:type="dxa"/>
            </w:tcMar>
            <w:vAlign w:val="top"/>
          </w:tcPr>
          <w:p w:rsidR="00000000" w:rsidDel="00000000" w:rsidP="00000000" w:rsidRDefault="00000000" w:rsidRPr="00000000" w14:paraId="00000860">
            <w:pPr>
              <w:widowControl w:val="0"/>
              <w:spacing w:line="240" w:lineRule="auto"/>
              <w:rPr/>
            </w:pPr>
            <w:r w:rsidDel="00000000" w:rsidR="00000000" w:rsidRPr="00000000">
              <w:rPr>
                <w:rtl w:val="0"/>
              </w:rPr>
              <w:t xml:space="preserve">Explanation</w:t>
            </w:r>
          </w:p>
        </w:tc>
        <w:tc>
          <w:tcPr>
            <w:tcBorders>
              <w:top w:color="4d3a00" w:space="0" w:sz="12" w:val="single"/>
              <w:left w:color="4d3a00" w:space="0" w:sz="8" w:val="single"/>
              <w:bottom w:color="4d3a00" w:space="0" w:sz="8" w:val="single"/>
              <w:right w:color="4d3a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861">
            <w:pPr>
              <w:rPr/>
            </w:pPr>
            <w:r w:rsidDel="00000000" w:rsidR="00000000" w:rsidRPr="00000000">
              <w:rPr>
                <w:rtl w:val="0"/>
              </w:rPr>
              <w:t xml:space="preserve">Fades the current table leather sprite to a new one. The image has to be placed in the images/ui folder.</w:t>
            </w:r>
          </w:p>
        </w:tc>
      </w:tr>
      <w:tr>
        <w:trPr>
          <w:cantSplit w:val="0"/>
          <w:tblHeader w:val="0"/>
        </w:trPr>
        <w:tc>
          <w:tcPr>
            <w:tcBorders>
              <w:top w:color="4d3a00" w:space="0" w:sz="8" w:val="single"/>
              <w:left w:color="4d3a00" w:space="0" w:sz="18" w:val="single"/>
              <w:bottom w:color="4d3a00" w:space="0" w:sz="12" w:val="single"/>
              <w:right w:color="4d3a00" w:space="0" w:sz="8" w:val="single"/>
            </w:tcBorders>
            <w:shd w:fill="fff7e1" w:val="clear"/>
            <w:tcMar>
              <w:top w:w="100.0" w:type="dxa"/>
              <w:left w:w="100.0" w:type="dxa"/>
              <w:bottom w:w="100.0" w:type="dxa"/>
              <w:right w:w="100.0" w:type="dxa"/>
            </w:tcMar>
            <w:vAlign w:val="top"/>
          </w:tcPr>
          <w:p w:rsidR="00000000" w:rsidDel="00000000" w:rsidP="00000000" w:rsidRDefault="00000000" w:rsidRPr="00000000" w14:paraId="00000862">
            <w:pPr>
              <w:widowControl w:val="0"/>
              <w:spacing w:line="240" w:lineRule="auto"/>
              <w:rPr/>
            </w:pPr>
            <w:r w:rsidDel="00000000" w:rsidR="00000000" w:rsidRPr="00000000">
              <w:rPr>
                <w:rtl w:val="0"/>
              </w:rPr>
              <w:t xml:space="preserve">Default value</w:t>
            </w:r>
          </w:p>
        </w:tc>
        <w:tc>
          <w:tcPr>
            <w:tcBorders>
              <w:top w:color="4d3a00" w:space="0" w:sz="8" w:val="single"/>
              <w:left w:color="4d3a00" w:space="0" w:sz="8" w:val="single"/>
              <w:bottom w:color="4d3a00" w:space="0" w:sz="12" w:val="single"/>
              <w:right w:color="4d3a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863">
            <w:pPr>
              <w:widowControl w:val="0"/>
              <w:spacing w:line="240" w:lineRule="auto"/>
              <w:rPr/>
            </w:pPr>
            <w:r w:rsidDel="00000000" w:rsidR="00000000" w:rsidRPr="00000000">
              <w:rPr>
                <w:rtl w:val="0"/>
              </w:rPr>
              <w:t xml:space="preserve">""</w:t>
            </w:r>
          </w:p>
        </w:tc>
      </w:tr>
      <w:tr>
        <w:trPr>
          <w:cantSplit w:val="0"/>
          <w:trHeight w:val="440" w:hRule="atLeast"/>
          <w:tblHeader w:val="0"/>
        </w:trPr>
        <w:tc>
          <w:tcPr>
            <w:gridSpan w:val="2"/>
            <w:tcBorders>
              <w:top w:color="4d3a00" w:space="0" w:sz="12" w:val="single"/>
              <w:left w:color="4d3a00" w:space="0" w:sz="18" w:val="single"/>
              <w:bottom w:color="4d3a00" w:space="0" w:sz="12" w:val="single"/>
              <w:right w:color="741b47" w:space="0" w:sz="1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864">
            <w:pPr>
              <w:widowControl w:val="0"/>
              <w:spacing w:line="240" w:lineRule="auto"/>
              <w:jc w:val="left"/>
              <w:rPr>
                <w:b w:val="1"/>
              </w:rPr>
            </w:pPr>
            <w:r w:rsidDel="00000000" w:rsidR="00000000" w:rsidRPr="00000000">
              <w:rPr>
                <w:b w:val="1"/>
                <w:rtl w:val="0"/>
              </w:rPr>
              <w:t xml:space="preserve">Examples</w:t>
            </w:r>
          </w:p>
        </w:tc>
      </w:tr>
      <w:tr>
        <w:trPr>
          <w:cantSplit w:val="0"/>
          <w:trHeight w:val="440" w:hRule="atLeast"/>
          <w:tblHeader w:val="0"/>
        </w:trPr>
        <w:tc>
          <w:tcPr>
            <w:tcBorders>
              <w:top w:color="4d3a00" w:space="0" w:sz="12" w:val="single"/>
              <w:left w:color="4d3a00" w:space="0" w:sz="18" w:val="single"/>
              <w:bottom w:color="4d3a00" w:space="0" w:sz="18" w:val="single"/>
              <w:right w:color="4d3a00" w:space="0" w:sz="18" w:val="single"/>
            </w:tcBorders>
            <w:shd w:fill="fff7e1" w:val="clear"/>
            <w:tcMar>
              <w:top w:w="100.0" w:type="dxa"/>
              <w:left w:w="100.0" w:type="dxa"/>
              <w:bottom w:w="100.0" w:type="dxa"/>
              <w:right w:w="100.0" w:type="dxa"/>
            </w:tcMar>
            <w:vAlign w:val="top"/>
          </w:tcPr>
          <w:p w:rsidR="00000000" w:rsidDel="00000000" w:rsidP="00000000" w:rsidRDefault="00000000" w:rsidRPr="00000000" w14:paraId="00000866">
            <w:pPr>
              <w:widowControl w:val="0"/>
              <w:spacing w:line="240" w:lineRule="auto"/>
              <w:jc w:val="left"/>
              <w:rPr/>
            </w:pPr>
            <w:r w:rsidDel="00000000" w:rsidR="00000000" w:rsidRPr="00000000">
              <w:rPr>
                <w:rtl w:val="0"/>
              </w:rPr>
              <w:t xml:space="preserve">Simple use of the property</w:t>
            </w:r>
          </w:p>
        </w:tc>
        <w:tc>
          <w:tcPr>
            <w:tcBorders>
              <w:top w:color="4d3a00" w:space="0" w:sz="12" w:val="single"/>
              <w:left w:color="4d3a00" w:space="0" w:sz="18" w:val="single"/>
              <w:bottom w:color="4d3a00" w:space="0" w:sz="18" w:val="single"/>
              <w:right w:color="4d3a00" w:space="0" w:sz="18" w:val="single"/>
            </w:tcBorders>
            <w:shd w:fill="1e1e1e" w:val="clear"/>
            <w:tcMar>
              <w:top w:w="100.0" w:type="dxa"/>
              <w:left w:w="100.0" w:type="dxa"/>
              <w:bottom w:w="100.0" w:type="dxa"/>
              <w:right w:w="100.0" w:type="dxa"/>
            </w:tcMar>
            <w:vAlign w:val="top"/>
          </w:tcPr>
          <w:p w:rsidR="00000000" w:rsidDel="00000000" w:rsidP="00000000" w:rsidRDefault="00000000" w:rsidRPr="00000000" w14:paraId="00000867">
            <w:pPr>
              <w:widowControl w:val="0"/>
              <w:spacing w:line="240" w:lineRule="auto"/>
              <w:jc w:val="left"/>
              <w:rPr/>
            </w:pPr>
            <w:r w:rsidDel="00000000" w:rsidR="00000000" w:rsidRPr="00000000">
              <w:rPr>
                <w:rtl w:val="0"/>
              </w:rPr>
            </w:r>
          </w:p>
          <w:p w:rsidR="00000000" w:rsidDel="00000000" w:rsidP="00000000" w:rsidRDefault="00000000" w:rsidRPr="00000000" w14:paraId="00000868">
            <w:pPr>
              <w:widowControl w:val="0"/>
              <w:spacing w:line="240" w:lineRule="auto"/>
              <w:jc w:val="left"/>
              <w:rPr/>
            </w:pPr>
            <w:r w:rsidDel="00000000" w:rsidR="00000000" w:rsidRPr="00000000">
              <w:rPr>
                <w:rtl w:val="0"/>
              </w:rPr>
            </w:r>
          </w:p>
        </w:tc>
      </w:tr>
    </w:tbl>
    <w:p w:rsidR="00000000" w:rsidDel="00000000" w:rsidP="00000000" w:rsidRDefault="00000000" w:rsidRPr="00000000" w14:paraId="00000869">
      <w:pPr>
        <w:pStyle w:val="Heading4"/>
        <w:rPr/>
      </w:pPr>
      <w:bookmarkStart w:colFirst="0" w:colLast="0" w:name="_hj7mlysfofjv" w:id="218"/>
      <w:bookmarkEnd w:id="218"/>
      <w:r w:rsidDel="00000000" w:rsidR="00000000" w:rsidRPr="00000000">
        <w:rPr>
          <w:rtl w:val="0"/>
        </w:rPr>
        <w:t xml:space="preserve">🐓 Change Table Legs</w:t>
      </w:r>
    </w:p>
    <w:tbl>
      <w:tblPr>
        <w:tblStyle w:val="Table11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20"/>
        <w:gridCol w:w="7740"/>
        <w:tblGridChange w:id="0">
          <w:tblGrid>
            <w:gridCol w:w="1620"/>
            <w:gridCol w:w="7740"/>
          </w:tblGrid>
        </w:tblGridChange>
      </w:tblGrid>
      <w:tr>
        <w:trPr>
          <w:cantSplit w:val="0"/>
          <w:trHeight w:val="165" w:hRule="atLeast"/>
          <w:tblHeader w:val="0"/>
        </w:trPr>
        <w:tc>
          <w:tcPr>
            <w:tcBorders>
              <w:top w:color="4d3a00" w:space="0" w:sz="18" w:val="single"/>
              <w:left w:color="4d3a00" w:space="0" w:sz="18" w:val="single"/>
              <w:bottom w:color="4d3a00" w:space="0" w:sz="12" w:val="single"/>
              <w:right w:color="4d3a00" w:space="0" w:sz="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86A">
            <w:pPr>
              <w:jc w:val="left"/>
              <w:rPr/>
            </w:pPr>
            <w:r w:rsidDel="00000000" w:rsidR="00000000" w:rsidRPr="00000000">
              <w:rPr>
                <w:rtl w:val="0"/>
              </w:rPr>
              <w:t xml:space="preserve">Property</w:t>
            </w:r>
          </w:p>
        </w:tc>
        <w:tc>
          <w:tcPr>
            <w:tcBorders>
              <w:top w:color="4d3a00" w:space="0" w:sz="18" w:val="single"/>
              <w:left w:color="4d3a00" w:space="0" w:sz="8" w:val="single"/>
              <w:bottom w:color="4d3a00" w:space="0" w:sz="12" w:val="single"/>
              <w:right w:color="4d3a00" w:space="0" w:sz="1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86B">
            <w:pPr>
              <w:jc w:val="left"/>
              <w:rPr/>
            </w:pPr>
            <w:r w:rsidDel="00000000" w:rsidR="00000000" w:rsidRPr="00000000">
              <w:rPr>
                <w:rtl w:val="0"/>
              </w:rPr>
              <w:t xml:space="preserve">tableLegs</w:t>
            </w:r>
          </w:p>
        </w:tc>
      </w:tr>
      <w:tr>
        <w:trPr>
          <w:cantSplit w:val="0"/>
          <w:trHeight w:val="975" w:hRule="atLeast"/>
          <w:tblHeader w:val="0"/>
        </w:trPr>
        <w:tc>
          <w:tcPr>
            <w:tcBorders>
              <w:top w:color="4d3a00" w:space="0" w:sz="12" w:val="single"/>
              <w:left w:color="4d3a00" w:space="0" w:sz="18" w:val="single"/>
              <w:bottom w:color="4d3a00" w:space="0" w:sz="8" w:val="single"/>
              <w:right w:color="4d3a00" w:space="0" w:sz="8" w:val="single"/>
            </w:tcBorders>
            <w:shd w:fill="fff7e1" w:val="clear"/>
            <w:tcMar>
              <w:top w:w="100.0" w:type="dxa"/>
              <w:left w:w="100.0" w:type="dxa"/>
              <w:bottom w:w="100.0" w:type="dxa"/>
              <w:right w:w="100.0" w:type="dxa"/>
            </w:tcMar>
            <w:vAlign w:val="top"/>
          </w:tcPr>
          <w:p w:rsidR="00000000" w:rsidDel="00000000" w:rsidP="00000000" w:rsidRDefault="00000000" w:rsidRPr="00000000" w14:paraId="0000086C">
            <w:pPr>
              <w:widowControl w:val="0"/>
              <w:spacing w:line="240" w:lineRule="auto"/>
              <w:rPr/>
            </w:pPr>
            <w:r w:rsidDel="00000000" w:rsidR="00000000" w:rsidRPr="00000000">
              <w:rPr>
                <w:rtl w:val="0"/>
              </w:rPr>
              <w:t xml:space="preserve">Explanation</w:t>
            </w:r>
          </w:p>
        </w:tc>
        <w:tc>
          <w:tcPr>
            <w:tcBorders>
              <w:top w:color="4d3a00" w:space="0" w:sz="12" w:val="single"/>
              <w:left w:color="4d3a00" w:space="0" w:sz="8" w:val="single"/>
              <w:bottom w:color="4d3a00" w:space="0" w:sz="8" w:val="single"/>
              <w:right w:color="4d3a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86D">
            <w:pPr>
              <w:rPr/>
            </w:pPr>
            <w:r w:rsidDel="00000000" w:rsidR="00000000" w:rsidRPr="00000000">
              <w:rPr>
                <w:rtl w:val="0"/>
              </w:rPr>
              <w:t xml:space="preserve">Fades the current table legs sprite to a new one. The image has to be placed in the images/ui folder.</w:t>
            </w:r>
          </w:p>
        </w:tc>
      </w:tr>
      <w:tr>
        <w:trPr>
          <w:cantSplit w:val="0"/>
          <w:tblHeader w:val="0"/>
        </w:trPr>
        <w:tc>
          <w:tcPr>
            <w:tcBorders>
              <w:top w:color="4d3a00" w:space="0" w:sz="8" w:val="single"/>
              <w:left w:color="4d3a00" w:space="0" w:sz="18" w:val="single"/>
              <w:bottom w:color="4d3a00" w:space="0" w:sz="12" w:val="single"/>
              <w:right w:color="4d3a00" w:space="0" w:sz="8" w:val="single"/>
            </w:tcBorders>
            <w:shd w:fill="fff7e1" w:val="clear"/>
            <w:tcMar>
              <w:top w:w="100.0" w:type="dxa"/>
              <w:left w:w="100.0" w:type="dxa"/>
              <w:bottom w:w="100.0" w:type="dxa"/>
              <w:right w:w="100.0" w:type="dxa"/>
            </w:tcMar>
            <w:vAlign w:val="top"/>
          </w:tcPr>
          <w:p w:rsidR="00000000" w:rsidDel="00000000" w:rsidP="00000000" w:rsidRDefault="00000000" w:rsidRPr="00000000" w14:paraId="0000086E">
            <w:pPr>
              <w:widowControl w:val="0"/>
              <w:spacing w:line="240" w:lineRule="auto"/>
              <w:rPr/>
            </w:pPr>
            <w:r w:rsidDel="00000000" w:rsidR="00000000" w:rsidRPr="00000000">
              <w:rPr>
                <w:rtl w:val="0"/>
              </w:rPr>
              <w:t xml:space="preserve">Default value</w:t>
            </w:r>
          </w:p>
        </w:tc>
        <w:tc>
          <w:tcPr>
            <w:tcBorders>
              <w:top w:color="4d3a00" w:space="0" w:sz="8" w:val="single"/>
              <w:left w:color="4d3a00" w:space="0" w:sz="8" w:val="single"/>
              <w:bottom w:color="4d3a00" w:space="0" w:sz="12" w:val="single"/>
              <w:right w:color="4d3a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86F">
            <w:pPr>
              <w:widowControl w:val="0"/>
              <w:spacing w:line="240" w:lineRule="auto"/>
              <w:rPr/>
            </w:pPr>
            <w:r w:rsidDel="00000000" w:rsidR="00000000" w:rsidRPr="00000000">
              <w:rPr>
                <w:rtl w:val="0"/>
              </w:rPr>
              <w:t xml:space="preserve">""</w:t>
            </w:r>
          </w:p>
        </w:tc>
      </w:tr>
      <w:tr>
        <w:trPr>
          <w:cantSplit w:val="0"/>
          <w:trHeight w:val="440" w:hRule="atLeast"/>
          <w:tblHeader w:val="0"/>
        </w:trPr>
        <w:tc>
          <w:tcPr>
            <w:gridSpan w:val="2"/>
            <w:tcBorders>
              <w:top w:color="4d3a00" w:space="0" w:sz="12" w:val="single"/>
              <w:left w:color="4d3a00" w:space="0" w:sz="18" w:val="single"/>
              <w:bottom w:color="4d3a00" w:space="0" w:sz="12" w:val="single"/>
              <w:right w:color="741b47" w:space="0" w:sz="1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870">
            <w:pPr>
              <w:widowControl w:val="0"/>
              <w:spacing w:line="240" w:lineRule="auto"/>
              <w:jc w:val="left"/>
              <w:rPr>
                <w:b w:val="1"/>
              </w:rPr>
            </w:pPr>
            <w:r w:rsidDel="00000000" w:rsidR="00000000" w:rsidRPr="00000000">
              <w:rPr>
                <w:b w:val="1"/>
                <w:rtl w:val="0"/>
              </w:rPr>
              <w:t xml:space="preserve">Examples</w:t>
            </w:r>
          </w:p>
        </w:tc>
      </w:tr>
      <w:tr>
        <w:trPr>
          <w:cantSplit w:val="0"/>
          <w:trHeight w:val="440" w:hRule="atLeast"/>
          <w:tblHeader w:val="0"/>
        </w:trPr>
        <w:tc>
          <w:tcPr>
            <w:tcBorders>
              <w:top w:color="4d3a00" w:space="0" w:sz="12" w:val="single"/>
              <w:left w:color="4d3a00" w:space="0" w:sz="18" w:val="single"/>
              <w:bottom w:color="4d3a00" w:space="0" w:sz="18" w:val="single"/>
              <w:right w:color="4d3a00" w:space="0" w:sz="18" w:val="single"/>
            </w:tcBorders>
            <w:shd w:fill="fff7e1" w:val="clear"/>
            <w:tcMar>
              <w:top w:w="100.0" w:type="dxa"/>
              <w:left w:w="100.0" w:type="dxa"/>
              <w:bottom w:w="100.0" w:type="dxa"/>
              <w:right w:w="100.0" w:type="dxa"/>
            </w:tcMar>
            <w:vAlign w:val="top"/>
          </w:tcPr>
          <w:p w:rsidR="00000000" w:rsidDel="00000000" w:rsidP="00000000" w:rsidRDefault="00000000" w:rsidRPr="00000000" w14:paraId="00000872">
            <w:pPr>
              <w:widowControl w:val="0"/>
              <w:spacing w:line="240" w:lineRule="auto"/>
              <w:jc w:val="left"/>
              <w:rPr/>
            </w:pPr>
            <w:r w:rsidDel="00000000" w:rsidR="00000000" w:rsidRPr="00000000">
              <w:rPr>
                <w:rtl w:val="0"/>
              </w:rPr>
              <w:t xml:space="preserve">Simple use of the property</w:t>
            </w:r>
          </w:p>
        </w:tc>
        <w:tc>
          <w:tcPr>
            <w:tcBorders>
              <w:top w:color="4d3a00" w:space="0" w:sz="12" w:val="single"/>
              <w:left w:color="4d3a00" w:space="0" w:sz="18" w:val="single"/>
              <w:bottom w:color="4d3a00" w:space="0" w:sz="18" w:val="single"/>
              <w:right w:color="4d3a00" w:space="0" w:sz="18" w:val="single"/>
            </w:tcBorders>
            <w:shd w:fill="1e1e1e" w:val="clear"/>
            <w:tcMar>
              <w:top w:w="100.0" w:type="dxa"/>
              <w:left w:w="100.0" w:type="dxa"/>
              <w:bottom w:w="100.0" w:type="dxa"/>
              <w:right w:w="100.0" w:type="dxa"/>
            </w:tcMar>
            <w:vAlign w:val="top"/>
          </w:tcPr>
          <w:p w:rsidR="00000000" w:rsidDel="00000000" w:rsidP="00000000" w:rsidRDefault="00000000" w:rsidRPr="00000000" w14:paraId="00000873">
            <w:pPr>
              <w:widowControl w:val="0"/>
              <w:spacing w:line="240" w:lineRule="auto"/>
              <w:jc w:val="left"/>
              <w:rPr/>
            </w:pPr>
            <w:r w:rsidDel="00000000" w:rsidR="00000000" w:rsidRPr="00000000">
              <w:rPr>
                <w:rtl w:val="0"/>
              </w:rPr>
            </w:r>
          </w:p>
          <w:p w:rsidR="00000000" w:rsidDel="00000000" w:rsidP="00000000" w:rsidRDefault="00000000" w:rsidRPr="00000000" w14:paraId="00000874">
            <w:pPr>
              <w:widowControl w:val="0"/>
              <w:spacing w:line="240" w:lineRule="auto"/>
              <w:jc w:val="left"/>
              <w:rPr/>
            </w:pPr>
            <w:r w:rsidDel="00000000" w:rsidR="00000000" w:rsidRPr="00000000">
              <w:rPr>
                <w:rtl w:val="0"/>
              </w:rPr>
            </w:r>
          </w:p>
        </w:tc>
      </w:tr>
    </w:tbl>
    <w:p w:rsidR="00000000" w:rsidDel="00000000" w:rsidP="00000000" w:rsidRDefault="00000000" w:rsidRPr="00000000" w14:paraId="00000875">
      <w:pPr>
        <w:pStyle w:val="Heading4"/>
        <w:rPr/>
      </w:pPr>
      <w:bookmarkStart w:colFirst="0" w:colLast="0" w:name="_dv9j8sais7yp" w:id="219"/>
      <w:bookmarkEnd w:id="219"/>
      <w:r w:rsidDel="00000000" w:rsidR="00000000" w:rsidRPr="00000000">
        <w:rPr>
          <w:rtl w:val="0"/>
        </w:rPr>
        <w:t xml:space="preserve">🐓 Root Effects</w:t>
      </w:r>
    </w:p>
    <w:tbl>
      <w:tblPr>
        <w:tblStyle w:val="Table11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20"/>
        <w:gridCol w:w="7740"/>
        <w:tblGridChange w:id="0">
          <w:tblGrid>
            <w:gridCol w:w="1620"/>
            <w:gridCol w:w="7740"/>
          </w:tblGrid>
        </w:tblGridChange>
      </w:tblGrid>
      <w:tr>
        <w:trPr>
          <w:cantSplit w:val="0"/>
          <w:trHeight w:val="165" w:hRule="atLeast"/>
          <w:tblHeader w:val="0"/>
        </w:trPr>
        <w:tc>
          <w:tcPr>
            <w:tcBorders>
              <w:top w:color="4d3a00" w:space="0" w:sz="18" w:val="single"/>
              <w:left w:color="4d3a00" w:space="0" w:sz="18" w:val="single"/>
              <w:bottom w:color="4d3a00" w:space="0" w:sz="12" w:val="single"/>
              <w:right w:color="4d3a00" w:space="0" w:sz="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876">
            <w:pPr>
              <w:jc w:val="left"/>
              <w:rPr/>
            </w:pPr>
            <w:r w:rsidDel="00000000" w:rsidR="00000000" w:rsidRPr="00000000">
              <w:rPr>
                <w:rtl w:val="0"/>
              </w:rPr>
              <w:t xml:space="preserve">Property</w:t>
            </w:r>
          </w:p>
        </w:tc>
        <w:tc>
          <w:tcPr>
            <w:tcBorders>
              <w:top w:color="4d3a00" w:space="0" w:sz="18" w:val="single"/>
              <w:left w:color="4d3a00" w:space="0" w:sz="8" w:val="single"/>
              <w:bottom w:color="4d3a00" w:space="0" w:sz="12" w:val="single"/>
              <w:right w:color="4d3a00" w:space="0" w:sz="1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877">
            <w:pPr>
              <w:jc w:val="left"/>
              <w:rPr/>
            </w:pPr>
            <w:r w:rsidDel="00000000" w:rsidR="00000000" w:rsidRPr="00000000">
              <w:rPr>
                <w:rtl w:val="0"/>
              </w:rPr>
              <w:t xml:space="preserve">rootEffects</w:t>
            </w:r>
          </w:p>
        </w:tc>
      </w:tr>
      <w:tr>
        <w:trPr>
          <w:cantSplit w:val="0"/>
          <w:trHeight w:val="975" w:hRule="atLeast"/>
          <w:tblHeader w:val="0"/>
        </w:trPr>
        <w:tc>
          <w:tcPr>
            <w:tcBorders>
              <w:top w:color="4d3a00" w:space="0" w:sz="12" w:val="single"/>
              <w:left w:color="4d3a00" w:space="0" w:sz="18" w:val="single"/>
              <w:bottom w:color="4d3a00" w:space="0" w:sz="8" w:val="single"/>
              <w:right w:color="4d3a00" w:space="0" w:sz="8" w:val="single"/>
            </w:tcBorders>
            <w:shd w:fill="fff7e1" w:val="clear"/>
            <w:tcMar>
              <w:top w:w="100.0" w:type="dxa"/>
              <w:left w:w="100.0" w:type="dxa"/>
              <w:bottom w:w="100.0" w:type="dxa"/>
              <w:right w:w="100.0" w:type="dxa"/>
            </w:tcMar>
            <w:vAlign w:val="top"/>
          </w:tcPr>
          <w:p w:rsidR="00000000" w:rsidDel="00000000" w:rsidP="00000000" w:rsidRDefault="00000000" w:rsidRPr="00000000" w14:paraId="00000878">
            <w:pPr>
              <w:widowControl w:val="0"/>
              <w:spacing w:line="240" w:lineRule="auto"/>
              <w:rPr/>
            </w:pPr>
            <w:r w:rsidDel="00000000" w:rsidR="00000000" w:rsidRPr="00000000">
              <w:rPr>
                <w:rtl w:val="0"/>
              </w:rPr>
              <w:t xml:space="preserve">Explanation</w:t>
            </w:r>
          </w:p>
        </w:tc>
        <w:tc>
          <w:tcPr>
            <w:tcBorders>
              <w:top w:color="4d3a00" w:space="0" w:sz="12" w:val="single"/>
              <w:left w:color="4d3a00" w:space="0" w:sz="8" w:val="single"/>
              <w:bottom w:color="4d3a00" w:space="0" w:sz="8" w:val="single"/>
              <w:right w:color="4d3a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879">
            <w:pPr>
              <w:rPr/>
            </w:pPr>
            <w:r w:rsidDel="00000000" w:rsidR="00000000" w:rsidRPr="00000000">
              <w:rPr>
                <w:rtl w:val="0"/>
              </w:rPr>
              <w:t xml:space="preserve">Applies the equivalent of the "effects" property to the root. The root is a "sphere", like "tabletop" is. You can consider it to be a second global table, available from anywhere, not affected by greedy slots and things like that.</w:t>
            </w:r>
          </w:p>
          <w:p w:rsidR="00000000" w:rsidDel="00000000" w:rsidP="00000000" w:rsidRDefault="00000000" w:rsidRPr="00000000" w14:paraId="0000087A">
            <w:pPr>
              <w:rPr/>
            </w:pPr>
            <w:r w:rsidDel="00000000" w:rsidR="00000000" w:rsidRPr="00000000">
              <w:rPr>
                <w:rtl w:val="0"/>
              </w:rPr>
            </w:r>
          </w:p>
          <w:p w:rsidR="00000000" w:rsidDel="00000000" w:rsidP="00000000" w:rsidRDefault="00000000" w:rsidRPr="00000000" w14:paraId="0000087B">
            <w:pPr>
              <w:rPr/>
            </w:pPr>
            <w:r w:rsidDel="00000000" w:rsidR="00000000" w:rsidRPr="00000000">
              <w:rPr>
                <w:rtl w:val="0"/>
              </w:rPr>
              <w:t xml:space="preserve">This property is usually used to store/read global information that you do not want to store on the table as a visible card (think progression flags, hidden progress, ...)</w:t>
            </w:r>
          </w:p>
          <w:p w:rsidR="00000000" w:rsidDel="00000000" w:rsidP="00000000" w:rsidRDefault="00000000" w:rsidRPr="00000000" w14:paraId="0000087C">
            <w:pPr>
              <w:rPr/>
            </w:pPr>
            <w:r w:rsidDel="00000000" w:rsidR="00000000" w:rsidRPr="00000000">
              <w:rPr>
                <w:rtl w:val="0"/>
              </w:rPr>
            </w:r>
          </w:p>
          <w:tbl>
            <w:tblPr>
              <w:tblStyle w:val="Table117"/>
              <w:tblW w:w="748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85"/>
              <w:gridCol w:w="6300"/>
              <w:tblGridChange w:id="0">
                <w:tblGrid>
                  <w:gridCol w:w="1185"/>
                  <w:gridCol w:w="6300"/>
                </w:tblGrid>
              </w:tblGridChange>
            </w:tblGrid>
            <w:tr>
              <w:trPr>
                <w:cantSplit w:val="0"/>
                <w:trHeight w:val="750" w:hRule="atLeast"/>
                <w:tblHeader w:val="0"/>
              </w:trPr>
              <w:tc>
                <w:tcPr>
                  <w:shd w:fill="c9daf8" w:val="clear"/>
                  <w:tcMar>
                    <w:top w:w="100.0" w:type="dxa"/>
                    <w:left w:w="100.0" w:type="dxa"/>
                    <w:bottom w:w="100.0" w:type="dxa"/>
                    <w:right w:w="100.0" w:type="dxa"/>
                  </w:tcMar>
                  <w:vAlign w:val="top"/>
                </w:tcPr>
                <w:p w:rsidR="00000000" w:rsidDel="00000000" w:rsidP="00000000" w:rsidRDefault="00000000" w:rsidRPr="00000000" w14:paraId="0000087D">
                  <w:pPr>
                    <w:widowControl w:val="0"/>
                    <w:spacing w:line="240" w:lineRule="auto"/>
                    <w:rPr/>
                  </w:pPr>
                  <w:r w:rsidDel="00000000" w:rsidR="00000000" w:rsidRPr="00000000">
                    <w:rPr/>
                    <w:drawing>
                      <wp:inline distB="114300" distT="114300" distL="114300" distR="114300">
                        <wp:extent cx="585788" cy="600075"/>
                        <wp:effectExtent b="0" l="0" r="0" t="0"/>
                        <wp:docPr id="41" name="image1.png"/>
                        <a:graphic>
                          <a:graphicData uri="http://schemas.openxmlformats.org/drawingml/2006/picture">
                            <pic:pic>
                              <pic:nvPicPr>
                                <pic:cNvPr id="0" name="image1.png"/>
                                <pic:cNvPicPr preferRelativeResize="0"/>
                              </pic:nvPicPr>
                              <pic:blipFill>
                                <a:blip r:embed="rId12"/>
                                <a:srcRect b="0" l="0" r="0" t="0"/>
                                <a:stretch>
                                  <a:fillRect/>
                                </a:stretch>
                              </pic:blipFill>
                              <pic:spPr>
                                <a:xfrm>
                                  <a:off x="0" y="0"/>
                                  <a:ext cx="585788" cy="600075"/>
                                </a:xfrm>
                                <a:prstGeom prst="rect"/>
                                <a:ln/>
                              </pic:spPr>
                            </pic:pic>
                          </a:graphicData>
                        </a:graphic>
                      </wp:inline>
                    </w:drawing>
                  </w:r>
                  <w:r w:rsidDel="00000000" w:rsidR="00000000" w:rsidRPr="00000000">
                    <w:rPr>
                      <w:rtl w:val="0"/>
                    </w:rPr>
                  </w:r>
                </w:p>
              </w:tc>
              <w:tc>
                <w:tcPr>
                  <w:shd w:fill="c9daf8" w:val="clear"/>
                  <w:tcMar>
                    <w:top w:w="100.0" w:type="dxa"/>
                    <w:left w:w="100.0" w:type="dxa"/>
                    <w:bottom w:w="100.0" w:type="dxa"/>
                    <w:right w:w="100.0" w:type="dxa"/>
                  </w:tcMar>
                  <w:vAlign w:val="top"/>
                </w:tcPr>
                <w:p w:rsidR="00000000" w:rsidDel="00000000" w:rsidP="00000000" w:rsidRDefault="00000000" w:rsidRPr="00000000" w14:paraId="0000087E">
                  <w:pPr>
                    <w:rPr>
                      <w:b w:val="1"/>
                    </w:rPr>
                  </w:pPr>
                  <w:r w:rsidDel="00000000" w:rsidR="00000000" w:rsidRPr="00000000">
                    <w:rPr>
                      <w:b w:val="1"/>
                      <w:rtl w:val="0"/>
                    </w:rPr>
                    <w:t xml:space="preserve">How to read the root</w:t>
                  </w:r>
                </w:p>
                <w:p w:rsidR="00000000" w:rsidDel="00000000" w:rsidP="00000000" w:rsidRDefault="00000000" w:rsidRPr="00000000" w14:paraId="0000087F">
                  <w:pPr>
                    <w:rPr/>
                  </w:pPr>
                  <w:r w:rsidDel="00000000" w:rsidR="00000000" w:rsidRPr="00000000">
                    <w:rPr>
                      <w:rtl w:val="0"/>
                    </w:rPr>
                    <w:t xml:space="preserve">To read what's stored in the root, use the root/ sphere path in the expressions. See examples below.</w:t>
                  </w:r>
                </w:p>
              </w:tc>
            </w:tr>
          </w:tbl>
          <w:p w:rsidR="00000000" w:rsidDel="00000000" w:rsidP="00000000" w:rsidRDefault="00000000" w:rsidRPr="00000000" w14:paraId="00000880">
            <w:pPr>
              <w:rPr/>
            </w:pPr>
            <w:r w:rsidDel="00000000" w:rsidR="00000000" w:rsidRPr="00000000">
              <w:rPr>
                <w:rtl w:val="0"/>
              </w:rPr>
            </w:r>
          </w:p>
        </w:tc>
      </w:tr>
      <w:tr>
        <w:trPr>
          <w:cantSplit w:val="0"/>
          <w:tblHeader w:val="0"/>
        </w:trPr>
        <w:tc>
          <w:tcPr>
            <w:tcBorders>
              <w:top w:color="4d3a00" w:space="0" w:sz="8" w:val="single"/>
              <w:left w:color="4d3a00" w:space="0" w:sz="18" w:val="single"/>
              <w:bottom w:color="4d3a00" w:space="0" w:sz="12" w:val="single"/>
              <w:right w:color="4d3a00" w:space="0" w:sz="8" w:val="single"/>
            </w:tcBorders>
            <w:shd w:fill="fff7e1" w:val="clear"/>
            <w:tcMar>
              <w:top w:w="100.0" w:type="dxa"/>
              <w:left w:w="100.0" w:type="dxa"/>
              <w:bottom w:w="100.0" w:type="dxa"/>
              <w:right w:w="100.0" w:type="dxa"/>
            </w:tcMar>
            <w:vAlign w:val="top"/>
          </w:tcPr>
          <w:p w:rsidR="00000000" w:rsidDel="00000000" w:rsidP="00000000" w:rsidRDefault="00000000" w:rsidRPr="00000000" w14:paraId="00000881">
            <w:pPr>
              <w:widowControl w:val="0"/>
              <w:spacing w:line="240" w:lineRule="auto"/>
              <w:rPr/>
            </w:pPr>
            <w:r w:rsidDel="00000000" w:rsidR="00000000" w:rsidRPr="00000000">
              <w:rPr>
                <w:rtl w:val="0"/>
              </w:rPr>
              <w:t xml:space="preserve">Default value</w:t>
            </w:r>
          </w:p>
        </w:tc>
        <w:tc>
          <w:tcPr>
            <w:tcBorders>
              <w:top w:color="4d3a00" w:space="0" w:sz="8" w:val="single"/>
              <w:left w:color="4d3a00" w:space="0" w:sz="8" w:val="single"/>
              <w:bottom w:color="4d3a00" w:space="0" w:sz="12" w:val="single"/>
              <w:right w:color="4d3a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882">
            <w:pPr>
              <w:widowControl w:val="0"/>
              <w:spacing w:line="240" w:lineRule="auto"/>
              <w:rPr/>
            </w:pPr>
            <w:r w:rsidDel="00000000" w:rsidR="00000000" w:rsidRPr="00000000">
              <w:rPr>
                <w:rtl w:val="0"/>
              </w:rPr>
              <w:t xml:space="preserve">{} (no effect applied)</w:t>
            </w:r>
          </w:p>
        </w:tc>
      </w:tr>
      <w:tr>
        <w:trPr>
          <w:cantSplit w:val="0"/>
          <w:trHeight w:val="440" w:hRule="atLeast"/>
          <w:tblHeader w:val="0"/>
        </w:trPr>
        <w:tc>
          <w:tcPr>
            <w:gridSpan w:val="2"/>
            <w:tcBorders>
              <w:top w:color="4d3a00" w:space="0" w:sz="12" w:val="single"/>
              <w:left w:color="4d3a00" w:space="0" w:sz="18" w:val="single"/>
              <w:bottom w:color="4d3a00" w:space="0" w:sz="12" w:val="single"/>
              <w:right w:color="741b47" w:space="0" w:sz="1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883">
            <w:pPr>
              <w:widowControl w:val="0"/>
              <w:spacing w:line="240" w:lineRule="auto"/>
              <w:jc w:val="left"/>
              <w:rPr>
                <w:b w:val="1"/>
              </w:rPr>
            </w:pPr>
            <w:r w:rsidDel="00000000" w:rsidR="00000000" w:rsidRPr="00000000">
              <w:rPr>
                <w:b w:val="1"/>
                <w:rtl w:val="0"/>
              </w:rPr>
              <w:t xml:space="preserve">Examples</w:t>
            </w:r>
          </w:p>
        </w:tc>
      </w:tr>
      <w:tr>
        <w:trPr>
          <w:cantSplit w:val="0"/>
          <w:trHeight w:val="440" w:hRule="atLeast"/>
          <w:tblHeader w:val="0"/>
        </w:trPr>
        <w:tc>
          <w:tcPr>
            <w:tcBorders>
              <w:top w:color="4d3a00" w:space="0" w:sz="12" w:val="single"/>
              <w:left w:color="4d3a00" w:space="0" w:sz="18" w:val="single"/>
              <w:bottom w:color="4d3a00" w:space="0" w:sz="18" w:val="single"/>
              <w:right w:color="4d3a00" w:space="0" w:sz="18" w:val="single"/>
            </w:tcBorders>
            <w:shd w:fill="fff7e1" w:val="clear"/>
            <w:tcMar>
              <w:top w:w="100.0" w:type="dxa"/>
              <w:left w:w="100.0" w:type="dxa"/>
              <w:bottom w:w="100.0" w:type="dxa"/>
              <w:right w:w="100.0" w:type="dxa"/>
            </w:tcMar>
            <w:vAlign w:val="top"/>
          </w:tcPr>
          <w:p w:rsidR="00000000" w:rsidDel="00000000" w:rsidP="00000000" w:rsidRDefault="00000000" w:rsidRPr="00000000" w14:paraId="00000885">
            <w:pPr>
              <w:widowControl w:val="0"/>
              <w:spacing w:line="240" w:lineRule="auto"/>
              <w:jc w:val="left"/>
              <w:rPr/>
            </w:pPr>
            <w:r w:rsidDel="00000000" w:rsidR="00000000" w:rsidRPr="00000000">
              <w:rPr>
                <w:rtl w:val="0"/>
              </w:rPr>
              <w:t xml:space="preserve">Simple use of the property</w:t>
            </w:r>
          </w:p>
        </w:tc>
        <w:tc>
          <w:tcPr>
            <w:tcBorders>
              <w:top w:color="4d3a00" w:space="0" w:sz="12" w:val="single"/>
              <w:left w:color="4d3a00" w:space="0" w:sz="18" w:val="single"/>
              <w:bottom w:color="4d3a00" w:space="0" w:sz="18" w:val="single"/>
              <w:right w:color="4d3a00" w:space="0" w:sz="18" w:val="single"/>
            </w:tcBorders>
            <w:shd w:fill="1e1e1e" w:val="clear"/>
            <w:tcMar>
              <w:top w:w="100.0" w:type="dxa"/>
              <w:left w:w="100.0" w:type="dxa"/>
              <w:bottom w:w="100.0" w:type="dxa"/>
              <w:right w:w="100.0" w:type="dxa"/>
            </w:tcMar>
            <w:vAlign w:val="top"/>
          </w:tcPr>
          <w:p w:rsidR="00000000" w:rsidDel="00000000" w:rsidP="00000000" w:rsidRDefault="00000000" w:rsidRPr="00000000" w14:paraId="00000886">
            <w:pPr>
              <w:widowControl w:val="0"/>
              <w:spacing w:line="240" w:lineRule="auto"/>
              <w:jc w:val="left"/>
              <w:rPr/>
            </w:pPr>
            <w:r w:rsidDel="00000000" w:rsidR="00000000" w:rsidRPr="00000000">
              <w:rPr>
                <w:rtl w:val="0"/>
              </w:rPr>
            </w:r>
          </w:p>
          <w:p w:rsidR="00000000" w:rsidDel="00000000" w:rsidP="00000000" w:rsidRDefault="00000000" w:rsidRPr="00000000" w14:paraId="00000887">
            <w:pPr>
              <w:widowControl w:val="0"/>
              <w:spacing w:line="240" w:lineRule="auto"/>
              <w:jc w:val="left"/>
              <w:rPr/>
            </w:pPr>
            <w:r w:rsidDel="00000000" w:rsidR="00000000" w:rsidRPr="00000000">
              <w:rPr/>
              <w:drawing>
                <wp:inline distB="114300" distT="114300" distL="114300" distR="114300">
                  <wp:extent cx="3086100" cy="1619250"/>
                  <wp:effectExtent b="0" l="0" r="0" t="0"/>
                  <wp:docPr descr="{&#10;    &quot;id&quot;: &quot;somerecipe&quot;,&#10;    &quot;rootEffects&quot;: {&#10;        &quot;myelement&quot;: 1&#10;    }&#10;}" id="92" name="image85.png"/>
                  <a:graphic>
                    <a:graphicData uri="http://schemas.openxmlformats.org/drawingml/2006/picture">
                      <pic:pic>
                        <pic:nvPicPr>
                          <pic:cNvPr descr="{&#10;    &quot;id&quot;: &quot;somerecipe&quot;,&#10;    &quot;rootEffects&quot;: {&#10;        &quot;myelement&quot;: 1&#10;    }&#10;}" id="0" name="image85.png"/>
                          <pic:cNvPicPr preferRelativeResize="0"/>
                        </pic:nvPicPr>
                        <pic:blipFill>
                          <a:blip r:embed="rId98"/>
                          <a:srcRect b="0" l="0" r="0" t="0"/>
                          <a:stretch>
                            <a:fillRect/>
                          </a:stretch>
                        </pic:blipFill>
                        <pic:spPr>
                          <a:xfrm>
                            <a:off x="0" y="0"/>
                            <a:ext cx="3086100" cy="1619250"/>
                          </a:xfrm>
                          <a:prstGeom prst="rect"/>
                          <a:ln/>
                        </pic:spPr>
                      </pic:pic>
                    </a:graphicData>
                  </a:graphic>
                </wp:inline>
              </w:drawing>
            </w:r>
            <w:r w:rsidDel="00000000" w:rsidR="00000000" w:rsidRPr="00000000">
              <w:rPr>
                <w:rtl w:val="0"/>
              </w:rPr>
            </w:r>
          </w:p>
        </w:tc>
      </w:tr>
      <w:tr>
        <w:trPr>
          <w:cantSplit w:val="0"/>
          <w:trHeight w:val="440" w:hRule="atLeast"/>
          <w:tblHeader w:val="0"/>
        </w:trPr>
        <w:tc>
          <w:tcPr>
            <w:tcBorders>
              <w:top w:color="4d3a00" w:space="0" w:sz="12" w:val="single"/>
              <w:left w:color="4d3a00" w:space="0" w:sz="18" w:val="single"/>
              <w:bottom w:color="4d3a00" w:space="0" w:sz="18" w:val="single"/>
              <w:right w:color="4d3a00" w:space="0" w:sz="18" w:val="single"/>
            </w:tcBorders>
            <w:shd w:fill="fff7e1" w:val="clear"/>
            <w:tcMar>
              <w:top w:w="100.0" w:type="dxa"/>
              <w:left w:w="100.0" w:type="dxa"/>
              <w:bottom w:w="100.0" w:type="dxa"/>
              <w:right w:w="100.0" w:type="dxa"/>
            </w:tcMar>
            <w:vAlign w:val="top"/>
          </w:tcPr>
          <w:p w:rsidR="00000000" w:rsidDel="00000000" w:rsidP="00000000" w:rsidRDefault="00000000" w:rsidRPr="00000000" w14:paraId="00000888">
            <w:pPr>
              <w:widowControl w:val="0"/>
              <w:spacing w:line="240" w:lineRule="auto"/>
              <w:jc w:val="left"/>
              <w:rPr/>
            </w:pPr>
            <w:r w:rsidDel="00000000" w:rsidR="00000000" w:rsidRPr="00000000">
              <w:rPr>
                <w:rtl w:val="0"/>
              </w:rPr>
              <w:t xml:space="preserve">How to read the state of the root in grandReqs</w:t>
            </w:r>
          </w:p>
        </w:tc>
        <w:tc>
          <w:tcPr>
            <w:tcBorders>
              <w:top w:color="4d3a00" w:space="0" w:sz="12" w:val="single"/>
              <w:left w:color="4d3a00" w:space="0" w:sz="18" w:val="single"/>
              <w:bottom w:color="4d3a00" w:space="0" w:sz="18" w:val="single"/>
              <w:right w:color="4d3a00" w:space="0" w:sz="18" w:val="single"/>
            </w:tcBorders>
            <w:shd w:fill="1e1e1e" w:val="clear"/>
            <w:tcMar>
              <w:top w:w="100.0" w:type="dxa"/>
              <w:left w:w="100.0" w:type="dxa"/>
              <w:bottom w:w="100.0" w:type="dxa"/>
              <w:right w:w="100.0" w:type="dxa"/>
            </w:tcMar>
            <w:vAlign w:val="top"/>
          </w:tcPr>
          <w:p w:rsidR="00000000" w:rsidDel="00000000" w:rsidP="00000000" w:rsidRDefault="00000000" w:rsidRPr="00000000" w14:paraId="00000889">
            <w:pPr>
              <w:widowControl w:val="0"/>
              <w:spacing w:line="240" w:lineRule="auto"/>
              <w:jc w:val="left"/>
              <w:rPr/>
            </w:pPr>
            <w:r w:rsidDel="00000000" w:rsidR="00000000" w:rsidRPr="00000000">
              <w:rPr/>
              <w:drawing>
                <wp:inline distB="114300" distT="114300" distL="114300" distR="114300">
                  <wp:extent cx="3552825" cy="1619250"/>
                  <wp:effectExtent b="0" l="0" r="0" t="0"/>
                  <wp:docPr descr="{&#10;    &quot;id&quot;: &quot;somerecipe&quot;,&#10;    &quot;grandReqs&quot;: {&#10;        &quot;root/myelement&quot;: 1&#10;    }&#10;}" id="86" name="image65.png"/>
                  <a:graphic>
                    <a:graphicData uri="http://schemas.openxmlformats.org/drawingml/2006/picture">
                      <pic:pic>
                        <pic:nvPicPr>
                          <pic:cNvPr descr="{&#10;    &quot;id&quot;: &quot;somerecipe&quot;,&#10;    &quot;grandReqs&quot;: {&#10;        &quot;root/myelement&quot;: 1&#10;    }&#10;}" id="0" name="image65.png"/>
                          <pic:cNvPicPr preferRelativeResize="0"/>
                        </pic:nvPicPr>
                        <pic:blipFill>
                          <a:blip r:embed="rId99"/>
                          <a:srcRect b="0" l="0" r="0" t="0"/>
                          <a:stretch>
                            <a:fillRect/>
                          </a:stretch>
                        </pic:blipFill>
                        <pic:spPr>
                          <a:xfrm>
                            <a:off x="0" y="0"/>
                            <a:ext cx="3552825" cy="161925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88A">
      <w:pPr>
        <w:pStyle w:val="Heading4"/>
        <w:rPr/>
      </w:pPr>
      <w:bookmarkStart w:colFirst="0" w:colLast="0" w:name="_9urqrky0wekr" w:id="220"/>
      <w:bookmarkEnd w:id="220"/>
      <w:r w:rsidDel="00000000" w:rsidR="00000000" w:rsidRPr="00000000">
        <w:rPr>
          <w:rtl w:val="0"/>
        </w:rPr>
        <w:t xml:space="preserve">🐓 Deck Shuffles</w:t>
      </w:r>
    </w:p>
    <w:tbl>
      <w:tblPr>
        <w:tblStyle w:val="Table11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20"/>
        <w:gridCol w:w="7740"/>
        <w:tblGridChange w:id="0">
          <w:tblGrid>
            <w:gridCol w:w="1620"/>
            <w:gridCol w:w="7740"/>
          </w:tblGrid>
        </w:tblGridChange>
      </w:tblGrid>
      <w:tr>
        <w:trPr>
          <w:cantSplit w:val="0"/>
          <w:trHeight w:val="165" w:hRule="atLeast"/>
          <w:tblHeader w:val="0"/>
        </w:trPr>
        <w:tc>
          <w:tcPr>
            <w:tcBorders>
              <w:top w:color="4d3a00" w:space="0" w:sz="18" w:val="single"/>
              <w:left w:color="4d3a00" w:space="0" w:sz="18" w:val="single"/>
              <w:bottom w:color="4d3a00" w:space="0" w:sz="12" w:val="single"/>
              <w:right w:color="4d3a00" w:space="0" w:sz="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88B">
            <w:pPr>
              <w:jc w:val="left"/>
              <w:rPr/>
            </w:pPr>
            <w:r w:rsidDel="00000000" w:rsidR="00000000" w:rsidRPr="00000000">
              <w:rPr>
                <w:rtl w:val="0"/>
              </w:rPr>
              <w:t xml:space="preserve">Property</w:t>
            </w:r>
          </w:p>
        </w:tc>
        <w:tc>
          <w:tcPr>
            <w:tcBorders>
              <w:top w:color="4d3a00" w:space="0" w:sz="18" w:val="single"/>
              <w:left w:color="4d3a00" w:space="0" w:sz="8" w:val="single"/>
              <w:bottom w:color="4d3a00" w:space="0" w:sz="12" w:val="single"/>
              <w:right w:color="4d3a00" w:space="0" w:sz="1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88C">
            <w:pPr>
              <w:rPr/>
            </w:pPr>
            <w:r w:rsidDel="00000000" w:rsidR="00000000" w:rsidRPr="00000000">
              <w:rPr>
                <w:rtl w:val="0"/>
              </w:rPr>
              <w:t xml:space="preserve">deckShuffles</w:t>
            </w:r>
          </w:p>
        </w:tc>
      </w:tr>
      <w:tr>
        <w:trPr>
          <w:cantSplit w:val="0"/>
          <w:trHeight w:val="975" w:hRule="atLeast"/>
          <w:tblHeader w:val="0"/>
        </w:trPr>
        <w:tc>
          <w:tcPr>
            <w:tcBorders>
              <w:top w:color="4d3a00" w:space="0" w:sz="12" w:val="single"/>
              <w:left w:color="4d3a00" w:space="0" w:sz="18" w:val="single"/>
              <w:bottom w:color="4d3a00" w:space="0" w:sz="8" w:val="single"/>
              <w:right w:color="4d3a00" w:space="0" w:sz="8" w:val="single"/>
            </w:tcBorders>
            <w:shd w:fill="fff7e1" w:val="clear"/>
            <w:tcMar>
              <w:top w:w="100.0" w:type="dxa"/>
              <w:left w:w="100.0" w:type="dxa"/>
              <w:bottom w:w="100.0" w:type="dxa"/>
              <w:right w:w="100.0" w:type="dxa"/>
            </w:tcMar>
            <w:vAlign w:val="top"/>
          </w:tcPr>
          <w:p w:rsidR="00000000" w:rsidDel="00000000" w:rsidP="00000000" w:rsidRDefault="00000000" w:rsidRPr="00000000" w14:paraId="0000088D">
            <w:pPr>
              <w:widowControl w:val="0"/>
              <w:spacing w:line="240" w:lineRule="auto"/>
              <w:rPr/>
            </w:pPr>
            <w:r w:rsidDel="00000000" w:rsidR="00000000" w:rsidRPr="00000000">
              <w:rPr>
                <w:rtl w:val="0"/>
              </w:rPr>
              <w:t xml:space="preserve">Explanation</w:t>
            </w:r>
          </w:p>
        </w:tc>
        <w:tc>
          <w:tcPr>
            <w:tcBorders>
              <w:top w:color="4d3a00" w:space="0" w:sz="12" w:val="single"/>
              <w:left w:color="4d3a00" w:space="0" w:sz="8" w:val="single"/>
              <w:bottom w:color="4d3a00" w:space="0" w:sz="8" w:val="single"/>
              <w:right w:color="4d3a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88E">
            <w:pPr>
              <w:rPr/>
            </w:pPr>
            <w:r w:rsidDel="00000000" w:rsidR="00000000" w:rsidRPr="00000000">
              <w:rPr>
                <w:rtl w:val="0"/>
              </w:rPr>
              <w:t xml:space="preserve">Shuffles the listed decks.</w:t>
            </w:r>
          </w:p>
        </w:tc>
      </w:tr>
      <w:tr>
        <w:trPr>
          <w:cantSplit w:val="0"/>
          <w:tblHeader w:val="0"/>
        </w:trPr>
        <w:tc>
          <w:tcPr>
            <w:tcBorders>
              <w:top w:color="4d3a00" w:space="0" w:sz="8" w:val="single"/>
              <w:left w:color="4d3a00" w:space="0" w:sz="18" w:val="single"/>
              <w:bottom w:color="4d3a00" w:space="0" w:sz="12" w:val="single"/>
              <w:right w:color="4d3a00" w:space="0" w:sz="8" w:val="single"/>
            </w:tcBorders>
            <w:shd w:fill="fff7e1" w:val="clear"/>
            <w:tcMar>
              <w:top w:w="100.0" w:type="dxa"/>
              <w:left w:w="100.0" w:type="dxa"/>
              <w:bottom w:w="100.0" w:type="dxa"/>
              <w:right w:w="100.0" w:type="dxa"/>
            </w:tcMar>
            <w:vAlign w:val="top"/>
          </w:tcPr>
          <w:p w:rsidR="00000000" w:rsidDel="00000000" w:rsidP="00000000" w:rsidRDefault="00000000" w:rsidRPr="00000000" w14:paraId="0000088F">
            <w:pPr>
              <w:widowControl w:val="0"/>
              <w:spacing w:line="240" w:lineRule="auto"/>
              <w:rPr/>
            </w:pPr>
            <w:r w:rsidDel="00000000" w:rsidR="00000000" w:rsidRPr="00000000">
              <w:rPr>
                <w:rtl w:val="0"/>
              </w:rPr>
              <w:t xml:space="preserve">Default value</w:t>
            </w:r>
          </w:p>
        </w:tc>
        <w:tc>
          <w:tcPr>
            <w:tcBorders>
              <w:top w:color="4d3a00" w:space="0" w:sz="8" w:val="single"/>
              <w:left w:color="4d3a00" w:space="0" w:sz="8" w:val="single"/>
              <w:bottom w:color="4d3a00" w:space="0" w:sz="12" w:val="single"/>
              <w:right w:color="4d3a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890">
            <w:pPr>
              <w:widowControl w:val="0"/>
              <w:spacing w:line="240" w:lineRule="auto"/>
              <w:rPr/>
            </w:pPr>
            <w:r w:rsidDel="00000000" w:rsidR="00000000" w:rsidRPr="00000000">
              <w:rPr>
                <w:rtl w:val="0"/>
              </w:rPr>
              <w:t xml:space="preserve">[]</w:t>
            </w:r>
          </w:p>
        </w:tc>
      </w:tr>
      <w:tr>
        <w:trPr>
          <w:cantSplit w:val="0"/>
          <w:trHeight w:val="440" w:hRule="atLeast"/>
          <w:tblHeader w:val="0"/>
        </w:trPr>
        <w:tc>
          <w:tcPr>
            <w:gridSpan w:val="2"/>
            <w:tcBorders>
              <w:top w:color="4d3a00" w:space="0" w:sz="12" w:val="single"/>
              <w:left w:color="4d3a00" w:space="0" w:sz="18" w:val="single"/>
              <w:bottom w:color="4d3a00" w:space="0" w:sz="12" w:val="single"/>
              <w:right w:color="741b47" w:space="0" w:sz="1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891">
            <w:pPr>
              <w:widowControl w:val="0"/>
              <w:spacing w:line="240" w:lineRule="auto"/>
              <w:jc w:val="left"/>
              <w:rPr>
                <w:b w:val="1"/>
              </w:rPr>
            </w:pPr>
            <w:r w:rsidDel="00000000" w:rsidR="00000000" w:rsidRPr="00000000">
              <w:rPr>
                <w:b w:val="1"/>
                <w:rtl w:val="0"/>
              </w:rPr>
              <w:t xml:space="preserve">Examples</w:t>
            </w:r>
          </w:p>
        </w:tc>
      </w:tr>
      <w:tr>
        <w:trPr>
          <w:cantSplit w:val="0"/>
          <w:trHeight w:val="440" w:hRule="atLeast"/>
          <w:tblHeader w:val="0"/>
        </w:trPr>
        <w:tc>
          <w:tcPr>
            <w:tcBorders>
              <w:top w:color="4d3a00" w:space="0" w:sz="12" w:val="single"/>
              <w:left w:color="4d3a00" w:space="0" w:sz="18" w:val="single"/>
              <w:bottom w:color="4d3a00" w:space="0" w:sz="18" w:val="single"/>
              <w:right w:color="4d3a00" w:space="0" w:sz="18" w:val="single"/>
            </w:tcBorders>
            <w:shd w:fill="fff7e1" w:val="clear"/>
            <w:tcMar>
              <w:top w:w="100.0" w:type="dxa"/>
              <w:left w:w="100.0" w:type="dxa"/>
              <w:bottom w:w="100.0" w:type="dxa"/>
              <w:right w:w="100.0" w:type="dxa"/>
            </w:tcMar>
            <w:vAlign w:val="top"/>
          </w:tcPr>
          <w:p w:rsidR="00000000" w:rsidDel="00000000" w:rsidP="00000000" w:rsidRDefault="00000000" w:rsidRPr="00000000" w14:paraId="00000893">
            <w:pPr>
              <w:widowControl w:val="0"/>
              <w:spacing w:line="240" w:lineRule="auto"/>
              <w:jc w:val="left"/>
              <w:rPr/>
            </w:pPr>
            <w:r w:rsidDel="00000000" w:rsidR="00000000" w:rsidRPr="00000000">
              <w:rPr>
                <w:rtl w:val="0"/>
              </w:rPr>
              <w:t xml:space="preserve">Simple use of the property</w:t>
            </w:r>
          </w:p>
        </w:tc>
        <w:tc>
          <w:tcPr>
            <w:tcBorders>
              <w:top w:color="4d3a00" w:space="0" w:sz="12" w:val="single"/>
              <w:left w:color="4d3a00" w:space="0" w:sz="18" w:val="single"/>
              <w:bottom w:color="4d3a00" w:space="0" w:sz="18" w:val="single"/>
              <w:right w:color="4d3a00" w:space="0" w:sz="18" w:val="single"/>
            </w:tcBorders>
            <w:shd w:fill="1e1e1e" w:val="clear"/>
            <w:tcMar>
              <w:top w:w="100.0" w:type="dxa"/>
              <w:left w:w="100.0" w:type="dxa"/>
              <w:bottom w:w="100.0" w:type="dxa"/>
              <w:right w:w="100.0" w:type="dxa"/>
            </w:tcMar>
            <w:vAlign w:val="top"/>
          </w:tcPr>
          <w:p w:rsidR="00000000" w:rsidDel="00000000" w:rsidP="00000000" w:rsidRDefault="00000000" w:rsidRPr="00000000" w14:paraId="00000894">
            <w:pPr>
              <w:widowControl w:val="0"/>
              <w:shd w:fill="1f1f1f" w:val="clear"/>
              <w:spacing w:line="325.71428571428567"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895">
            <w:pPr>
              <w:widowControl w:val="0"/>
              <w:shd w:fill="1f1f1f" w:val="clear"/>
              <w:spacing w:line="325.71428571428567"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"somerecipe"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896">
            <w:pPr>
              <w:widowControl w:val="0"/>
              <w:shd w:fill="1f1f1f" w:val="clear"/>
              <w:spacing w:line="325.71428571428567"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"deckShuffles"</w:t>
            </w: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897">
            <w:pPr>
              <w:widowControl w:val="0"/>
              <w:shd w:fill="1f1f1f" w:val="clear"/>
              <w:spacing w:line="325.71428571428567"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"deck1"</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898">
            <w:pPr>
              <w:widowControl w:val="0"/>
              <w:shd w:fill="1f1f1f" w:val="clear"/>
              <w:spacing w:line="325.71428571428567"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"deck2"</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899">
            <w:pPr>
              <w:widowControl w:val="0"/>
              <w:shd w:fill="1f1f1f" w:val="clear"/>
              <w:spacing w:line="325.71428571428567" w:lineRule="auto"/>
              <w:jc w:val="left"/>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"deck3"</w:t>
            </w:r>
          </w:p>
          <w:p w:rsidR="00000000" w:rsidDel="00000000" w:rsidP="00000000" w:rsidRDefault="00000000" w:rsidRPr="00000000" w14:paraId="0000089A">
            <w:pPr>
              <w:widowControl w:val="0"/>
              <w:shd w:fill="1f1f1f" w:val="clear"/>
              <w:spacing w:line="325.71428571428567"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89B">
            <w:pPr>
              <w:widowControl w:val="0"/>
              <w:shd w:fill="1f1f1f" w:val="clear"/>
              <w:spacing w:line="325.71428571428567" w:lineRule="auto"/>
              <w:jc w:val="left"/>
              <w:rPr/>
            </w:pP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tl w:val="0"/>
              </w:rPr>
            </w:r>
          </w:p>
        </w:tc>
      </w:tr>
    </w:tbl>
    <w:p w:rsidR="00000000" w:rsidDel="00000000" w:rsidP="00000000" w:rsidRDefault="00000000" w:rsidRPr="00000000" w14:paraId="0000089C">
      <w:pPr>
        <w:pStyle w:val="Heading4"/>
        <w:rPr/>
      </w:pPr>
      <w:bookmarkStart w:colFirst="0" w:colLast="0" w:name="_79vchz9qeeh7" w:id="221"/>
      <w:bookmarkEnd w:id="221"/>
      <w:r w:rsidDel="00000000" w:rsidR="00000000" w:rsidRPr="00000000">
        <w:rPr>
          <w:rtl w:val="0"/>
        </w:rPr>
      </w:r>
    </w:p>
    <w:p w:rsidR="00000000" w:rsidDel="00000000" w:rsidP="00000000" w:rsidRDefault="00000000" w:rsidRPr="00000000" w14:paraId="0000089D">
      <w:pPr>
        <w:pageBreakBefore w:val="0"/>
        <w:ind w:left="0" w:firstLine="0"/>
        <w:rPr/>
      </w:pPr>
      <w:r w:rsidDel="00000000" w:rsidR="00000000" w:rsidRPr="00000000">
        <w:rPr>
          <w:rtl w:val="0"/>
        </w:rPr>
        <w:t xml:space="preserve">Undocumented recipe properties to add: </w:t>
      </w:r>
    </w:p>
    <w:tbl>
      <w:tblPr>
        <w:tblStyle w:val="Table119"/>
        <w:tblW w:w="96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815"/>
        <w:gridCol w:w="4815"/>
        <w:tblGridChange w:id="0">
          <w:tblGrid>
            <w:gridCol w:w="4815"/>
            <w:gridCol w:w="481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Ready to document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89F">
            <w:pPr>
              <w:jc w:val="left"/>
              <w:rPr/>
            </w:pPr>
            <w:r w:rsidDel="00000000" w:rsidR="00000000" w:rsidRPr="00000000">
              <w:rPr>
                <w:rtl w:val="0"/>
              </w:rPr>
              <w:t xml:space="preserve">🐓burnimages, 🐓vfx, 🐓mutations alternative syntax</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Needs more info</w:t>
            </w:r>
          </w:p>
        </w:tc>
        <w:tc>
          <w:tcPr>
            <w:shd w:fill="auto" w:val="clear"/>
            <w:tcMar>
              <w:top w:w="100.0" w:type="dxa"/>
              <w:left w:w="100.0" w:type="dxa"/>
              <w:bottom w:w="100.0" w:type="dxa"/>
              <w:right w:w="100.0" w:type="dxa"/>
            </w:tcMar>
            <w:vAlign w:val="top"/>
          </w:tcPr>
          <w:p w:rsidR="00000000" w:rsidDel="00000000" w:rsidP="00000000" w:rsidRDefault="00000000" w:rsidRPr="00000000" w14:paraId="000008A1">
            <w:pPr>
              <w:jc w:val="left"/>
              <w:rPr/>
            </w:pPr>
            <w:r w:rsidDel="00000000" w:rsidR="00000000" w:rsidRPr="00000000">
              <w:rPr>
                <w:rtl w:val="0"/>
              </w:rPr>
              <w:t xml:space="preserve">🐓setLeversCurrent, 🐓setLeversFuture</w:t>
            </w:r>
          </w:p>
        </w:tc>
      </w:tr>
      <w:tr>
        <w:trPr>
          <w:cantSplit w:val="0"/>
          <w:trHeight w:val="44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8A2">
            <w:pPr>
              <w:rPr/>
            </w:pPr>
            <w:r w:rsidDel="00000000" w:rsidR="00000000" w:rsidRPr="00000000">
              <w:rPr>
                <w:rtl w:val="0"/>
              </w:rPr>
              <w:t xml:space="preserve">Roost additions to document:</w:t>
            </w:r>
          </w:p>
          <w:p w:rsidR="00000000" w:rsidDel="00000000" w:rsidP="00000000" w:rsidRDefault="00000000" w:rsidRPr="00000000" w14:paraId="000008A3">
            <w:pPr>
              <w:rPr/>
            </w:pPr>
            <w:r w:rsidDel="00000000" w:rsidR="00000000" w:rsidRPr="00000000">
              <w:rPr>
                <w:rtl w:val="0"/>
              </w:rPr>
              <w:t xml:space="preserve">New expressions area - "entity". Returns the quantity of a token if its entity matches the mask - "entity/introjob", "entity/fragmentlantern", "entity/fragment*".</w:t>
            </w:r>
          </w:p>
          <w:p w:rsidR="00000000" w:rsidDel="00000000" w:rsidP="00000000" w:rsidRDefault="00000000" w:rsidRPr="00000000" w14:paraId="000008A4">
            <w:pPr>
              <w:rPr/>
            </w:pPr>
            <w:r w:rsidDel="00000000" w:rsidR="00000000" w:rsidRPr="00000000">
              <w:rPr>
                <w:rtl w:val="0"/>
              </w:rPr>
            </w:r>
          </w:p>
          <w:p w:rsidR="00000000" w:rsidDel="00000000" w:rsidP="00000000" w:rsidRDefault="00000000" w:rsidRPr="00000000" w14:paraId="000008A5">
            <w:pPr>
              <w:rPr/>
            </w:pPr>
            <w:r w:rsidDel="00000000" w:rsidR="00000000" w:rsidRPr="00000000">
              <w:rPr>
                <w:rtl w:val="0"/>
              </w:rPr>
              <w:t xml:space="preserve">It's now possible to check aspects in the current situation's slots with ~/situation/slots/[slotid]. For example: '[~/situation/slots/work:job]&gt;=1'</w:t>
            </w:r>
          </w:p>
          <w:p w:rsidR="00000000" w:rsidDel="00000000" w:rsidP="00000000" w:rsidRDefault="00000000" w:rsidRPr="00000000" w14:paraId="000008A6">
            <w:pPr>
              <w:rPr/>
            </w:pPr>
            <w:r w:rsidDel="00000000" w:rsidR="00000000" w:rsidRPr="00000000">
              <w:rPr>
                <w:rtl w:val="0"/>
              </w:rPr>
            </w:r>
          </w:p>
          <w:p w:rsidR="00000000" w:rsidDel="00000000" w:rsidP="00000000" w:rsidRDefault="00000000" w:rsidRPr="00000000" w14:paraId="000008A7">
            <w:pPr>
              <w:rPr/>
            </w:pPr>
            <w:r w:rsidDel="00000000" w:rsidR="00000000" w:rsidRPr="00000000">
              <w:rPr>
                <w:rtl w:val="0"/>
              </w:rPr>
              <w:t xml:space="preserve">Slots have a new property: addsSlots. By default, only a card in the first slot of a verb contributes to the new slots appearing. Now, anything in the slot that has addsSlots: true contributes too.</w:t>
            </w:r>
          </w:p>
          <w:p w:rsidR="00000000" w:rsidDel="00000000" w:rsidP="00000000" w:rsidRDefault="00000000" w:rsidRPr="00000000" w14:paraId="000008A8">
            <w:pPr>
              <w:rPr/>
            </w:pPr>
            <w:r w:rsidDel="00000000" w:rsidR="00000000" w:rsidRPr="00000000">
              <w:rPr>
                <w:rtl w:val="0"/>
              </w:rPr>
            </w:r>
          </w:p>
          <w:p w:rsidR="00000000" w:rsidDel="00000000" w:rsidP="00000000" w:rsidRDefault="00000000" w:rsidRPr="00000000" w14:paraId="000008A9">
            <w:pPr>
              <w:rPr/>
            </w:pPr>
            <w:r w:rsidDel="00000000" w:rsidR="00000000" w:rsidRPr="00000000">
              <w:rPr>
                <w:rtl w:val="0"/>
              </w:rPr>
              <w:t xml:space="preserve">Verbs have a new property: stickySlots. Setting it to true means that the verb won't empty all its slots on closing. This allows to have a dynamic player-controlled "storage".</w:t>
            </w:r>
          </w:p>
          <w:p w:rsidR="00000000" w:rsidDel="00000000" w:rsidP="00000000" w:rsidRDefault="00000000" w:rsidRPr="00000000" w14:paraId="000008AA">
            <w:pPr>
              <w:rPr/>
            </w:pPr>
            <w:r w:rsidDel="00000000" w:rsidR="00000000" w:rsidRPr="00000000">
              <w:rPr>
                <w:rtl w:val="0"/>
              </w:rPr>
            </w:r>
          </w:p>
          <w:p w:rsidR="00000000" w:rsidDel="00000000" w:rsidP="00000000" w:rsidRDefault="00000000" w:rsidRPr="00000000" w14:paraId="000008AB">
            <w:pPr>
              <w:rPr/>
            </w:pPr>
            <w:r w:rsidDel="00000000" w:rsidR="00000000" w:rsidRPr="00000000">
              <w:rPr>
                <w:rtl w:val="0"/>
              </w:rPr>
              <w:t xml:space="preserve">Fucine expressions support a new value scope - container: "~/[threshold]+:container/lantern". This is fairly niche, the purpose is basically to allow accessing aspects of a verb when targeting a slot. A more formal definition is "returns an aspect value of a token, that contains a sphere, in which the target token is", in case it says something to someone.</w:t>
            </w:r>
          </w:p>
          <w:p w:rsidR="00000000" w:rsidDel="00000000" w:rsidP="00000000" w:rsidRDefault="00000000" w:rsidRPr="00000000" w14:paraId="000008AC">
            <w:pPr>
              <w:rPr/>
            </w:pPr>
            <w:r w:rsidDel="00000000" w:rsidR="00000000" w:rsidRPr="00000000">
              <w:rPr>
                <w:rtl w:val="0"/>
              </w:rPr>
            </w:r>
          </w:p>
          <w:p w:rsidR="00000000" w:rsidDel="00000000" w:rsidP="00000000" w:rsidRDefault="00000000" w:rsidRPr="00000000" w14:paraId="000008AD">
            <w:pPr>
              <w:rPr/>
            </w:pPr>
            <w:r w:rsidDel="00000000" w:rsidR="00000000" w:rsidRPr="00000000">
              <w:rPr>
                <w:rtl w:val="0"/>
              </w:rPr>
              <w:t xml:space="preserve">Three new reference operations:</w:t>
            </w:r>
          </w:p>
          <w:p w:rsidR="00000000" w:rsidDel="00000000" w:rsidP="00000000" w:rsidRDefault="00000000" w:rsidRPr="00000000" w14:paraId="000008AE">
            <w:pPr>
              <w:rPr/>
            </w:pPr>
            <w:r w:rsidDel="00000000" w:rsidR="00000000" w:rsidRPr="00000000">
              <w:rPr>
                <w:rtl w:val="0"/>
              </w:rPr>
              <w:t xml:space="preserve">-- 'achievement' - returns 1 if an achievement with a specified id exists and is unlocked. Returns 0 otherwise. Works for both custom and vanilla achievements. Example: 'achievement/A_ENDING_COLONEL' - returns 1 if player ever achieved Colonel's victory in Exile.</w:t>
            </w:r>
          </w:p>
          <w:p w:rsidR="00000000" w:rsidDel="00000000" w:rsidP="00000000" w:rsidRDefault="00000000" w:rsidRPr="00000000" w14:paraId="000008AF">
            <w:pPr>
              <w:rPr/>
            </w:pPr>
            <w:r w:rsidDel="00000000" w:rsidR="00000000" w:rsidRPr="00000000">
              <w:rPr>
                <w:rtl w:val="0"/>
              </w:rPr>
              <w:t xml:space="preserve">-- 'lever'/'levernow' - returns 1 is a lever with a specified key is set for the current character. Returns 0 otherwise. If a lever's value is a number, it returns that number instead of 1. Example: 'lever/lastcharactername' - always 1 because this lever is always set.</w:t>
            </w:r>
          </w:p>
        </w:tc>
      </w:tr>
    </w:tbl>
    <w:p w:rsidR="00000000" w:rsidDel="00000000" w:rsidP="00000000" w:rsidRDefault="00000000" w:rsidRPr="00000000" w14:paraId="000008B1">
      <w:pPr>
        <w:pStyle w:val="Heading4"/>
        <w:rPr/>
      </w:pPr>
      <w:bookmarkStart w:colFirst="0" w:colLast="0" w:name="_d1o7s5lu0t5h" w:id="222"/>
      <w:bookmarkEnd w:id="222"/>
      <w:r w:rsidDel="00000000" w:rsidR="00000000" w:rsidRPr="00000000">
        <w:br w:type="page"/>
      </w:r>
      <w:r w:rsidDel="00000000" w:rsidR="00000000" w:rsidRPr="00000000">
        <w:rPr>
          <w:rtl w:val="0"/>
        </w:rPr>
      </w:r>
    </w:p>
    <w:p w:rsidR="00000000" w:rsidDel="00000000" w:rsidP="00000000" w:rsidRDefault="00000000" w:rsidRPr="00000000" w14:paraId="000008B2">
      <w:pPr>
        <w:pStyle w:val="Heading4"/>
        <w:rPr/>
      </w:pPr>
      <w:bookmarkStart w:colFirst="0" w:colLast="0" w:name="_js3dso1mym3d" w:id="223"/>
      <w:bookmarkEnd w:id="223"/>
      <w:r w:rsidDel="00000000" w:rsidR="00000000" w:rsidRPr="00000000">
        <w:rPr>
          <w:color w:val="000000"/>
          <w:sz w:val="24"/>
          <w:szCs w:val="24"/>
          <w:rtl w:val="0"/>
        </w:rPr>
        <w:t xml:space="preserve">📖</w:t>
      </w:r>
      <w:r w:rsidDel="00000000" w:rsidR="00000000" w:rsidRPr="00000000">
        <w:rPr>
          <w:rtl w:val="0"/>
        </w:rPr>
        <w:t xml:space="preserve"> Unlock Codex Entries</w:t>
      </w:r>
    </w:p>
    <w:tbl>
      <w:tblPr>
        <w:tblStyle w:val="Table12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20"/>
        <w:gridCol w:w="7740"/>
        <w:tblGridChange w:id="0">
          <w:tblGrid>
            <w:gridCol w:w="1620"/>
            <w:gridCol w:w="7740"/>
          </w:tblGrid>
        </w:tblGridChange>
      </w:tblGrid>
      <w:tr>
        <w:trPr>
          <w:cantSplit w:val="0"/>
          <w:trHeight w:val="165" w:hRule="atLeast"/>
          <w:tblHeader w:val="0"/>
        </w:trPr>
        <w:tc>
          <w:tcPr>
            <w:tcBorders>
              <w:top w:color="4d3a00" w:space="0" w:sz="18" w:val="single"/>
              <w:left w:color="4d3a00" w:space="0" w:sz="18" w:val="single"/>
              <w:bottom w:color="4d3a00" w:space="0" w:sz="12" w:val="single"/>
              <w:right w:color="4d3a00" w:space="0" w:sz="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8B3">
            <w:pPr>
              <w:jc w:val="left"/>
              <w:rPr/>
            </w:pPr>
            <w:r w:rsidDel="00000000" w:rsidR="00000000" w:rsidRPr="00000000">
              <w:rPr>
                <w:rtl w:val="0"/>
              </w:rPr>
              <w:t xml:space="preserve">Property</w:t>
            </w:r>
          </w:p>
        </w:tc>
        <w:tc>
          <w:tcPr>
            <w:tcBorders>
              <w:top w:color="4d3a00" w:space="0" w:sz="18" w:val="single"/>
              <w:left w:color="4d3a00" w:space="0" w:sz="8" w:val="single"/>
              <w:bottom w:color="4d3a00" w:space="0" w:sz="12" w:val="single"/>
              <w:right w:color="4d3a00" w:space="0" w:sz="1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8B4">
            <w:pPr>
              <w:rPr/>
            </w:pPr>
            <w:r w:rsidDel="00000000" w:rsidR="00000000" w:rsidRPr="00000000">
              <w:rPr>
                <w:rtl w:val="0"/>
              </w:rPr>
              <w:t xml:space="preserve">unlockCodexEntries</w:t>
            </w:r>
          </w:p>
        </w:tc>
      </w:tr>
      <w:tr>
        <w:trPr>
          <w:cantSplit w:val="0"/>
          <w:trHeight w:val="975" w:hRule="atLeast"/>
          <w:tblHeader w:val="0"/>
        </w:trPr>
        <w:tc>
          <w:tcPr>
            <w:tcBorders>
              <w:top w:color="4d3a00" w:space="0" w:sz="12" w:val="single"/>
              <w:left w:color="4d3a00" w:space="0" w:sz="18" w:val="single"/>
              <w:bottom w:color="4d3a00" w:space="0" w:sz="8" w:val="single"/>
              <w:right w:color="4d3a00" w:space="0" w:sz="8" w:val="single"/>
            </w:tcBorders>
            <w:shd w:fill="fff7e1" w:val="clear"/>
            <w:tcMar>
              <w:top w:w="100.0" w:type="dxa"/>
              <w:left w:w="100.0" w:type="dxa"/>
              <w:bottom w:w="100.0" w:type="dxa"/>
              <w:right w:w="100.0" w:type="dxa"/>
            </w:tcMar>
            <w:vAlign w:val="top"/>
          </w:tcPr>
          <w:p w:rsidR="00000000" w:rsidDel="00000000" w:rsidP="00000000" w:rsidRDefault="00000000" w:rsidRPr="00000000" w14:paraId="000008B5">
            <w:pPr>
              <w:widowControl w:val="0"/>
              <w:spacing w:line="240" w:lineRule="auto"/>
              <w:rPr/>
            </w:pPr>
            <w:r w:rsidDel="00000000" w:rsidR="00000000" w:rsidRPr="00000000">
              <w:rPr>
                <w:rtl w:val="0"/>
              </w:rPr>
              <w:t xml:space="preserve">Explanation</w:t>
            </w:r>
          </w:p>
        </w:tc>
        <w:tc>
          <w:tcPr>
            <w:tcBorders>
              <w:top w:color="4d3a00" w:space="0" w:sz="12" w:val="single"/>
              <w:left w:color="4d3a00" w:space="0" w:sz="8" w:val="single"/>
              <w:bottom w:color="4d3a00" w:space="0" w:sz="8" w:val="single"/>
              <w:right w:color="4d3a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8B6">
            <w:pPr>
              <w:rPr/>
            </w:pPr>
            <w:r w:rsidDel="00000000" w:rsidR="00000000" w:rsidRPr="00000000">
              <w:rPr>
                <w:rtl w:val="0"/>
              </w:rPr>
              <w:t xml:space="preserve">Unlocks the entries listed by the property in the Codex. If the entry is already present in the Codex, it isn't added again.</w:t>
            </w:r>
          </w:p>
        </w:tc>
      </w:tr>
      <w:tr>
        <w:trPr>
          <w:cantSplit w:val="0"/>
          <w:tblHeader w:val="0"/>
        </w:trPr>
        <w:tc>
          <w:tcPr>
            <w:tcBorders>
              <w:top w:color="4d3a00" w:space="0" w:sz="8" w:val="single"/>
              <w:left w:color="4d3a00" w:space="0" w:sz="18" w:val="single"/>
              <w:bottom w:color="4d3a00" w:space="0" w:sz="12" w:val="single"/>
              <w:right w:color="4d3a00" w:space="0" w:sz="8" w:val="single"/>
            </w:tcBorders>
            <w:shd w:fill="fff7e1" w:val="clear"/>
            <w:tcMar>
              <w:top w:w="100.0" w:type="dxa"/>
              <w:left w:w="100.0" w:type="dxa"/>
              <w:bottom w:w="100.0" w:type="dxa"/>
              <w:right w:w="100.0" w:type="dxa"/>
            </w:tcMar>
            <w:vAlign w:val="top"/>
          </w:tcPr>
          <w:p w:rsidR="00000000" w:rsidDel="00000000" w:rsidP="00000000" w:rsidRDefault="00000000" w:rsidRPr="00000000" w14:paraId="000008B7">
            <w:pPr>
              <w:widowControl w:val="0"/>
              <w:spacing w:line="240" w:lineRule="auto"/>
              <w:rPr/>
            </w:pPr>
            <w:r w:rsidDel="00000000" w:rsidR="00000000" w:rsidRPr="00000000">
              <w:rPr>
                <w:rtl w:val="0"/>
              </w:rPr>
              <w:t xml:space="preserve">Default value</w:t>
            </w:r>
          </w:p>
        </w:tc>
        <w:tc>
          <w:tcPr>
            <w:tcBorders>
              <w:top w:color="4d3a00" w:space="0" w:sz="8" w:val="single"/>
              <w:left w:color="4d3a00" w:space="0" w:sz="8" w:val="single"/>
              <w:bottom w:color="4d3a00" w:space="0" w:sz="12" w:val="single"/>
              <w:right w:color="4d3a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8B8">
            <w:pPr>
              <w:widowControl w:val="0"/>
              <w:spacing w:line="240" w:lineRule="auto"/>
              <w:rPr/>
            </w:pPr>
            <w:r w:rsidDel="00000000" w:rsidR="00000000" w:rsidRPr="00000000">
              <w:rPr>
                <w:rtl w:val="0"/>
              </w:rPr>
              <w:t xml:space="preserve">[]</w:t>
            </w:r>
          </w:p>
        </w:tc>
      </w:tr>
      <w:tr>
        <w:trPr>
          <w:cantSplit w:val="0"/>
          <w:trHeight w:val="440" w:hRule="atLeast"/>
          <w:tblHeader w:val="0"/>
        </w:trPr>
        <w:tc>
          <w:tcPr>
            <w:gridSpan w:val="2"/>
            <w:tcBorders>
              <w:top w:color="4d3a00" w:space="0" w:sz="12" w:val="single"/>
              <w:left w:color="4d3a00" w:space="0" w:sz="18" w:val="single"/>
              <w:bottom w:color="4d3a00" w:space="0" w:sz="12" w:val="single"/>
              <w:right w:color="741b47" w:space="0" w:sz="1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8B9">
            <w:pPr>
              <w:widowControl w:val="0"/>
              <w:spacing w:line="240" w:lineRule="auto"/>
              <w:jc w:val="left"/>
              <w:rPr>
                <w:b w:val="1"/>
              </w:rPr>
            </w:pPr>
            <w:r w:rsidDel="00000000" w:rsidR="00000000" w:rsidRPr="00000000">
              <w:rPr>
                <w:b w:val="1"/>
                <w:rtl w:val="0"/>
              </w:rPr>
              <w:t xml:space="preserve">Examples</w:t>
            </w:r>
          </w:p>
        </w:tc>
      </w:tr>
      <w:tr>
        <w:trPr>
          <w:cantSplit w:val="0"/>
          <w:trHeight w:val="440" w:hRule="atLeast"/>
          <w:tblHeader w:val="0"/>
        </w:trPr>
        <w:tc>
          <w:tcPr>
            <w:tcBorders>
              <w:top w:color="4d3a00" w:space="0" w:sz="12" w:val="single"/>
              <w:left w:color="4d3a00" w:space="0" w:sz="18" w:val="single"/>
              <w:bottom w:color="4d3a00" w:space="0" w:sz="18" w:val="single"/>
              <w:right w:color="4d3a00" w:space="0" w:sz="18" w:val="single"/>
            </w:tcBorders>
            <w:shd w:fill="fff7e1" w:val="clear"/>
            <w:tcMar>
              <w:top w:w="100.0" w:type="dxa"/>
              <w:left w:w="100.0" w:type="dxa"/>
              <w:bottom w:w="100.0" w:type="dxa"/>
              <w:right w:w="100.0" w:type="dxa"/>
            </w:tcMar>
            <w:vAlign w:val="top"/>
          </w:tcPr>
          <w:p w:rsidR="00000000" w:rsidDel="00000000" w:rsidP="00000000" w:rsidRDefault="00000000" w:rsidRPr="00000000" w14:paraId="000008BB">
            <w:pPr>
              <w:widowControl w:val="0"/>
              <w:spacing w:line="240" w:lineRule="auto"/>
              <w:jc w:val="left"/>
              <w:rPr/>
            </w:pPr>
            <w:r w:rsidDel="00000000" w:rsidR="00000000" w:rsidRPr="00000000">
              <w:rPr>
                <w:rtl w:val="0"/>
              </w:rPr>
              <w:t xml:space="preserve">Simple use of the property</w:t>
            </w:r>
          </w:p>
        </w:tc>
        <w:tc>
          <w:tcPr>
            <w:tcBorders>
              <w:top w:color="4d3a00" w:space="0" w:sz="12" w:val="single"/>
              <w:left w:color="4d3a00" w:space="0" w:sz="18" w:val="single"/>
              <w:bottom w:color="4d3a00" w:space="0" w:sz="18" w:val="single"/>
              <w:right w:color="4d3a00" w:space="0" w:sz="18" w:val="single"/>
            </w:tcBorders>
            <w:shd w:fill="1e1e1e" w:val="clear"/>
            <w:tcMar>
              <w:top w:w="100.0" w:type="dxa"/>
              <w:left w:w="100.0" w:type="dxa"/>
              <w:bottom w:w="100.0" w:type="dxa"/>
              <w:right w:w="100.0" w:type="dxa"/>
            </w:tcMar>
            <w:vAlign w:val="top"/>
          </w:tcPr>
          <w:p w:rsidR="00000000" w:rsidDel="00000000" w:rsidP="00000000" w:rsidRDefault="00000000" w:rsidRPr="00000000" w14:paraId="000008BC">
            <w:pPr>
              <w:widowControl w:val="0"/>
              <w:shd w:fill="1e1e1e" w:val="clear"/>
              <w:spacing w:line="325.71428571428567" w:lineRule="auto"/>
              <w:jc w:val="left"/>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8BD">
            <w:pPr>
              <w:widowControl w:val="0"/>
              <w:shd w:fill="1e1e1e" w:val="clear"/>
              <w:spacing w:line="325.71428571428567" w:lineRule="auto"/>
              <w:jc w:val="left"/>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"someid"</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8BE">
            <w:pPr>
              <w:widowControl w:val="0"/>
              <w:shd w:fill="1e1e1e" w:val="clear"/>
              <w:spacing w:line="325.71428571428567" w:lineRule="auto"/>
              <w:jc w:val="left"/>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8BF">
            <w:pPr>
              <w:widowControl w:val="0"/>
              <w:shd w:fill="1e1e1e" w:val="clear"/>
              <w:spacing w:line="325.71428571428567" w:lineRule="auto"/>
              <w:jc w:val="left"/>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"unlockCodexEntries"</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8C0">
            <w:pPr>
              <w:widowControl w:val="0"/>
              <w:shd w:fill="1e1e1e" w:val="clear"/>
              <w:spacing w:line="325.71428571428567" w:lineRule="auto"/>
              <w:jc w:val="left"/>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somecodexentryid</w:t>
            </w:r>
            <w:r w:rsidDel="00000000" w:rsidR="00000000" w:rsidRPr="00000000">
              <w:rPr>
                <w:rFonts w:ascii="Courier New" w:cs="Courier New" w:eastAsia="Courier New" w:hAnsi="Courier New"/>
                <w:color w:val="ce9178"/>
                <w:sz w:val="21"/>
                <w:szCs w:val="21"/>
                <w:rtl w:val="0"/>
              </w:rPr>
              <w:t xml:space="preserve">"</w:t>
            </w:r>
          </w:p>
          <w:p w:rsidR="00000000" w:rsidDel="00000000" w:rsidP="00000000" w:rsidRDefault="00000000" w:rsidRPr="00000000" w14:paraId="000008C1">
            <w:pPr>
              <w:widowControl w:val="0"/>
              <w:shd w:fill="1e1e1e" w:val="clear"/>
              <w:spacing w:line="325.71428571428567" w:lineRule="auto"/>
              <w:jc w:val="left"/>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8C2">
            <w:pPr>
              <w:widowControl w:val="0"/>
              <w:shd w:fill="1e1e1e" w:val="clear"/>
              <w:spacing w:line="325.71428571428567" w:lineRule="auto"/>
              <w:jc w:val="left"/>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tl w:val="0"/>
              </w:rPr>
            </w:r>
          </w:p>
        </w:tc>
      </w:tr>
    </w:tbl>
    <w:p w:rsidR="00000000" w:rsidDel="00000000" w:rsidP="00000000" w:rsidRDefault="00000000" w:rsidRPr="00000000" w14:paraId="000008C3">
      <w:pPr>
        <w:pStyle w:val="Heading4"/>
        <w:rPr/>
      </w:pPr>
      <w:bookmarkStart w:colFirst="0" w:colLast="0" w:name="_b5gndcmx1me8" w:id="224"/>
      <w:bookmarkEnd w:id="224"/>
      <w:r w:rsidDel="00000000" w:rsidR="00000000" w:rsidRPr="00000000">
        <w:rPr>
          <w:rtl w:val="0"/>
        </w:rPr>
      </w:r>
    </w:p>
    <w:p w:rsidR="00000000" w:rsidDel="00000000" w:rsidP="00000000" w:rsidRDefault="00000000" w:rsidRPr="00000000" w14:paraId="000008C4">
      <w:pPr>
        <w:pStyle w:val="Heading4"/>
        <w:rPr/>
      </w:pPr>
      <w:bookmarkStart w:colFirst="0" w:colLast="0" w:name="_rghe857g1wzi" w:id="225"/>
      <w:bookmarkEnd w:id="225"/>
      <w:r w:rsidDel="00000000" w:rsidR="00000000" w:rsidRPr="00000000">
        <w:rPr>
          <w:color w:val="000000"/>
          <w:sz w:val="24"/>
          <w:szCs w:val="24"/>
          <w:rtl w:val="0"/>
        </w:rPr>
        <w:t xml:space="preserve">📖</w:t>
      </w:r>
      <w:r w:rsidDel="00000000" w:rsidR="00000000" w:rsidRPr="00000000">
        <w:rPr>
          <w:rtl w:val="0"/>
        </w:rPr>
        <w:t xml:space="preserve"> Remove Codex Entries</w:t>
      </w:r>
    </w:p>
    <w:tbl>
      <w:tblPr>
        <w:tblStyle w:val="Table12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20"/>
        <w:gridCol w:w="7740"/>
        <w:tblGridChange w:id="0">
          <w:tblGrid>
            <w:gridCol w:w="1620"/>
            <w:gridCol w:w="7740"/>
          </w:tblGrid>
        </w:tblGridChange>
      </w:tblGrid>
      <w:tr>
        <w:trPr>
          <w:cantSplit w:val="0"/>
          <w:trHeight w:val="165" w:hRule="atLeast"/>
          <w:tblHeader w:val="0"/>
        </w:trPr>
        <w:tc>
          <w:tcPr>
            <w:tcBorders>
              <w:top w:color="4d3a00" w:space="0" w:sz="18" w:val="single"/>
              <w:left w:color="4d3a00" w:space="0" w:sz="18" w:val="single"/>
              <w:bottom w:color="4d3a00" w:space="0" w:sz="12" w:val="single"/>
              <w:right w:color="4d3a00" w:space="0" w:sz="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8C5">
            <w:pPr>
              <w:jc w:val="left"/>
              <w:rPr/>
            </w:pPr>
            <w:r w:rsidDel="00000000" w:rsidR="00000000" w:rsidRPr="00000000">
              <w:rPr>
                <w:rtl w:val="0"/>
              </w:rPr>
              <w:t xml:space="preserve">Property</w:t>
            </w:r>
          </w:p>
        </w:tc>
        <w:tc>
          <w:tcPr>
            <w:tcBorders>
              <w:top w:color="4d3a00" w:space="0" w:sz="18" w:val="single"/>
              <w:left w:color="4d3a00" w:space="0" w:sz="8" w:val="single"/>
              <w:bottom w:color="4d3a00" w:space="0" w:sz="12" w:val="single"/>
              <w:right w:color="4d3a00" w:space="0" w:sz="1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8C6">
            <w:pPr>
              <w:rPr/>
            </w:pPr>
            <w:r w:rsidDel="00000000" w:rsidR="00000000" w:rsidRPr="00000000">
              <w:rPr>
                <w:rtl w:val="0"/>
              </w:rPr>
              <w:t xml:space="preserve">removeCodexEntries</w:t>
            </w:r>
          </w:p>
        </w:tc>
      </w:tr>
      <w:tr>
        <w:trPr>
          <w:cantSplit w:val="0"/>
          <w:trHeight w:val="975" w:hRule="atLeast"/>
          <w:tblHeader w:val="0"/>
        </w:trPr>
        <w:tc>
          <w:tcPr>
            <w:tcBorders>
              <w:top w:color="4d3a00" w:space="0" w:sz="12" w:val="single"/>
              <w:left w:color="4d3a00" w:space="0" w:sz="18" w:val="single"/>
              <w:bottom w:color="4d3a00" w:space="0" w:sz="8" w:val="single"/>
              <w:right w:color="4d3a00" w:space="0" w:sz="8" w:val="single"/>
            </w:tcBorders>
            <w:shd w:fill="fff7e1" w:val="clear"/>
            <w:tcMar>
              <w:top w:w="100.0" w:type="dxa"/>
              <w:left w:w="100.0" w:type="dxa"/>
              <w:bottom w:w="100.0" w:type="dxa"/>
              <w:right w:w="100.0" w:type="dxa"/>
            </w:tcMar>
            <w:vAlign w:val="top"/>
          </w:tcPr>
          <w:p w:rsidR="00000000" w:rsidDel="00000000" w:rsidP="00000000" w:rsidRDefault="00000000" w:rsidRPr="00000000" w14:paraId="000008C7">
            <w:pPr>
              <w:widowControl w:val="0"/>
              <w:spacing w:line="240" w:lineRule="auto"/>
              <w:rPr/>
            </w:pPr>
            <w:r w:rsidDel="00000000" w:rsidR="00000000" w:rsidRPr="00000000">
              <w:rPr>
                <w:rtl w:val="0"/>
              </w:rPr>
              <w:t xml:space="preserve">Explanation</w:t>
            </w:r>
          </w:p>
        </w:tc>
        <w:tc>
          <w:tcPr>
            <w:tcBorders>
              <w:top w:color="4d3a00" w:space="0" w:sz="12" w:val="single"/>
              <w:left w:color="4d3a00" w:space="0" w:sz="8" w:val="single"/>
              <w:bottom w:color="4d3a00" w:space="0" w:sz="8" w:val="single"/>
              <w:right w:color="4d3a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8C8">
            <w:pPr>
              <w:rPr/>
            </w:pPr>
            <w:r w:rsidDel="00000000" w:rsidR="00000000" w:rsidRPr="00000000">
              <w:rPr>
                <w:rtl w:val="0"/>
              </w:rPr>
              <w:t xml:space="preserve">Removes the entries listed by the property in the Codex. Do note that if an entry has aspects mutated onto it, they're lost, the entry is effectively destroyed, not hidden.</w:t>
            </w:r>
          </w:p>
        </w:tc>
      </w:tr>
      <w:tr>
        <w:trPr>
          <w:cantSplit w:val="0"/>
          <w:tblHeader w:val="0"/>
        </w:trPr>
        <w:tc>
          <w:tcPr>
            <w:tcBorders>
              <w:top w:color="4d3a00" w:space="0" w:sz="8" w:val="single"/>
              <w:left w:color="4d3a00" w:space="0" w:sz="18" w:val="single"/>
              <w:bottom w:color="4d3a00" w:space="0" w:sz="12" w:val="single"/>
              <w:right w:color="4d3a00" w:space="0" w:sz="8" w:val="single"/>
            </w:tcBorders>
            <w:shd w:fill="fff7e1" w:val="clear"/>
            <w:tcMar>
              <w:top w:w="100.0" w:type="dxa"/>
              <w:left w:w="100.0" w:type="dxa"/>
              <w:bottom w:w="100.0" w:type="dxa"/>
              <w:right w:w="100.0" w:type="dxa"/>
            </w:tcMar>
            <w:vAlign w:val="top"/>
          </w:tcPr>
          <w:p w:rsidR="00000000" w:rsidDel="00000000" w:rsidP="00000000" w:rsidRDefault="00000000" w:rsidRPr="00000000" w14:paraId="000008C9">
            <w:pPr>
              <w:widowControl w:val="0"/>
              <w:spacing w:line="240" w:lineRule="auto"/>
              <w:rPr/>
            </w:pPr>
            <w:r w:rsidDel="00000000" w:rsidR="00000000" w:rsidRPr="00000000">
              <w:rPr>
                <w:rtl w:val="0"/>
              </w:rPr>
              <w:t xml:space="preserve">Default value</w:t>
            </w:r>
          </w:p>
        </w:tc>
        <w:tc>
          <w:tcPr>
            <w:tcBorders>
              <w:top w:color="4d3a00" w:space="0" w:sz="8" w:val="single"/>
              <w:left w:color="4d3a00" w:space="0" w:sz="8" w:val="single"/>
              <w:bottom w:color="4d3a00" w:space="0" w:sz="12" w:val="single"/>
              <w:right w:color="4d3a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8CA">
            <w:pPr>
              <w:widowControl w:val="0"/>
              <w:spacing w:line="240" w:lineRule="auto"/>
              <w:rPr/>
            </w:pPr>
            <w:r w:rsidDel="00000000" w:rsidR="00000000" w:rsidRPr="00000000">
              <w:rPr>
                <w:rtl w:val="0"/>
              </w:rPr>
              <w:t xml:space="preserve">[]</w:t>
            </w:r>
          </w:p>
        </w:tc>
      </w:tr>
      <w:tr>
        <w:trPr>
          <w:cantSplit w:val="0"/>
          <w:trHeight w:val="440" w:hRule="atLeast"/>
          <w:tblHeader w:val="0"/>
        </w:trPr>
        <w:tc>
          <w:tcPr>
            <w:gridSpan w:val="2"/>
            <w:tcBorders>
              <w:top w:color="4d3a00" w:space="0" w:sz="12" w:val="single"/>
              <w:left w:color="4d3a00" w:space="0" w:sz="18" w:val="single"/>
              <w:bottom w:color="4d3a00" w:space="0" w:sz="12" w:val="single"/>
              <w:right w:color="741b47" w:space="0" w:sz="1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8CB">
            <w:pPr>
              <w:widowControl w:val="0"/>
              <w:spacing w:line="240" w:lineRule="auto"/>
              <w:jc w:val="left"/>
              <w:rPr>
                <w:b w:val="1"/>
              </w:rPr>
            </w:pPr>
            <w:r w:rsidDel="00000000" w:rsidR="00000000" w:rsidRPr="00000000">
              <w:rPr>
                <w:b w:val="1"/>
                <w:rtl w:val="0"/>
              </w:rPr>
              <w:t xml:space="preserve">Examples</w:t>
            </w:r>
          </w:p>
        </w:tc>
      </w:tr>
      <w:tr>
        <w:trPr>
          <w:cantSplit w:val="0"/>
          <w:trHeight w:val="440" w:hRule="atLeast"/>
          <w:tblHeader w:val="0"/>
        </w:trPr>
        <w:tc>
          <w:tcPr>
            <w:tcBorders>
              <w:top w:color="4d3a00" w:space="0" w:sz="12" w:val="single"/>
              <w:left w:color="4d3a00" w:space="0" w:sz="18" w:val="single"/>
              <w:bottom w:color="4d3a00" w:space="0" w:sz="18" w:val="single"/>
              <w:right w:color="4d3a00" w:space="0" w:sz="18" w:val="single"/>
            </w:tcBorders>
            <w:shd w:fill="fff7e1" w:val="clear"/>
            <w:tcMar>
              <w:top w:w="100.0" w:type="dxa"/>
              <w:left w:w="100.0" w:type="dxa"/>
              <w:bottom w:w="100.0" w:type="dxa"/>
              <w:right w:w="100.0" w:type="dxa"/>
            </w:tcMar>
            <w:vAlign w:val="top"/>
          </w:tcPr>
          <w:p w:rsidR="00000000" w:rsidDel="00000000" w:rsidP="00000000" w:rsidRDefault="00000000" w:rsidRPr="00000000" w14:paraId="000008CD">
            <w:pPr>
              <w:widowControl w:val="0"/>
              <w:spacing w:line="240" w:lineRule="auto"/>
              <w:jc w:val="left"/>
              <w:rPr/>
            </w:pPr>
            <w:r w:rsidDel="00000000" w:rsidR="00000000" w:rsidRPr="00000000">
              <w:rPr>
                <w:rtl w:val="0"/>
              </w:rPr>
              <w:t xml:space="preserve">Simple use of the property</w:t>
            </w:r>
          </w:p>
        </w:tc>
        <w:tc>
          <w:tcPr>
            <w:tcBorders>
              <w:top w:color="4d3a00" w:space="0" w:sz="12" w:val="single"/>
              <w:left w:color="4d3a00" w:space="0" w:sz="18" w:val="single"/>
              <w:bottom w:color="4d3a00" w:space="0" w:sz="18" w:val="single"/>
              <w:right w:color="4d3a00" w:space="0" w:sz="18" w:val="single"/>
            </w:tcBorders>
            <w:shd w:fill="1e1e1e" w:val="clear"/>
            <w:tcMar>
              <w:top w:w="100.0" w:type="dxa"/>
              <w:left w:w="100.0" w:type="dxa"/>
              <w:bottom w:w="100.0" w:type="dxa"/>
              <w:right w:w="100.0" w:type="dxa"/>
            </w:tcMar>
            <w:vAlign w:val="top"/>
          </w:tcPr>
          <w:p w:rsidR="00000000" w:rsidDel="00000000" w:rsidP="00000000" w:rsidRDefault="00000000" w:rsidRPr="00000000" w14:paraId="000008CE">
            <w:pPr>
              <w:widowControl w:val="0"/>
              <w:shd w:fill="1e1e1e" w:val="clear"/>
              <w:spacing w:line="325.71428571428567" w:lineRule="auto"/>
              <w:jc w:val="left"/>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8CF">
            <w:pPr>
              <w:widowControl w:val="0"/>
              <w:shd w:fill="1e1e1e" w:val="clear"/>
              <w:spacing w:line="325.71428571428567" w:lineRule="auto"/>
              <w:jc w:val="left"/>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"someid"</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8D0">
            <w:pPr>
              <w:widowControl w:val="0"/>
              <w:shd w:fill="1e1e1e" w:val="clear"/>
              <w:spacing w:line="325.71428571428567" w:lineRule="auto"/>
              <w:jc w:val="left"/>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8D1">
            <w:pPr>
              <w:widowControl w:val="0"/>
              <w:shd w:fill="1e1e1e" w:val="clear"/>
              <w:spacing w:line="325.71428571428567" w:lineRule="auto"/>
              <w:jc w:val="left"/>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"removeCodexEntries"</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8D2">
            <w:pPr>
              <w:widowControl w:val="0"/>
              <w:shd w:fill="1e1e1e" w:val="clear"/>
              <w:spacing w:line="325.71428571428567" w:lineRule="auto"/>
              <w:jc w:val="left"/>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somecodexentryid</w:t>
            </w:r>
            <w:r w:rsidDel="00000000" w:rsidR="00000000" w:rsidRPr="00000000">
              <w:rPr>
                <w:rFonts w:ascii="Courier New" w:cs="Courier New" w:eastAsia="Courier New" w:hAnsi="Courier New"/>
                <w:color w:val="ce9178"/>
                <w:sz w:val="21"/>
                <w:szCs w:val="21"/>
                <w:rtl w:val="0"/>
              </w:rPr>
              <w:t xml:space="preserve">"</w:t>
            </w:r>
          </w:p>
          <w:p w:rsidR="00000000" w:rsidDel="00000000" w:rsidP="00000000" w:rsidRDefault="00000000" w:rsidRPr="00000000" w14:paraId="000008D3">
            <w:pPr>
              <w:widowControl w:val="0"/>
              <w:shd w:fill="1e1e1e" w:val="clear"/>
              <w:spacing w:line="325.71428571428567" w:lineRule="auto"/>
              <w:jc w:val="left"/>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8D4">
            <w:pPr>
              <w:widowControl w:val="0"/>
              <w:shd w:fill="1e1e1e" w:val="clear"/>
              <w:spacing w:line="325.71428571428567" w:lineRule="auto"/>
              <w:jc w:val="left"/>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tl w:val="0"/>
              </w:rPr>
            </w:r>
          </w:p>
        </w:tc>
      </w:tr>
    </w:tbl>
    <w:p w:rsidR="00000000" w:rsidDel="00000000" w:rsidP="00000000" w:rsidRDefault="00000000" w:rsidRPr="00000000" w14:paraId="000008D5">
      <w:pPr>
        <w:pStyle w:val="Heading4"/>
        <w:ind w:left="0" w:firstLine="0"/>
        <w:rPr/>
      </w:pPr>
      <w:bookmarkStart w:colFirst="0" w:colLast="0" w:name="_oxfjvblsdo1" w:id="226"/>
      <w:bookmarkEnd w:id="226"/>
      <w:r w:rsidDel="00000000" w:rsidR="00000000" w:rsidRPr="00000000">
        <w:rPr>
          <w:color w:val="000000"/>
          <w:sz w:val="24"/>
          <w:szCs w:val="24"/>
          <w:rtl w:val="0"/>
        </w:rPr>
        <w:t xml:space="preserve">📖</w:t>
      </w:r>
      <w:r w:rsidDel="00000000" w:rsidR="00000000" w:rsidRPr="00000000">
        <w:rPr>
          <w:rtl w:val="0"/>
        </w:rPr>
        <w:t xml:space="preserve"> Update Codex Entries</w:t>
      </w:r>
    </w:p>
    <w:tbl>
      <w:tblPr>
        <w:tblStyle w:val="Table12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20"/>
        <w:gridCol w:w="7740"/>
        <w:tblGridChange w:id="0">
          <w:tblGrid>
            <w:gridCol w:w="1620"/>
            <w:gridCol w:w="7740"/>
          </w:tblGrid>
        </w:tblGridChange>
      </w:tblGrid>
      <w:tr>
        <w:trPr>
          <w:cantSplit w:val="0"/>
          <w:trHeight w:val="165" w:hRule="atLeast"/>
          <w:tblHeader w:val="0"/>
        </w:trPr>
        <w:tc>
          <w:tcPr>
            <w:tcBorders>
              <w:top w:color="4d3a00" w:space="0" w:sz="18" w:val="single"/>
              <w:left w:color="4d3a00" w:space="0" w:sz="18" w:val="single"/>
              <w:bottom w:color="4d3a00" w:space="0" w:sz="12" w:val="single"/>
              <w:right w:color="4d3a00" w:space="0" w:sz="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8D6">
            <w:pPr>
              <w:jc w:val="left"/>
              <w:rPr/>
            </w:pPr>
            <w:r w:rsidDel="00000000" w:rsidR="00000000" w:rsidRPr="00000000">
              <w:rPr>
                <w:rtl w:val="0"/>
              </w:rPr>
              <w:t xml:space="preserve">Property</w:t>
            </w:r>
          </w:p>
        </w:tc>
        <w:tc>
          <w:tcPr>
            <w:tcBorders>
              <w:top w:color="4d3a00" w:space="0" w:sz="18" w:val="single"/>
              <w:left w:color="4d3a00" w:space="0" w:sz="8" w:val="single"/>
              <w:bottom w:color="4d3a00" w:space="0" w:sz="12" w:val="single"/>
              <w:right w:color="4d3a00" w:space="0" w:sz="1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8D7">
            <w:pPr>
              <w:rPr/>
            </w:pPr>
            <w:r w:rsidDel="00000000" w:rsidR="00000000" w:rsidRPr="00000000">
              <w:rPr>
                <w:rtl w:val="0"/>
              </w:rPr>
              <w:t xml:space="preserve">updateCodexEntries</w:t>
            </w:r>
          </w:p>
        </w:tc>
      </w:tr>
      <w:tr>
        <w:trPr>
          <w:cantSplit w:val="0"/>
          <w:trHeight w:val="975" w:hRule="atLeast"/>
          <w:tblHeader w:val="0"/>
        </w:trPr>
        <w:tc>
          <w:tcPr>
            <w:tcBorders>
              <w:top w:color="4d3a00" w:space="0" w:sz="12" w:val="single"/>
              <w:left w:color="4d3a00" w:space="0" w:sz="18" w:val="single"/>
              <w:bottom w:color="4d3a00" w:space="0" w:sz="8" w:val="single"/>
              <w:right w:color="4d3a00" w:space="0" w:sz="8" w:val="single"/>
            </w:tcBorders>
            <w:shd w:fill="fff7e1" w:val="clear"/>
            <w:tcMar>
              <w:top w:w="100.0" w:type="dxa"/>
              <w:left w:w="100.0" w:type="dxa"/>
              <w:bottom w:w="100.0" w:type="dxa"/>
              <w:right w:w="100.0" w:type="dxa"/>
            </w:tcMar>
            <w:vAlign w:val="top"/>
          </w:tcPr>
          <w:p w:rsidR="00000000" w:rsidDel="00000000" w:rsidP="00000000" w:rsidRDefault="00000000" w:rsidRPr="00000000" w14:paraId="000008D8">
            <w:pPr>
              <w:widowControl w:val="0"/>
              <w:spacing w:line="240" w:lineRule="auto"/>
              <w:rPr/>
            </w:pPr>
            <w:r w:rsidDel="00000000" w:rsidR="00000000" w:rsidRPr="00000000">
              <w:rPr>
                <w:rtl w:val="0"/>
              </w:rPr>
              <w:t xml:space="preserve">Explanation</w:t>
            </w:r>
          </w:p>
        </w:tc>
        <w:tc>
          <w:tcPr>
            <w:tcBorders>
              <w:top w:color="4d3a00" w:space="0" w:sz="12" w:val="single"/>
              <w:left w:color="4d3a00" w:space="0" w:sz="8" w:val="single"/>
              <w:bottom w:color="4d3a00" w:space="0" w:sz="8" w:val="single"/>
              <w:right w:color="4d3a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8D9">
            <w:pPr>
              <w:rPr/>
            </w:pPr>
            <w:r w:rsidDel="00000000" w:rsidR="00000000" w:rsidRPr="00000000">
              <w:rPr>
                <w:rtl w:val="0"/>
              </w:rPr>
              <w:t xml:space="preserve">Adds and removes aspects onto codex entries. If the entry already has an aspect, it isn't added again.</w:t>
            </w:r>
          </w:p>
          <w:p w:rsidR="00000000" w:rsidDel="00000000" w:rsidP="00000000" w:rsidRDefault="00000000" w:rsidRPr="00000000" w14:paraId="000008DA">
            <w:pPr>
              <w:rPr/>
            </w:pPr>
            <w:r w:rsidDel="00000000" w:rsidR="00000000" w:rsidRPr="00000000">
              <w:rPr>
                <w:rtl w:val="0"/>
              </w:rPr>
              <w:t xml:space="preserve">The property is an object. Each key is an entry id, each associated value is an object describing the changes. It can contain the properties add, remove, and unlock. They're all optional.</w:t>
            </w:r>
          </w:p>
          <w:p w:rsidR="00000000" w:rsidDel="00000000" w:rsidP="00000000" w:rsidRDefault="00000000" w:rsidRPr="00000000" w14:paraId="000008DB">
            <w:pPr>
              <w:numPr>
                <w:ilvl w:val="0"/>
                <w:numId w:val="3"/>
              </w:numPr>
              <w:ind w:left="720" w:hanging="360"/>
              <w:rPr>
                <w:u w:val="none"/>
              </w:rPr>
            </w:pPr>
            <w:r w:rsidDel="00000000" w:rsidR="00000000" w:rsidRPr="00000000">
              <w:rPr>
                <w:rtl w:val="0"/>
              </w:rPr>
              <w:t xml:space="preserve">add is a list of aspects to mutate onto the entry</w:t>
            </w:r>
          </w:p>
          <w:p w:rsidR="00000000" w:rsidDel="00000000" w:rsidP="00000000" w:rsidRDefault="00000000" w:rsidRPr="00000000" w14:paraId="000008DC">
            <w:pPr>
              <w:numPr>
                <w:ilvl w:val="0"/>
                <w:numId w:val="3"/>
              </w:numPr>
              <w:ind w:left="720" w:hanging="360"/>
              <w:rPr>
                <w:u w:val="none"/>
              </w:rPr>
            </w:pPr>
            <w:r w:rsidDel="00000000" w:rsidR="00000000" w:rsidRPr="00000000">
              <w:rPr>
                <w:rtl w:val="0"/>
              </w:rPr>
              <w:t xml:space="preserve">remove is a list of aspects to remove from the mutations of the entry</w:t>
            </w:r>
          </w:p>
          <w:p w:rsidR="00000000" w:rsidDel="00000000" w:rsidP="00000000" w:rsidRDefault="00000000" w:rsidRPr="00000000" w14:paraId="000008DD">
            <w:pPr>
              <w:numPr>
                <w:ilvl w:val="0"/>
                <w:numId w:val="3"/>
              </w:numPr>
              <w:ind w:left="720" w:hanging="360"/>
              <w:rPr>
                <w:u w:val="none"/>
              </w:rPr>
            </w:pPr>
            <w:r w:rsidDel="00000000" w:rsidR="00000000" w:rsidRPr="00000000">
              <w:rPr>
                <w:rtl w:val="0"/>
              </w:rPr>
              <w:t xml:space="preserve">unlock is a boolean property. Defaults to false. When set to true, if the entry wasn't already unlocked, it is unlocked before updates are applied. If it is set to false, and the entry isn't already unlocked when updateCodexEntries is executed, the update isn't applied.</w:t>
            </w:r>
          </w:p>
        </w:tc>
      </w:tr>
      <w:tr>
        <w:trPr>
          <w:cantSplit w:val="0"/>
          <w:tblHeader w:val="0"/>
        </w:trPr>
        <w:tc>
          <w:tcPr>
            <w:tcBorders>
              <w:top w:color="4d3a00" w:space="0" w:sz="8" w:val="single"/>
              <w:left w:color="4d3a00" w:space="0" w:sz="18" w:val="single"/>
              <w:bottom w:color="4d3a00" w:space="0" w:sz="12" w:val="single"/>
              <w:right w:color="4d3a00" w:space="0" w:sz="8" w:val="single"/>
            </w:tcBorders>
            <w:shd w:fill="fff7e1" w:val="clear"/>
            <w:tcMar>
              <w:top w:w="100.0" w:type="dxa"/>
              <w:left w:w="100.0" w:type="dxa"/>
              <w:bottom w:w="100.0" w:type="dxa"/>
              <w:right w:w="100.0" w:type="dxa"/>
            </w:tcMar>
            <w:vAlign w:val="top"/>
          </w:tcPr>
          <w:p w:rsidR="00000000" w:rsidDel="00000000" w:rsidP="00000000" w:rsidRDefault="00000000" w:rsidRPr="00000000" w14:paraId="000008DE">
            <w:pPr>
              <w:widowControl w:val="0"/>
              <w:spacing w:line="240" w:lineRule="auto"/>
              <w:rPr/>
            </w:pPr>
            <w:r w:rsidDel="00000000" w:rsidR="00000000" w:rsidRPr="00000000">
              <w:rPr>
                <w:rtl w:val="0"/>
              </w:rPr>
              <w:t xml:space="preserve">Default value</w:t>
            </w:r>
          </w:p>
        </w:tc>
        <w:tc>
          <w:tcPr>
            <w:tcBorders>
              <w:top w:color="4d3a00" w:space="0" w:sz="8" w:val="single"/>
              <w:left w:color="4d3a00" w:space="0" w:sz="8" w:val="single"/>
              <w:bottom w:color="4d3a00" w:space="0" w:sz="12" w:val="single"/>
              <w:right w:color="4d3a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8DF">
            <w:pPr>
              <w:widowControl w:val="0"/>
              <w:spacing w:line="240" w:lineRule="auto"/>
              <w:rPr/>
            </w:pPr>
            <w:r w:rsidDel="00000000" w:rsidR="00000000" w:rsidRPr="00000000">
              <w:rPr>
                <w:rtl w:val="0"/>
              </w:rPr>
              <w:t xml:space="preserve">{}</w:t>
            </w:r>
          </w:p>
        </w:tc>
      </w:tr>
      <w:tr>
        <w:trPr>
          <w:cantSplit w:val="0"/>
          <w:trHeight w:val="440" w:hRule="atLeast"/>
          <w:tblHeader w:val="0"/>
        </w:trPr>
        <w:tc>
          <w:tcPr>
            <w:gridSpan w:val="2"/>
            <w:tcBorders>
              <w:top w:color="4d3a00" w:space="0" w:sz="12" w:val="single"/>
              <w:left w:color="4d3a00" w:space="0" w:sz="18" w:val="single"/>
              <w:bottom w:color="4d3a00" w:space="0" w:sz="12" w:val="single"/>
              <w:right w:color="741b47" w:space="0" w:sz="1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8E0">
            <w:pPr>
              <w:widowControl w:val="0"/>
              <w:spacing w:line="240" w:lineRule="auto"/>
              <w:jc w:val="left"/>
              <w:rPr>
                <w:b w:val="1"/>
              </w:rPr>
            </w:pPr>
            <w:r w:rsidDel="00000000" w:rsidR="00000000" w:rsidRPr="00000000">
              <w:rPr>
                <w:b w:val="1"/>
                <w:rtl w:val="0"/>
              </w:rPr>
              <w:t xml:space="preserve">Examples</w:t>
            </w:r>
          </w:p>
        </w:tc>
      </w:tr>
      <w:tr>
        <w:trPr>
          <w:cantSplit w:val="0"/>
          <w:trHeight w:val="440" w:hRule="atLeast"/>
          <w:tblHeader w:val="0"/>
        </w:trPr>
        <w:tc>
          <w:tcPr>
            <w:tcBorders>
              <w:top w:color="4d3a00" w:space="0" w:sz="12" w:val="single"/>
              <w:left w:color="4d3a00" w:space="0" w:sz="18" w:val="single"/>
              <w:bottom w:color="4d3a00" w:space="0" w:sz="18" w:val="single"/>
              <w:right w:color="4d3a00" w:space="0" w:sz="18" w:val="single"/>
            </w:tcBorders>
            <w:shd w:fill="fff7e1" w:val="clear"/>
            <w:tcMar>
              <w:top w:w="100.0" w:type="dxa"/>
              <w:left w:w="100.0" w:type="dxa"/>
              <w:bottom w:w="100.0" w:type="dxa"/>
              <w:right w:w="100.0" w:type="dxa"/>
            </w:tcMar>
            <w:vAlign w:val="top"/>
          </w:tcPr>
          <w:p w:rsidR="00000000" w:rsidDel="00000000" w:rsidP="00000000" w:rsidRDefault="00000000" w:rsidRPr="00000000" w14:paraId="000008E2">
            <w:pPr>
              <w:widowControl w:val="0"/>
              <w:spacing w:line="240" w:lineRule="auto"/>
              <w:jc w:val="left"/>
              <w:rPr/>
            </w:pPr>
            <w:r w:rsidDel="00000000" w:rsidR="00000000" w:rsidRPr="00000000">
              <w:rPr>
                <w:rtl w:val="0"/>
              </w:rPr>
              <w:t xml:space="preserve">Simple use of the property</w:t>
            </w:r>
          </w:p>
        </w:tc>
        <w:tc>
          <w:tcPr>
            <w:tcBorders>
              <w:top w:color="4d3a00" w:space="0" w:sz="12" w:val="single"/>
              <w:left w:color="4d3a00" w:space="0" w:sz="18" w:val="single"/>
              <w:bottom w:color="4d3a00" w:space="0" w:sz="18" w:val="single"/>
              <w:right w:color="4d3a00" w:space="0" w:sz="18" w:val="single"/>
            </w:tcBorders>
            <w:shd w:fill="1e1e1e" w:val="clear"/>
            <w:tcMar>
              <w:top w:w="100.0" w:type="dxa"/>
              <w:left w:w="100.0" w:type="dxa"/>
              <w:bottom w:w="100.0" w:type="dxa"/>
              <w:right w:w="100.0" w:type="dxa"/>
            </w:tcMar>
            <w:vAlign w:val="top"/>
          </w:tcPr>
          <w:p w:rsidR="00000000" w:rsidDel="00000000" w:rsidP="00000000" w:rsidRDefault="00000000" w:rsidRPr="00000000" w14:paraId="000008E3">
            <w:pPr>
              <w:widowControl w:val="0"/>
              <w:shd w:fill="1e1e1e" w:val="clear"/>
              <w:spacing w:line="325.71428571428567" w:lineRule="auto"/>
              <w:jc w:val="left"/>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8E4">
            <w:pPr>
              <w:widowControl w:val="0"/>
              <w:shd w:fill="1e1e1e" w:val="clear"/>
              <w:spacing w:line="325.71428571428567" w:lineRule="auto"/>
              <w:jc w:val="left"/>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"someid"</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8E5">
            <w:pPr>
              <w:widowControl w:val="0"/>
              <w:shd w:fill="1e1e1e" w:val="clear"/>
              <w:spacing w:line="325.71428571428567" w:lineRule="auto"/>
              <w:jc w:val="left"/>
              <w:rPr>
                <w:rFonts w:ascii="Courier New" w:cs="Courier New" w:eastAsia="Courier New" w:hAnsi="Courier New"/>
                <w:color w:val="f44747"/>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f44747"/>
                <w:sz w:val="21"/>
                <w:szCs w:val="21"/>
                <w:rtl w:val="0"/>
              </w:rPr>
              <w:t xml:space="preserve">...</w:t>
            </w:r>
          </w:p>
          <w:p w:rsidR="00000000" w:rsidDel="00000000" w:rsidP="00000000" w:rsidRDefault="00000000" w:rsidRPr="00000000" w14:paraId="000008E6">
            <w:pPr>
              <w:widowControl w:val="0"/>
              <w:shd w:fill="1e1e1e" w:val="clear"/>
              <w:spacing w:line="325.71428571428567" w:lineRule="auto"/>
              <w:jc w:val="left"/>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"updateCodexEntries"</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8E7">
            <w:pPr>
              <w:widowControl w:val="0"/>
              <w:shd w:fill="1e1e1e" w:val="clear"/>
              <w:spacing w:line="325.71428571428567" w:lineRule="auto"/>
              <w:jc w:val="left"/>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somecodexentryid</w:t>
            </w:r>
            <w:r w:rsidDel="00000000" w:rsidR="00000000" w:rsidRPr="00000000">
              <w:rPr>
                <w:rFonts w:ascii="Courier New" w:cs="Courier New" w:eastAsia="Courier New" w:hAnsi="Courier New"/>
                <w:color w:val="9cdcfe"/>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8E8">
            <w:pPr>
              <w:widowControl w:val="0"/>
              <w:shd w:fill="1e1e1e" w:val="clear"/>
              <w:spacing w:line="325.71428571428567" w:lineRule="auto"/>
              <w:jc w:val="left"/>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"add"</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8E9">
            <w:pPr>
              <w:widowControl w:val="0"/>
              <w:shd w:fill="1e1e1e" w:val="clear"/>
              <w:spacing w:line="325.71428571428567" w:lineRule="auto"/>
              <w:jc w:val="left"/>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someaspecttoadd</w:t>
            </w:r>
            <w:r w:rsidDel="00000000" w:rsidR="00000000" w:rsidRPr="00000000">
              <w:rPr>
                <w:rFonts w:ascii="Courier New" w:cs="Courier New" w:eastAsia="Courier New" w:hAnsi="Courier New"/>
                <w:color w:val="ce9178"/>
                <w:sz w:val="21"/>
                <w:szCs w:val="21"/>
                <w:rtl w:val="0"/>
              </w:rPr>
              <w:t xml:space="preserve">"</w:t>
            </w:r>
          </w:p>
          <w:p w:rsidR="00000000" w:rsidDel="00000000" w:rsidP="00000000" w:rsidRDefault="00000000" w:rsidRPr="00000000" w14:paraId="000008EA">
            <w:pPr>
              <w:widowControl w:val="0"/>
              <w:shd w:fill="1e1e1e" w:val="clear"/>
              <w:spacing w:line="325.71428571428567" w:lineRule="auto"/>
              <w:jc w:val="left"/>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8EB">
            <w:pPr>
              <w:widowControl w:val="0"/>
              <w:shd w:fill="1e1e1e" w:val="clear"/>
              <w:spacing w:line="325.71428571428567" w:lineRule="auto"/>
              <w:jc w:val="left"/>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"remove"</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8EC">
            <w:pPr>
              <w:widowControl w:val="0"/>
              <w:shd w:fill="1e1e1e" w:val="clear"/>
              <w:spacing w:line="325.71428571428567" w:lineRule="auto"/>
              <w:jc w:val="left"/>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someaspecttoremove</w:t>
            </w:r>
            <w:r w:rsidDel="00000000" w:rsidR="00000000" w:rsidRPr="00000000">
              <w:rPr>
                <w:rFonts w:ascii="Courier New" w:cs="Courier New" w:eastAsia="Courier New" w:hAnsi="Courier New"/>
                <w:color w:val="ce9178"/>
                <w:sz w:val="21"/>
                <w:szCs w:val="21"/>
                <w:rtl w:val="0"/>
              </w:rPr>
              <w:t xml:space="preserve">"</w:t>
            </w:r>
          </w:p>
          <w:p w:rsidR="00000000" w:rsidDel="00000000" w:rsidP="00000000" w:rsidRDefault="00000000" w:rsidRPr="00000000" w14:paraId="000008ED">
            <w:pPr>
              <w:widowControl w:val="0"/>
              <w:shd w:fill="1e1e1e" w:val="clear"/>
              <w:spacing w:line="325.71428571428567" w:lineRule="auto"/>
              <w:jc w:val="left"/>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8EE">
            <w:pPr>
              <w:widowControl w:val="0"/>
              <w:shd w:fill="1e1e1e" w:val="clear"/>
              <w:spacing w:line="325.71428571428567" w:lineRule="auto"/>
              <w:jc w:val="left"/>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"unlock"</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true</w:t>
            </w:r>
          </w:p>
          <w:p w:rsidR="00000000" w:rsidDel="00000000" w:rsidP="00000000" w:rsidRDefault="00000000" w:rsidRPr="00000000" w14:paraId="000008EF">
            <w:pPr>
              <w:widowControl w:val="0"/>
              <w:shd w:fill="1e1e1e" w:val="clear"/>
              <w:spacing w:line="325.71428571428567" w:lineRule="auto"/>
              <w:jc w:val="left"/>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8F0">
            <w:pPr>
              <w:widowControl w:val="0"/>
              <w:shd w:fill="1e1e1e" w:val="clear"/>
              <w:spacing w:line="325.71428571428567" w:lineRule="auto"/>
              <w:jc w:val="left"/>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8F1">
            <w:pPr>
              <w:widowControl w:val="0"/>
              <w:shd w:fill="1e1e1e" w:val="clear"/>
              <w:spacing w:line="325.71428571428567" w:lineRule="auto"/>
              <w:jc w:val="left"/>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tc>
      </w:tr>
    </w:tbl>
    <w:p w:rsidR="00000000" w:rsidDel="00000000" w:rsidP="00000000" w:rsidRDefault="00000000" w:rsidRPr="00000000" w14:paraId="000008F2">
      <w:pPr>
        <w:pStyle w:val="Heading4"/>
        <w:rPr/>
      </w:pPr>
      <w:bookmarkStart w:colFirst="0" w:colLast="0" w:name="_527vgxdv65kd" w:id="227"/>
      <w:bookmarkEnd w:id="227"/>
      <w:r w:rsidDel="00000000" w:rsidR="00000000" w:rsidRPr="00000000">
        <w:rPr>
          <w:rtl w:val="0"/>
        </w:rPr>
      </w:r>
    </w:p>
    <w:p w:rsidR="00000000" w:rsidDel="00000000" w:rsidP="00000000" w:rsidRDefault="00000000" w:rsidRPr="00000000" w14:paraId="000008F3">
      <w:pPr>
        <w:pageBreakBefore w:val="0"/>
        <w:ind w:left="0" w:firstLine="0"/>
        <w:rPr>
          <w:rFonts w:ascii="Philosopher" w:cs="Philosopher" w:eastAsia="Philosopher" w:hAnsi="Philosopher"/>
        </w:rPr>
      </w:pPr>
      <w:r w:rsidDel="00000000" w:rsidR="00000000" w:rsidRPr="00000000">
        <w:br w:type="page"/>
      </w:r>
      <w:r w:rsidDel="00000000" w:rsidR="00000000" w:rsidRPr="00000000">
        <w:rPr>
          <w:rtl w:val="0"/>
        </w:rPr>
      </w:r>
    </w:p>
    <w:p w:rsidR="00000000" w:rsidDel="00000000" w:rsidP="00000000" w:rsidRDefault="00000000" w:rsidRPr="00000000" w14:paraId="000008F4">
      <w:pPr>
        <w:pStyle w:val="Heading2"/>
        <w:pageBreakBefore w:val="0"/>
        <w:rPr>
          <w:rFonts w:ascii="Philosopher" w:cs="Philosopher" w:eastAsia="Philosopher" w:hAnsi="Philosopher"/>
        </w:rPr>
      </w:pPr>
      <w:bookmarkStart w:colFirst="0" w:colLast="0" w:name="_3bh1bu6ozu30" w:id="228"/>
      <w:bookmarkEnd w:id="228"/>
      <w:r w:rsidDel="00000000" w:rsidR="00000000" w:rsidRPr="00000000">
        <w:rPr>
          <w:rFonts w:ascii="Philosopher" w:cs="Philosopher" w:eastAsia="Philosopher" w:hAnsi="Philosopher"/>
          <w:rtl w:val="0"/>
        </w:rPr>
        <w:t xml:space="preserve">Slots</w:t>
      </w:r>
    </w:p>
    <w:p w:rsidR="00000000" w:rsidDel="00000000" w:rsidP="00000000" w:rsidRDefault="00000000" w:rsidRPr="00000000" w14:paraId="000008F5">
      <w:pPr>
        <w:pStyle w:val="Heading3"/>
        <w:pageBreakBefore w:val="0"/>
        <w:rPr/>
      </w:pPr>
      <w:bookmarkStart w:colFirst="0" w:colLast="0" w:name="_f0zl9cqkswpm" w:id="229"/>
      <w:bookmarkEnd w:id="229"/>
      <w:r w:rsidDel="00000000" w:rsidR="00000000" w:rsidRPr="00000000">
        <w:rPr>
          <w:rtl w:val="0"/>
        </w:rPr>
        <w:t xml:space="preserve">Description</w:t>
      </w:r>
    </w:p>
    <w:p w:rsidR="00000000" w:rsidDel="00000000" w:rsidP="00000000" w:rsidRDefault="00000000" w:rsidRPr="00000000" w14:paraId="000008F6">
      <w:pPr>
        <w:pageBreakBefore w:val="0"/>
        <w:rPr/>
      </w:pPr>
      <w:r w:rsidDel="00000000" w:rsidR="00000000" w:rsidRPr="00000000">
        <w:rPr>
          <w:rtl w:val="0"/>
        </w:rPr>
        <w:t xml:space="preserve">Slots are...slots, defined by elements, Verbs or recipes. They act as filters, giving the possibility to put cards into them, if they match their requirements.</w:t>
      </w:r>
    </w:p>
    <w:p w:rsidR="00000000" w:rsidDel="00000000" w:rsidP="00000000" w:rsidRDefault="00000000" w:rsidRPr="00000000" w14:paraId="000008F7">
      <w:pPr>
        <w:pStyle w:val="Heading3"/>
        <w:pageBreakBefore w:val="0"/>
        <w:rPr/>
      </w:pPr>
      <w:bookmarkStart w:colFirst="0" w:colLast="0" w:name="_m6kxf47ns3p0" w:id="230"/>
      <w:bookmarkEnd w:id="230"/>
      <w:r w:rsidDel="00000000" w:rsidR="00000000" w:rsidRPr="00000000">
        <w:rPr>
          <w:rtl w:val="0"/>
        </w:rPr>
        <w:t xml:space="preserve">Properties of Slots</w:t>
      </w:r>
      <w:r w:rsidDel="00000000" w:rsidR="00000000" w:rsidRPr="00000000">
        <w:rPr>
          <w:rtl w:val="0"/>
        </w:rPr>
      </w:r>
    </w:p>
    <w:p w:rsidR="00000000" w:rsidDel="00000000" w:rsidP="00000000" w:rsidRDefault="00000000" w:rsidRPr="00000000" w14:paraId="000008F8">
      <w:pPr>
        <w:pStyle w:val="Heading4"/>
        <w:rPr/>
      </w:pPr>
      <w:bookmarkStart w:colFirst="0" w:colLast="0" w:name="_s96u435v3bqu" w:id="231"/>
      <w:bookmarkEnd w:id="231"/>
      <w:r w:rsidDel="00000000" w:rsidR="00000000" w:rsidRPr="00000000">
        <w:rPr>
          <w:rtl w:val="0"/>
        </w:rPr>
        <w:t xml:space="preserve">Slot ID</w:t>
      </w:r>
    </w:p>
    <w:tbl>
      <w:tblPr>
        <w:tblStyle w:val="Table12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20"/>
        <w:gridCol w:w="7740"/>
        <w:tblGridChange w:id="0">
          <w:tblGrid>
            <w:gridCol w:w="1620"/>
            <w:gridCol w:w="7740"/>
          </w:tblGrid>
        </w:tblGridChange>
      </w:tblGrid>
      <w:tr>
        <w:trPr>
          <w:cantSplit w:val="0"/>
          <w:trHeight w:val="75" w:hRule="atLeast"/>
          <w:tblHeader w:val="0"/>
        </w:trPr>
        <w:tc>
          <w:tcPr>
            <w:tcBorders>
              <w:top w:color="4d3a00" w:space="0" w:sz="18" w:val="single"/>
              <w:left w:color="4d3a00" w:space="0" w:sz="18" w:val="single"/>
              <w:bottom w:color="4d3a00" w:space="0" w:sz="12" w:val="single"/>
              <w:right w:color="4d3a00" w:space="0" w:sz="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8F9">
            <w:pPr>
              <w:jc w:val="left"/>
              <w:rPr>
                <w:sz w:val="22"/>
                <w:szCs w:val="22"/>
              </w:rPr>
            </w:pPr>
            <w:r w:rsidDel="00000000" w:rsidR="00000000" w:rsidRPr="00000000">
              <w:rPr>
                <w:sz w:val="22"/>
                <w:szCs w:val="22"/>
                <w:rtl w:val="0"/>
              </w:rPr>
              <w:t xml:space="preserve">Property name</w:t>
            </w:r>
          </w:p>
        </w:tc>
        <w:tc>
          <w:tcPr>
            <w:tcBorders>
              <w:top w:color="4d3a00" w:space="0" w:sz="18" w:val="single"/>
              <w:left w:color="4d3a00" w:space="0" w:sz="8" w:val="single"/>
              <w:bottom w:color="4d3a00" w:space="0" w:sz="12" w:val="single"/>
              <w:right w:color="4d3a00" w:space="0" w:sz="1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8FA">
            <w:pPr>
              <w:jc w:val="left"/>
              <w:rPr/>
            </w:pPr>
            <w:r w:rsidDel="00000000" w:rsidR="00000000" w:rsidRPr="00000000">
              <w:rPr>
                <w:rtl w:val="0"/>
              </w:rPr>
              <w:t xml:space="preserve">id</w:t>
            </w:r>
            <w:r w:rsidDel="00000000" w:rsidR="00000000" w:rsidRPr="00000000">
              <w:rPr>
                <w:rtl w:val="0"/>
              </w:rPr>
            </w:r>
          </w:p>
        </w:tc>
      </w:tr>
      <w:tr>
        <w:trPr>
          <w:cantSplit w:val="0"/>
          <w:trHeight w:val="870" w:hRule="atLeast"/>
          <w:tblHeader w:val="0"/>
        </w:trPr>
        <w:tc>
          <w:tcPr>
            <w:tcBorders>
              <w:top w:color="4d3a00" w:space="0" w:sz="12" w:val="single"/>
              <w:left w:color="4d3a00" w:space="0" w:sz="18" w:val="single"/>
              <w:bottom w:color="4d3a00" w:space="0" w:sz="8" w:val="single"/>
              <w:right w:color="4d3a00" w:space="0" w:sz="8" w:val="single"/>
            </w:tcBorders>
            <w:shd w:fill="fff7e1" w:val="clear"/>
            <w:tcMar>
              <w:top w:w="100.0" w:type="dxa"/>
              <w:left w:w="100.0" w:type="dxa"/>
              <w:bottom w:w="100.0" w:type="dxa"/>
              <w:right w:w="100.0" w:type="dxa"/>
            </w:tcMar>
            <w:vAlign w:val="top"/>
          </w:tcPr>
          <w:p w:rsidR="00000000" w:rsidDel="00000000" w:rsidP="00000000" w:rsidRDefault="00000000" w:rsidRPr="00000000" w14:paraId="000008FB">
            <w:pPr>
              <w:widowControl w:val="0"/>
              <w:spacing w:line="240" w:lineRule="auto"/>
              <w:rPr/>
            </w:pPr>
            <w:r w:rsidDel="00000000" w:rsidR="00000000" w:rsidRPr="00000000">
              <w:rPr>
                <w:rtl w:val="0"/>
              </w:rPr>
              <w:t xml:space="preserve">Explanation</w:t>
            </w:r>
          </w:p>
        </w:tc>
        <w:tc>
          <w:tcPr>
            <w:tcBorders>
              <w:top w:color="4d3a00" w:space="0" w:sz="12" w:val="single"/>
              <w:left w:color="4d3a00" w:space="0" w:sz="8" w:val="single"/>
              <w:bottom w:color="4d3a00" w:space="0" w:sz="8" w:val="single"/>
              <w:right w:color="4d3a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8FC">
            <w:pPr>
              <w:rPr/>
            </w:pPr>
            <w:r w:rsidDel="00000000" w:rsidR="00000000" w:rsidRPr="00000000">
              <w:rPr>
                <w:rtl w:val="0"/>
              </w:rPr>
              <w:t xml:space="preserve">Slots all have an ID; they will not display without one. </w:t>
            </w:r>
            <w:r w:rsidDel="00000000" w:rsidR="00000000" w:rsidRPr="00000000">
              <w:rPr>
                <w:b w:val="1"/>
                <w:rtl w:val="0"/>
              </w:rPr>
              <w:t xml:space="preserve">It must be unique</w:t>
            </w:r>
            <w:r w:rsidDel="00000000" w:rsidR="00000000" w:rsidRPr="00000000">
              <w:rPr>
                <w:rtl w:val="0"/>
              </w:rPr>
              <w:t xml:space="preserve"> in the event that there are multiple slots on the same element, otherwise they will merge and only appear once.</w:t>
            </w:r>
          </w:p>
        </w:tc>
      </w:tr>
      <w:tr>
        <w:trPr>
          <w:cantSplit w:val="0"/>
          <w:tblHeader w:val="0"/>
        </w:trPr>
        <w:tc>
          <w:tcPr>
            <w:tcBorders>
              <w:top w:color="4d3a00" w:space="0" w:sz="8" w:val="single"/>
              <w:left w:color="4d3a00" w:space="0" w:sz="18" w:val="single"/>
              <w:bottom w:color="4d3a00" w:space="0" w:sz="12" w:val="single"/>
              <w:right w:color="4d3a00" w:space="0" w:sz="8" w:val="single"/>
            </w:tcBorders>
            <w:shd w:fill="fff7e1" w:val="clear"/>
            <w:tcMar>
              <w:top w:w="100.0" w:type="dxa"/>
              <w:left w:w="100.0" w:type="dxa"/>
              <w:bottom w:w="100.0" w:type="dxa"/>
              <w:right w:w="100.0" w:type="dxa"/>
            </w:tcMar>
            <w:vAlign w:val="top"/>
          </w:tcPr>
          <w:p w:rsidR="00000000" w:rsidDel="00000000" w:rsidP="00000000" w:rsidRDefault="00000000" w:rsidRPr="00000000" w14:paraId="000008FD">
            <w:pPr>
              <w:widowControl w:val="0"/>
              <w:spacing w:line="240" w:lineRule="auto"/>
              <w:rPr/>
            </w:pPr>
            <w:r w:rsidDel="00000000" w:rsidR="00000000" w:rsidRPr="00000000">
              <w:rPr>
                <w:rtl w:val="0"/>
              </w:rPr>
              <w:t xml:space="preserve">Default value</w:t>
            </w:r>
          </w:p>
        </w:tc>
        <w:tc>
          <w:tcPr>
            <w:tcBorders>
              <w:top w:color="4d3a00" w:space="0" w:sz="8" w:val="single"/>
              <w:left w:color="4d3a00" w:space="0" w:sz="8" w:val="single"/>
              <w:bottom w:color="4d3a00" w:space="0" w:sz="12" w:val="single"/>
              <w:right w:color="4d3a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8FE">
            <w:pPr>
              <w:widowControl w:val="0"/>
              <w:spacing w:line="240" w:lineRule="auto"/>
              <w:rPr>
                <w:b w:val="1"/>
              </w:rPr>
            </w:pPr>
            <w:r w:rsidDel="00000000" w:rsidR="00000000" w:rsidRPr="00000000">
              <w:rPr>
                <w:rtl w:val="0"/>
              </w:rPr>
              <w:t xml:space="preserve">No default value. </w:t>
            </w:r>
            <w:r w:rsidDel="00000000" w:rsidR="00000000" w:rsidRPr="00000000">
              <w:rPr>
                <w:b w:val="1"/>
                <w:rtl w:val="0"/>
              </w:rPr>
              <w:t xml:space="preserve">This property is mandatory.</w:t>
            </w:r>
          </w:p>
        </w:tc>
      </w:tr>
      <w:tr>
        <w:trPr>
          <w:cantSplit w:val="0"/>
          <w:trHeight w:val="440" w:hRule="atLeast"/>
          <w:tblHeader w:val="0"/>
        </w:trPr>
        <w:tc>
          <w:tcPr>
            <w:gridSpan w:val="2"/>
            <w:tcBorders>
              <w:top w:color="4d3a00" w:space="0" w:sz="12" w:val="single"/>
              <w:left w:color="4d3a00" w:space="0" w:sz="18" w:val="single"/>
              <w:bottom w:color="4d3a00" w:space="0" w:sz="12" w:val="single"/>
              <w:right w:color="741b47" w:space="0" w:sz="1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8FF">
            <w:pPr>
              <w:widowControl w:val="0"/>
              <w:spacing w:line="240" w:lineRule="auto"/>
              <w:jc w:val="left"/>
              <w:rPr>
                <w:b w:val="1"/>
              </w:rPr>
            </w:pPr>
            <w:r w:rsidDel="00000000" w:rsidR="00000000" w:rsidRPr="00000000">
              <w:rPr>
                <w:b w:val="1"/>
                <w:rtl w:val="0"/>
              </w:rPr>
              <w:t xml:space="preserve">Examples</w:t>
            </w:r>
          </w:p>
        </w:tc>
      </w:tr>
      <w:tr>
        <w:trPr>
          <w:cantSplit w:val="0"/>
          <w:trHeight w:val="440" w:hRule="atLeast"/>
          <w:tblHeader w:val="0"/>
        </w:trPr>
        <w:tc>
          <w:tcPr>
            <w:tcBorders>
              <w:top w:color="4d3a00" w:space="0" w:sz="12" w:val="single"/>
              <w:left w:color="4d3a00" w:space="0" w:sz="18" w:val="single"/>
              <w:bottom w:color="4d3a00" w:space="0" w:sz="18" w:val="single"/>
              <w:right w:color="1e1e1e" w:space="0" w:sz="18" w:val="single"/>
            </w:tcBorders>
            <w:shd w:fill="fff7e1" w:val="clear"/>
            <w:tcMar>
              <w:top w:w="100.0" w:type="dxa"/>
              <w:left w:w="100.0" w:type="dxa"/>
              <w:bottom w:w="100.0" w:type="dxa"/>
              <w:right w:w="100.0" w:type="dxa"/>
            </w:tcMar>
            <w:vAlign w:val="top"/>
          </w:tcPr>
          <w:p w:rsidR="00000000" w:rsidDel="00000000" w:rsidP="00000000" w:rsidRDefault="00000000" w:rsidRPr="00000000" w14:paraId="00000901">
            <w:pPr>
              <w:widowControl w:val="0"/>
              <w:spacing w:line="240" w:lineRule="auto"/>
              <w:jc w:val="left"/>
              <w:rPr/>
            </w:pPr>
            <w:r w:rsidDel="00000000" w:rsidR="00000000" w:rsidRPr="00000000">
              <w:rPr>
                <w:rtl w:val="0"/>
              </w:rPr>
              <w:t xml:space="preserve">Simple use of the property</w:t>
            </w:r>
          </w:p>
        </w:tc>
        <w:tc>
          <w:tcPr>
            <w:tcBorders>
              <w:top w:color="1e1e1e" w:space="0" w:sz="12" w:val="single"/>
              <w:left w:color="1e1e1e" w:space="0" w:sz="18" w:val="single"/>
              <w:bottom w:color="1e1e1e" w:space="0" w:sz="18" w:val="single"/>
              <w:right w:color="1e1e1e" w:space="0" w:sz="18" w:val="single"/>
            </w:tcBorders>
            <w:shd w:fill="1e1e1e" w:val="clear"/>
            <w:tcMar>
              <w:top w:w="100.0" w:type="dxa"/>
              <w:left w:w="100.0" w:type="dxa"/>
              <w:bottom w:w="100.0" w:type="dxa"/>
              <w:right w:w="100.0" w:type="dxa"/>
            </w:tcMar>
            <w:vAlign w:val="top"/>
          </w:tcPr>
          <w:p w:rsidR="00000000" w:rsidDel="00000000" w:rsidP="00000000" w:rsidRDefault="00000000" w:rsidRPr="00000000" w14:paraId="00000902">
            <w:pPr>
              <w:widowControl w:val="0"/>
              <w:shd w:fill="1e1e1e" w:val="clear"/>
              <w:spacing w:line="325.71428571428567" w:lineRule="auto"/>
              <w:jc w:val="left"/>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903">
            <w:pPr>
              <w:widowControl w:val="0"/>
              <w:shd w:fill="1e1e1e" w:val="clear"/>
              <w:spacing w:line="325.71428571428567" w:lineRule="auto"/>
              <w:jc w:val="left"/>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"myid"</w:t>
            </w:r>
          </w:p>
          <w:p w:rsidR="00000000" w:rsidDel="00000000" w:rsidP="00000000" w:rsidRDefault="00000000" w:rsidRPr="00000000" w14:paraId="00000904">
            <w:pPr>
              <w:widowControl w:val="0"/>
              <w:shd w:fill="1e1e1e" w:val="clear"/>
              <w:spacing w:line="325.71428571428567" w:lineRule="auto"/>
              <w:jc w:val="left"/>
              <w:rPr/>
            </w:pP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tl w:val="0"/>
              </w:rPr>
            </w:r>
          </w:p>
        </w:tc>
      </w:tr>
    </w:tbl>
    <w:p w:rsidR="00000000" w:rsidDel="00000000" w:rsidP="00000000" w:rsidRDefault="00000000" w:rsidRPr="00000000" w14:paraId="00000905">
      <w:pPr>
        <w:pStyle w:val="Heading4"/>
        <w:rPr/>
      </w:pPr>
      <w:bookmarkStart w:colFirst="0" w:colLast="0" w:name="_fw39zz9sr58y" w:id="232"/>
      <w:bookmarkEnd w:id="232"/>
      <w:r w:rsidDel="00000000" w:rsidR="00000000" w:rsidRPr="00000000">
        <w:rPr>
          <w:rtl w:val="0"/>
        </w:rPr>
        <w:t xml:space="preserve">Label</w:t>
      </w:r>
    </w:p>
    <w:tbl>
      <w:tblPr>
        <w:tblStyle w:val="Table12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20"/>
        <w:gridCol w:w="7740"/>
        <w:tblGridChange w:id="0">
          <w:tblGrid>
            <w:gridCol w:w="1620"/>
            <w:gridCol w:w="7740"/>
          </w:tblGrid>
        </w:tblGridChange>
      </w:tblGrid>
      <w:tr>
        <w:trPr>
          <w:cantSplit w:val="0"/>
          <w:trHeight w:val="75" w:hRule="atLeast"/>
          <w:tblHeader w:val="0"/>
        </w:trPr>
        <w:tc>
          <w:tcPr>
            <w:tcBorders>
              <w:top w:color="4d3a00" w:space="0" w:sz="18" w:val="single"/>
              <w:left w:color="4d3a00" w:space="0" w:sz="18" w:val="single"/>
              <w:bottom w:color="4d3a00" w:space="0" w:sz="12" w:val="single"/>
              <w:right w:color="4d3a00" w:space="0" w:sz="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906">
            <w:pPr>
              <w:jc w:val="left"/>
              <w:rPr>
                <w:sz w:val="22"/>
                <w:szCs w:val="22"/>
              </w:rPr>
            </w:pPr>
            <w:r w:rsidDel="00000000" w:rsidR="00000000" w:rsidRPr="00000000">
              <w:rPr>
                <w:sz w:val="22"/>
                <w:szCs w:val="22"/>
                <w:rtl w:val="0"/>
              </w:rPr>
              <w:t xml:space="preserve">Property name</w:t>
            </w:r>
          </w:p>
        </w:tc>
        <w:tc>
          <w:tcPr>
            <w:tcBorders>
              <w:top w:color="4d3a00" w:space="0" w:sz="18" w:val="single"/>
              <w:left w:color="4d3a00" w:space="0" w:sz="8" w:val="single"/>
              <w:bottom w:color="4d3a00" w:space="0" w:sz="12" w:val="single"/>
              <w:right w:color="4d3a00" w:space="0" w:sz="1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907">
            <w:pPr>
              <w:jc w:val="left"/>
              <w:rPr/>
            </w:pPr>
            <w:r w:rsidDel="00000000" w:rsidR="00000000" w:rsidRPr="00000000">
              <w:rPr>
                <w:rtl w:val="0"/>
              </w:rPr>
              <w:t xml:space="preserve">label</w:t>
            </w:r>
          </w:p>
        </w:tc>
      </w:tr>
      <w:tr>
        <w:trPr>
          <w:cantSplit w:val="0"/>
          <w:trHeight w:val="870" w:hRule="atLeast"/>
          <w:tblHeader w:val="0"/>
        </w:trPr>
        <w:tc>
          <w:tcPr>
            <w:tcBorders>
              <w:top w:color="4d3a00" w:space="0" w:sz="12" w:val="single"/>
              <w:left w:color="4d3a00" w:space="0" w:sz="18" w:val="single"/>
              <w:bottom w:color="4d3a00" w:space="0" w:sz="8" w:val="single"/>
              <w:right w:color="4d3a00" w:space="0" w:sz="8" w:val="single"/>
            </w:tcBorders>
            <w:shd w:fill="fff7e1" w:val="clear"/>
            <w:tcMar>
              <w:top w:w="100.0" w:type="dxa"/>
              <w:left w:w="100.0" w:type="dxa"/>
              <w:bottom w:w="100.0" w:type="dxa"/>
              <w:right w:w="100.0" w:type="dxa"/>
            </w:tcMar>
            <w:vAlign w:val="top"/>
          </w:tcPr>
          <w:p w:rsidR="00000000" w:rsidDel="00000000" w:rsidP="00000000" w:rsidRDefault="00000000" w:rsidRPr="00000000" w14:paraId="00000908">
            <w:pPr>
              <w:widowControl w:val="0"/>
              <w:spacing w:line="240" w:lineRule="auto"/>
              <w:rPr/>
            </w:pPr>
            <w:r w:rsidDel="00000000" w:rsidR="00000000" w:rsidRPr="00000000">
              <w:rPr>
                <w:rtl w:val="0"/>
              </w:rPr>
              <w:t xml:space="preserve">Explanation</w:t>
            </w:r>
          </w:p>
        </w:tc>
        <w:tc>
          <w:tcPr>
            <w:tcBorders>
              <w:top w:color="4d3a00" w:space="0" w:sz="12" w:val="single"/>
              <w:left w:color="4d3a00" w:space="0" w:sz="8" w:val="single"/>
              <w:bottom w:color="4d3a00" w:space="0" w:sz="8" w:val="single"/>
              <w:right w:color="4d3a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909">
            <w:pPr>
              <w:rPr/>
            </w:pPr>
            <w:r w:rsidDel="00000000" w:rsidR="00000000" w:rsidRPr="00000000">
              <w:rPr>
                <w:rtl w:val="0"/>
              </w:rPr>
              <w:t xml:space="preserve">The text displayed above the slot.</w:t>
            </w:r>
          </w:p>
        </w:tc>
      </w:tr>
      <w:tr>
        <w:trPr>
          <w:cantSplit w:val="0"/>
          <w:tblHeader w:val="0"/>
        </w:trPr>
        <w:tc>
          <w:tcPr>
            <w:tcBorders>
              <w:top w:color="4d3a00" w:space="0" w:sz="8" w:val="single"/>
              <w:left w:color="4d3a00" w:space="0" w:sz="18" w:val="single"/>
              <w:bottom w:color="4d3a00" w:space="0" w:sz="12" w:val="single"/>
              <w:right w:color="4d3a00" w:space="0" w:sz="8" w:val="single"/>
            </w:tcBorders>
            <w:shd w:fill="fff7e1" w:val="clear"/>
            <w:tcMar>
              <w:top w:w="100.0" w:type="dxa"/>
              <w:left w:w="100.0" w:type="dxa"/>
              <w:bottom w:w="100.0" w:type="dxa"/>
              <w:right w:w="100.0" w:type="dxa"/>
            </w:tcMar>
            <w:vAlign w:val="top"/>
          </w:tcPr>
          <w:p w:rsidR="00000000" w:rsidDel="00000000" w:rsidP="00000000" w:rsidRDefault="00000000" w:rsidRPr="00000000" w14:paraId="0000090A">
            <w:pPr>
              <w:widowControl w:val="0"/>
              <w:spacing w:line="240" w:lineRule="auto"/>
              <w:rPr/>
            </w:pPr>
            <w:r w:rsidDel="00000000" w:rsidR="00000000" w:rsidRPr="00000000">
              <w:rPr>
                <w:rtl w:val="0"/>
              </w:rPr>
              <w:t xml:space="preserve">Default value</w:t>
            </w:r>
          </w:p>
        </w:tc>
        <w:tc>
          <w:tcPr>
            <w:tcBorders>
              <w:top w:color="4d3a00" w:space="0" w:sz="8" w:val="single"/>
              <w:left w:color="4d3a00" w:space="0" w:sz="8" w:val="single"/>
              <w:bottom w:color="4d3a00" w:space="0" w:sz="12" w:val="single"/>
              <w:right w:color="4d3a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90B">
            <w:pPr>
              <w:widowControl w:val="0"/>
              <w:spacing w:line="240" w:lineRule="auto"/>
              <w:rPr>
                <w:b w:val="1"/>
              </w:rPr>
            </w:pPr>
            <w:r w:rsidDel="00000000" w:rsidR="00000000" w:rsidRPr="00000000">
              <w:rPr>
                <w:rtl w:val="0"/>
              </w:rPr>
              <w:t xml:space="preserve">""</w:t>
            </w:r>
            <w:r w:rsidDel="00000000" w:rsidR="00000000" w:rsidRPr="00000000">
              <w:rPr>
                <w:rtl w:val="0"/>
              </w:rPr>
            </w:r>
          </w:p>
        </w:tc>
      </w:tr>
      <w:tr>
        <w:trPr>
          <w:cantSplit w:val="0"/>
          <w:trHeight w:val="440" w:hRule="atLeast"/>
          <w:tblHeader w:val="0"/>
        </w:trPr>
        <w:tc>
          <w:tcPr>
            <w:gridSpan w:val="2"/>
            <w:tcBorders>
              <w:top w:color="4d3a00" w:space="0" w:sz="12" w:val="single"/>
              <w:left w:color="4d3a00" w:space="0" w:sz="18" w:val="single"/>
              <w:bottom w:color="4d3a00" w:space="0" w:sz="12" w:val="single"/>
              <w:right w:color="741b47" w:space="0" w:sz="1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90C">
            <w:pPr>
              <w:widowControl w:val="0"/>
              <w:spacing w:line="240" w:lineRule="auto"/>
              <w:jc w:val="left"/>
              <w:rPr>
                <w:b w:val="1"/>
              </w:rPr>
            </w:pPr>
            <w:r w:rsidDel="00000000" w:rsidR="00000000" w:rsidRPr="00000000">
              <w:rPr>
                <w:b w:val="1"/>
                <w:rtl w:val="0"/>
              </w:rPr>
              <w:t xml:space="preserve">Examples</w:t>
            </w:r>
          </w:p>
        </w:tc>
      </w:tr>
      <w:tr>
        <w:trPr>
          <w:cantSplit w:val="0"/>
          <w:trHeight w:val="440" w:hRule="atLeast"/>
          <w:tblHeader w:val="0"/>
        </w:trPr>
        <w:tc>
          <w:tcPr>
            <w:tcBorders>
              <w:top w:color="4d3a00" w:space="0" w:sz="12" w:val="single"/>
              <w:left w:color="4d3a00" w:space="0" w:sz="18" w:val="single"/>
              <w:bottom w:color="4d3a00" w:space="0" w:sz="18" w:val="single"/>
              <w:right w:color="1e1e1e" w:space="0" w:sz="18" w:val="single"/>
            </w:tcBorders>
            <w:shd w:fill="fff7e1" w:val="clear"/>
            <w:tcMar>
              <w:top w:w="100.0" w:type="dxa"/>
              <w:left w:w="100.0" w:type="dxa"/>
              <w:bottom w:w="100.0" w:type="dxa"/>
              <w:right w:w="100.0" w:type="dxa"/>
            </w:tcMar>
            <w:vAlign w:val="top"/>
          </w:tcPr>
          <w:p w:rsidR="00000000" w:rsidDel="00000000" w:rsidP="00000000" w:rsidRDefault="00000000" w:rsidRPr="00000000" w14:paraId="0000090E">
            <w:pPr>
              <w:widowControl w:val="0"/>
              <w:spacing w:line="240" w:lineRule="auto"/>
              <w:jc w:val="left"/>
              <w:rPr/>
            </w:pPr>
            <w:r w:rsidDel="00000000" w:rsidR="00000000" w:rsidRPr="00000000">
              <w:rPr>
                <w:rtl w:val="0"/>
              </w:rPr>
              <w:t xml:space="preserve">Simple use of the property</w:t>
            </w:r>
          </w:p>
        </w:tc>
        <w:tc>
          <w:tcPr>
            <w:tcBorders>
              <w:top w:color="1e1e1e" w:space="0" w:sz="12" w:val="single"/>
              <w:left w:color="1e1e1e" w:space="0" w:sz="18" w:val="single"/>
              <w:bottom w:color="1e1e1e" w:space="0" w:sz="18" w:val="single"/>
              <w:right w:color="1e1e1e" w:space="0" w:sz="18" w:val="single"/>
            </w:tcBorders>
            <w:shd w:fill="1e1e1e" w:val="clear"/>
            <w:tcMar>
              <w:top w:w="100.0" w:type="dxa"/>
              <w:left w:w="100.0" w:type="dxa"/>
              <w:bottom w:w="100.0" w:type="dxa"/>
              <w:right w:w="100.0" w:type="dxa"/>
            </w:tcMar>
            <w:vAlign w:val="top"/>
          </w:tcPr>
          <w:p w:rsidR="00000000" w:rsidDel="00000000" w:rsidP="00000000" w:rsidRDefault="00000000" w:rsidRPr="00000000" w14:paraId="0000090F">
            <w:pPr>
              <w:widowControl w:val="0"/>
              <w:shd w:fill="1e1e1e" w:val="clear"/>
              <w:spacing w:line="325.71428571428567" w:lineRule="auto"/>
              <w:jc w:val="left"/>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910">
            <w:pPr>
              <w:widowControl w:val="0"/>
              <w:shd w:fill="1e1e1e" w:val="clear"/>
              <w:spacing w:line="325.71428571428567" w:lineRule="auto"/>
              <w:jc w:val="left"/>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"myid"</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911">
            <w:pPr>
              <w:widowControl w:val="0"/>
              <w:shd w:fill="1e1e1e" w:val="clear"/>
              <w:spacing w:line="325.71428571428567" w:lineRule="auto"/>
              <w:jc w:val="left"/>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"label"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"Some label"</w:t>
            </w:r>
          </w:p>
          <w:p w:rsidR="00000000" w:rsidDel="00000000" w:rsidP="00000000" w:rsidRDefault="00000000" w:rsidRPr="00000000" w14:paraId="00000912">
            <w:pPr>
              <w:widowControl w:val="0"/>
              <w:shd w:fill="1e1e1e" w:val="clear"/>
              <w:spacing w:line="325.71428571428567" w:lineRule="auto"/>
              <w:jc w:val="left"/>
              <w:rPr/>
            </w:pP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tl w:val="0"/>
              </w:rPr>
            </w:r>
          </w:p>
        </w:tc>
      </w:tr>
    </w:tbl>
    <w:p w:rsidR="00000000" w:rsidDel="00000000" w:rsidP="00000000" w:rsidRDefault="00000000" w:rsidRPr="00000000" w14:paraId="00000913">
      <w:pPr>
        <w:pStyle w:val="Heading4"/>
        <w:rPr/>
      </w:pPr>
      <w:bookmarkStart w:colFirst="0" w:colLast="0" w:name="_v621cy1bf90i" w:id="233"/>
      <w:bookmarkEnd w:id="233"/>
      <w:r w:rsidDel="00000000" w:rsidR="00000000" w:rsidRPr="00000000">
        <w:rPr>
          <w:rtl w:val="0"/>
        </w:rPr>
        <w:t xml:space="preserve">Description</w:t>
      </w:r>
    </w:p>
    <w:tbl>
      <w:tblPr>
        <w:tblStyle w:val="Table12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20"/>
        <w:gridCol w:w="7740"/>
        <w:tblGridChange w:id="0">
          <w:tblGrid>
            <w:gridCol w:w="1620"/>
            <w:gridCol w:w="7740"/>
          </w:tblGrid>
        </w:tblGridChange>
      </w:tblGrid>
      <w:tr>
        <w:trPr>
          <w:cantSplit w:val="0"/>
          <w:trHeight w:val="75" w:hRule="atLeast"/>
          <w:tblHeader w:val="0"/>
        </w:trPr>
        <w:tc>
          <w:tcPr>
            <w:tcBorders>
              <w:top w:color="4d3a00" w:space="0" w:sz="18" w:val="single"/>
              <w:left w:color="4d3a00" w:space="0" w:sz="18" w:val="single"/>
              <w:bottom w:color="4d3a00" w:space="0" w:sz="12" w:val="single"/>
              <w:right w:color="4d3a00" w:space="0" w:sz="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914">
            <w:pPr>
              <w:jc w:val="left"/>
              <w:rPr>
                <w:sz w:val="22"/>
                <w:szCs w:val="22"/>
              </w:rPr>
            </w:pPr>
            <w:r w:rsidDel="00000000" w:rsidR="00000000" w:rsidRPr="00000000">
              <w:rPr>
                <w:sz w:val="22"/>
                <w:szCs w:val="22"/>
                <w:rtl w:val="0"/>
              </w:rPr>
              <w:t xml:space="preserve">Property name</w:t>
            </w:r>
          </w:p>
        </w:tc>
        <w:tc>
          <w:tcPr>
            <w:tcBorders>
              <w:top w:color="4d3a00" w:space="0" w:sz="18" w:val="single"/>
              <w:left w:color="4d3a00" w:space="0" w:sz="8" w:val="single"/>
              <w:bottom w:color="4d3a00" w:space="0" w:sz="12" w:val="single"/>
              <w:right w:color="4d3a00" w:space="0" w:sz="1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915">
            <w:pPr>
              <w:jc w:val="left"/>
              <w:rPr/>
            </w:pPr>
            <w:r w:rsidDel="00000000" w:rsidR="00000000" w:rsidRPr="00000000">
              <w:rPr>
                <w:rtl w:val="0"/>
              </w:rPr>
              <w:t xml:space="preserve">description</w:t>
            </w:r>
          </w:p>
        </w:tc>
      </w:tr>
      <w:tr>
        <w:trPr>
          <w:cantSplit w:val="0"/>
          <w:trHeight w:val="870" w:hRule="atLeast"/>
          <w:tblHeader w:val="0"/>
        </w:trPr>
        <w:tc>
          <w:tcPr>
            <w:tcBorders>
              <w:top w:color="4d3a00" w:space="0" w:sz="12" w:val="single"/>
              <w:left w:color="4d3a00" w:space="0" w:sz="18" w:val="single"/>
              <w:bottom w:color="4d3a00" w:space="0" w:sz="8" w:val="single"/>
              <w:right w:color="4d3a00" w:space="0" w:sz="8" w:val="single"/>
            </w:tcBorders>
            <w:shd w:fill="fff7e1" w:val="clear"/>
            <w:tcMar>
              <w:top w:w="100.0" w:type="dxa"/>
              <w:left w:w="100.0" w:type="dxa"/>
              <w:bottom w:w="100.0" w:type="dxa"/>
              <w:right w:w="100.0" w:type="dxa"/>
            </w:tcMar>
            <w:vAlign w:val="top"/>
          </w:tcPr>
          <w:p w:rsidR="00000000" w:rsidDel="00000000" w:rsidP="00000000" w:rsidRDefault="00000000" w:rsidRPr="00000000" w14:paraId="00000916">
            <w:pPr>
              <w:widowControl w:val="0"/>
              <w:spacing w:line="240" w:lineRule="auto"/>
              <w:rPr/>
            </w:pPr>
            <w:r w:rsidDel="00000000" w:rsidR="00000000" w:rsidRPr="00000000">
              <w:rPr>
                <w:rtl w:val="0"/>
              </w:rPr>
              <w:t xml:space="preserve">Explanation</w:t>
            </w:r>
          </w:p>
        </w:tc>
        <w:tc>
          <w:tcPr>
            <w:tcBorders>
              <w:top w:color="4d3a00" w:space="0" w:sz="12" w:val="single"/>
              <w:left w:color="4d3a00" w:space="0" w:sz="8" w:val="single"/>
              <w:bottom w:color="4d3a00" w:space="0" w:sz="8" w:val="single"/>
              <w:right w:color="4d3a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917">
            <w:pPr>
              <w:rPr/>
            </w:pPr>
            <w:r w:rsidDel="00000000" w:rsidR="00000000" w:rsidRPr="00000000">
              <w:rPr>
                <w:rtl w:val="0"/>
              </w:rPr>
              <w:t xml:space="preserve">Text displayed in the top right when the slot is clicked on.</w:t>
            </w:r>
          </w:p>
        </w:tc>
      </w:tr>
      <w:tr>
        <w:trPr>
          <w:cantSplit w:val="0"/>
          <w:tblHeader w:val="0"/>
        </w:trPr>
        <w:tc>
          <w:tcPr>
            <w:tcBorders>
              <w:top w:color="4d3a00" w:space="0" w:sz="8" w:val="single"/>
              <w:left w:color="4d3a00" w:space="0" w:sz="18" w:val="single"/>
              <w:bottom w:color="4d3a00" w:space="0" w:sz="12" w:val="single"/>
              <w:right w:color="4d3a00" w:space="0" w:sz="8" w:val="single"/>
            </w:tcBorders>
            <w:shd w:fill="fff7e1" w:val="clear"/>
            <w:tcMar>
              <w:top w:w="100.0" w:type="dxa"/>
              <w:left w:w="100.0" w:type="dxa"/>
              <w:bottom w:w="100.0" w:type="dxa"/>
              <w:right w:w="100.0" w:type="dxa"/>
            </w:tcMar>
            <w:vAlign w:val="top"/>
          </w:tcPr>
          <w:p w:rsidR="00000000" w:rsidDel="00000000" w:rsidP="00000000" w:rsidRDefault="00000000" w:rsidRPr="00000000" w14:paraId="00000918">
            <w:pPr>
              <w:widowControl w:val="0"/>
              <w:spacing w:line="240" w:lineRule="auto"/>
              <w:rPr/>
            </w:pPr>
            <w:r w:rsidDel="00000000" w:rsidR="00000000" w:rsidRPr="00000000">
              <w:rPr>
                <w:rtl w:val="0"/>
              </w:rPr>
              <w:t xml:space="preserve">Default value</w:t>
            </w:r>
          </w:p>
        </w:tc>
        <w:tc>
          <w:tcPr>
            <w:tcBorders>
              <w:top w:color="4d3a00" w:space="0" w:sz="8" w:val="single"/>
              <w:left w:color="4d3a00" w:space="0" w:sz="8" w:val="single"/>
              <w:bottom w:color="4d3a00" w:space="0" w:sz="12" w:val="single"/>
              <w:right w:color="4d3a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919">
            <w:pPr>
              <w:widowControl w:val="0"/>
              <w:spacing w:line="240" w:lineRule="auto"/>
              <w:rPr>
                <w:b w:val="1"/>
              </w:rPr>
            </w:pPr>
            <w:r w:rsidDel="00000000" w:rsidR="00000000" w:rsidRPr="00000000">
              <w:rPr>
                <w:rtl w:val="0"/>
              </w:rPr>
              <w:t xml:space="preserve">""</w:t>
            </w:r>
            <w:r w:rsidDel="00000000" w:rsidR="00000000" w:rsidRPr="00000000">
              <w:rPr>
                <w:rtl w:val="0"/>
              </w:rPr>
            </w:r>
          </w:p>
        </w:tc>
      </w:tr>
      <w:tr>
        <w:trPr>
          <w:cantSplit w:val="0"/>
          <w:trHeight w:val="440" w:hRule="atLeast"/>
          <w:tblHeader w:val="0"/>
        </w:trPr>
        <w:tc>
          <w:tcPr>
            <w:gridSpan w:val="2"/>
            <w:tcBorders>
              <w:top w:color="4d3a00" w:space="0" w:sz="12" w:val="single"/>
              <w:left w:color="4d3a00" w:space="0" w:sz="18" w:val="single"/>
              <w:bottom w:color="4d3a00" w:space="0" w:sz="12" w:val="single"/>
              <w:right w:color="741b47" w:space="0" w:sz="1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91A">
            <w:pPr>
              <w:widowControl w:val="0"/>
              <w:spacing w:line="240" w:lineRule="auto"/>
              <w:jc w:val="left"/>
              <w:rPr>
                <w:b w:val="1"/>
              </w:rPr>
            </w:pPr>
            <w:r w:rsidDel="00000000" w:rsidR="00000000" w:rsidRPr="00000000">
              <w:rPr>
                <w:b w:val="1"/>
                <w:rtl w:val="0"/>
              </w:rPr>
              <w:t xml:space="preserve">Examples</w:t>
            </w:r>
          </w:p>
        </w:tc>
      </w:tr>
      <w:tr>
        <w:trPr>
          <w:cantSplit w:val="0"/>
          <w:trHeight w:val="440" w:hRule="atLeast"/>
          <w:tblHeader w:val="0"/>
        </w:trPr>
        <w:tc>
          <w:tcPr>
            <w:tcBorders>
              <w:top w:color="4d3a00" w:space="0" w:sz="12" w:val="single"/>
              <w:left w:color="4d3a00" w:space="0" w:sz="18" w:val="single"/>
              <w:bottom w:color="4d3a00" w:space="0" w:sz="18" w:val="single"/>
              <w:right w:color="1e1e1e" w:space="0" w:sz="18" w:val="single"/>
            </w:tcBorders>
            <w:shd w:fill="fff7e1" w:val="clear"/>
            <w:tcMar>
              <w:top w:w="100.0" w:type="dxa"/>
              <w:left w:w="100.0" w:type="dxa"/>
              <w:bottom w:w="100.0" w:type="dxa"/>
              <w:right w:w="100.0" w:type="dxa"/>
            </w:tcMar>
            <w:vAlign w:val="top"/>
          </w:tcPr>
          <w:p w:rsidR="00000000" w:rsidDel="00000000" w:rsidP="00000000" w:rsidRDefault="00000000" w:rsidRPr="00000000" w14:paraId="0000091C">
            <w:pPr>
              <w:widowControl w:val="0"/>
              <w:spacing w:line="240" w:lineRule="auto"/>
              <w:jc w:val="left"/>
              <w:rPr/>
            </w:pPr>
            <w:r w:rsidDel="00000000" w:rsidR="00000000" w:rsidRPr="00000000">
              <w:rPr>
                <w:rtl w:val="0"/>
              </w:rPr>
              <w:t xml:space="preserve">Simple use of the property</w:t>
            </w:r>
          </w:p>
        </w:tc>
        <w:tc>
          <w:tcPr>
            <w:tcBorders>
              <w:top w:color="1e1e1e" w:space="0" w:sz="12" w:val="single"/>
              <w:left w:color="1e1e1e" w:space="0" w:sz="18" w:val="single"/>
              <w:bottom w:color="1e1e1e" w:space="0" w:sz="18" w:val="single"/>
              <w:right w:color="1e1e1e" w:space="0" w:sz="18" w:val="single"/>
            </w:tcBorders>
            <w:shd w:fill="1e1e1e" w:val="clear"/>
            <w:tcMar>
              <w:top w:w="100.0" w:type="dxa"/>
              <w:left w:w="100.0" w:type="dxa"/>
              <w:bottom w:w="100.0" w:type="dxa"/>
              <w:right w:w="100.0" w:type="dxa"/>
            </w:tcMar>
            <w:vAlign w:val="top"/>
          </w:tcPr>
          <w:p w:rsidR="00000000" w:rsidDel="00000000" w:rsidP="00000000" w:rsidRDefault="00000000" w:rsidRPr="00000000" w14:paraId="0000091D">
            <w:pPr>
              <w:widowControl w:val="0"/>
              <w:shd w:fill="1e1e1e" w:val="clear"/>
              <w:spacing w:line="325.71428571428567" w:lineRule="auto"/>
              <w:jc w:val="left"/>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91E">
            <w:pPr>
              <w:widowControl w:val="0"/>
              <w:shd w:fill="1e1e1e" w:val="clear"/>
              <w:spacing w:line="325.71428571428567" w:lineRule="auto"/>
              <w:jc w:val="left"/>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"myid"</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91F">
            <w:pPr>
              <w:widowControl w:val="0"/>
              <w:shd w:fill="1e1e1e" w:val="clear"/>
              <w:spacing w:line="325.71428571428567" w:lineRule="auto"/>
              <w:jc w:val="left"/>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"description"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"Some description"</w:t>
            </w:r>
          </w:p>
          <w:p w:rsidR="00000000" w:rsidDel="00000000" w:rsidP="00000000" w:rsidRDefault="00000000" w:rsidRPr="00000000" w14:paraId="00000920">
            <w:pPr>
              <w:widowControl w:val="0"/>
              <w:shd w:fill="1e1e1e" w:val="clear"/>
              <w:spacing w:line="325.71428571428567" w:lineRule="auto"/>
              <w:jc w:val="left"/>
              <w:rPr/>
            </w:pP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tl w:val="0"/>
              </w:rPr>
            </w:r>
          </w:p>
        </w:tc>
      </w:tr>
    </w:tbl>
    <w:p w:rsidR="00000000" w:rsidDel="00000000" w:rsidP="00000000" w:rsidRDefault="00000000" w:rsidRPr="00000000" w14:paraId="00000921">
      <w:pPr>
        <w:pStyle w:val="Heading4"/>
        <w:rPr/>
      </w:pPr>
      <w:bookmarkStart w:colFirst="0" w:colLast="0" w:name="_ez1xxee9f5em" w:id="234"/>
      <w:bookmarkEnd w:id="234"/>
      <w:r w:rsidDel="00000000" w:rsidR="00000000" w:rsidRPr="00000000">
        <w:rPr>
          <w:rtl w:val="0"/>
        </w:rPr>
      </w:r>
    </w:p>
    <w:p w:rsidR="00000000" w:rsidDel="00000000" w:rsidP="00000000" w:rsidRDefault="00000000" w:rsidRPr="00000000" w14:paraId="00000922">
      <w:pPr>
        <w:pStyle w:val="Heading4"/>
        <w:rPr/>
      </w:pPr>
      <w:bookmarkStart w:colFirst="0" w:colLast="0" w:name="_srnehxa46jpe" w:id="235"/>
      <w:bookmarkEnd w:id="235"/>
      <w:r w:rsidDel="00000000" w:rsidR="00000000" w:rsidRPr="00000000">
        <w:rPr>
          <w:rtl w:val="0"/>
        </w:rPr>
        <w:t xml:space="preserve">Required</w:t>
      </w:r>
    </w:p>
    <w:tbl>
      <w:tblPr>
        <w:tblStyle w:val="Table12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20"/>
        <w:gridCol w:w="7740"/>
        <w:tblGridChange w:id="0">
          <w:tblGrid>
            <w:gridCol w:w="1620"/>
            <w:gridCol w:w="7740"/>
          </w:tblGrid>
        </w:tblGridChange>
      </w:tblGrid>
      <w:tr>
        <w:trPr>
          <w:cantSplit w:val="0"/>
          <w:trHeight w:val="75" w:hRule="atLeast"/>
          <w:tblHeader w:val="0"/>
        </w:trPr>
        <w:tc>
          <w:tcPr>
            <w:tcBorders>
              <w:top w:color="4d3a00" w:space="0" w:sz="18" w:val="single"/>
              <w:left w:color="4d3a00" w:space="0" w:sz="18" w:val="single"/>
              <w:bottom w:color="4d3a00" w:space="0" w:sz="12" w:val="single"/>
              <w:right w:color="4d3a00" w:space="0" w:sz="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923">
            <w:pPr>
              <w:jc w:val="left"/>
              <w:rPr>
                <w:sz w:val="22"/>
                <w:szCs w:val="22"/>
              </w:rPr>
            </w:pPr>
            <w:r w:rsidDel="00000000" w:rsidR="00000000" w:rsidRPr="00000000">
              <w:rPr>
                <w:sz w:val="22"/>
                <w:szCs w:val="22"/>
                <w:rtl w:val="0"/>
              </w:rPr>
              <w:t xml:space="preserve">Property name</w:t>
            </w:r>
          </w:p>
        </w:tc>
        <w:tc>
          <w:tcPr>
            <w:tcBorders>
              <w:top w:color="4d3a00" w:space="0" w:sz="18" w:val="single"/>
              <w:left w:color="4d3a00" w:space="0" w:sz="8" w:val="single"/>
              <w:bottom w:color="4d3a00" w:space="0" w:sz="12" w:val="single"/>
              <w:right w:color="4d3a00" w:space="0" w:sz="1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924">
            <w:pPr>
              <w:jc w:val="left"/>
              <w:rPr/>
            </w:pPr>
            <w:r w:rsidDel="00000000" w:rsidR="00000000" w:rsidRPr="00000000">
              <w:rPr>
                <w:rtl w:val="0"/>
              </w:rPr>
              <w:t xml:space="preserve">required</w:t>
            </w:r>
          </w:p>
        </w:tc>
      </w:tr>
      <w:tr>
        <w:trPr>
          <w:cantSplit w:val="0"/>
          <w:trHeight w:val="870" w:hRule="atLeast"/>
          <w:tblHeader w:val="0"/>
        </w:trPr>
        <w:tc>
          <w:tcPr>
            <w:tcBorders>
              <w:top w:color="4d3a00" w:space="0" w:sz="12" w:val="single"/>
              <w:left w:color="4d3a00" w:space="0" w:sz="18" w:val="single"/>
              <w:bottom w:color="4d3a00" w:space="0" w:sz="8" w:val="single"/>
              <w:right w:color="4d3a00" w:space="0" w:sz="8" w:val="single"/>
            </w:tcBorders>
            <w:shd w:fill="fff7e1" w:val="clear"/>
            <w:tcMar>
              <w:top w:w="100.0" w:type="dxa"/>
              <w:left w:w="100.0" w:type="dxa"/>
              <w:bottom w:w="100.0" w:type="dxa"/>
              <w:right w:w="100.0" w:type="dxa"/>
            </w:tcMar>
            <w:vAlign w:val="top"/>
          </w:tcPr>
          <w:p w:rsidR="00000000" w:rsidDel="00000000" w:rsidP="00000000" w:rsidRDefault="00000000" w:rsidRPr="00000000" w14:paraId="00000925">
            <w:pPr>
              <w:widowControl w:val="0"/>
              <w:spacing w:line="240" w:lineRule="auto"/>
              <w:rPr/>
            </w:pPr>
            <w:r w:rsidDel="00000000" w:rsidR="00000000" w:rsidRPr="00000000">
              <w:rPr>
                <w:rtl w:val="0"/>
              </w:rPr>
              <w:t xml:space="preserve">Explanation</w:t>
            </w:r>
          </w:p>
        </w:tc>
        <w:tc>
          <w:tcPr>
            <w:tcBorders>
              <w:top w:color="4d3a00" w:space="0" w:sz="12" w:val="single"/>
              <w:left w:color="4d3a00" w:space="0" w:sz="8" w:val="single"/>
              <w:bottom w:color="4d3a00" w:space="0" w:sz="8" w:val="single"/>
              <w:right w:color="4d3a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926">
            <w:pPr>
              <w:rPr/>
            </w:pPr>
            <w:r w:rsidDel="00000000" w:rsidR="00000000" w:rsidRPr="00000000">
              <w:rPr>
                <w:rtl w:val="0"/>
              </w:rPr>
              <w:t xml:space="preserve">A dictionary of authorised elements/aspects. Any card that meets any one of the </w:t>
            </w:r>
            <w:r w:rsidDel="00000000" w:rsidR="00000000" w:rsidRPr="00000000">
              <w:rPr>
                <w:rtl w:val="0"/>
              </w:rPr>
              <w:t xml:space="preserve">properties </w:t>
            </w:r>
            <w:r w:rsidDel="00000000" w:rsidR="00000000" w:rsidRPr="00000000">
              <w:rPr>
                <w:rtl w:val="0"/>
              </w:rPr>
              <w:t xml:space="preserve">defined in it (with at least as much of it as the defined amount) can be put in the slot, unlike the requirements property for recipes (this set uses an OR logic).</w:t>
            </w:r>
          </w:p>
          <w:p w:rsidR="00000000" w:rsidDel="00000000" w:rsidP="00000000" w:rsidRDefault="00000000" w:rsidRPr="00000000" w14:paraId="00000927">
            <w:pPr>
              <w:rPr/>
            </w:pPr>
            <w:r w:rsidDel="00000000" w:rsidR="00000000" w:rsidRPr="00000000">
              <w:rPr>
                <w:rtl w:val="0"/>
              </w:rPr>
            </w:r>
          </w:p>
          <w:p w:rsidR="00000000" w:rsidDel="00000000" w:rsidP="00000000" w:rsidRDefault="00000000" w:rsidRPr="00000000" w14:paraId="00000928">
            <w:pPr>
              <w:rPr/>
            </w:pPr>
            <w:r w:rsidDel="00000000" w:rsidR="00000000" w:rsidRPr="00000000">
              <w:rPr>
                <w:rtl w:val="0"/>
              </w:rPr>
              <w:t xml:space="preserve">Only accepts positive values.</w:t>
            </w:r>
          </w:p>
        </w:tc>
      </w:tr>
      <w:tr>
        <w:trPr>
          <w:cantSplit w:val="0"/>
          <w:tblHeader w:val="0"/>
        </w:trPr>
        <w:tc>
          <w:tcPr>
            <w:tcBorders>
              <w:top w:color="4d3a00" w:space="0" w:sz="8" w:val="single"/>
              <w:left w:color="4d3a00" w:space="0" w:sz="18" w:val="single"/>
              <w:bottom w:color="4d3a00" w:space="0" w:sz="12" w:val="single"/>
              <w:right w:color="4d3a00" w:space="0" w:sz="8" w:val="single"/>
            </w:tcBorders>
            <w:shd w:fill="fff7e1" w:val="clear"/>
            <w:tcMar>
              <w:top w:w="100.0" w:type="dxa"/>
              <w:left w:w="100.0" w:type="dxa"/>
              <w:bottom w:w="100.0" w:type="dxa"/>
              <w:right w:w="100.0" w:type="dxa"/>
            </w:tcMar>
            <w:vAlign w:val="top"/>
          </w:tcPr>
          <w:p w:rsidR="00000000" w:rsidDel="00000000" w:rsidP="00000000" w:rsidRDefault="00000000" w:rsidRPr="00000000" w14:paraId="00000929">
            <w:pPr>
              <w:widowControl w:val="0"/>
              <w:spacing w:line="240" w:lineRule="auto"/>
              <w:rPr/>
            </w:pPr>
            <w:r w:rsidDel="00000000" w:rsidR="00000000" w:rsidRPr="00000000">
              <w:rPr>
                <w:rtl w:val="0"/>
              </w:rPr>
              <w:t xml:space="preserve">Default value</w:t>
            </w:r>
          </w:p>
        </w:tc>
        <w:tc>
          <w:tcPr>
            <w:tcBorders>
              <w:top w:color="4d3a00" w:space="0" w:sz="8" w:val="single"/>
              <w:left w:color="4d3a00" w:space="0" w:sz="8" w:val="single"/>
              <w:bottom w:color="4d3a00" w:space="0" w:sz="12" w:val="single"/>
              <w:right w:color="4d3a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92A">
            <w:pPr>
              <w:widowControl w:val="0"/>
              <w:spacing w:line="240" w:lineRule="auto"/>
              <w:rPr>
                <w:b w:val="1"/>
              </w:rPr>
            </w:pPr>
            <w:r w:rsidDel="00000000" w:rsidR="00000000" w:rsidRPr="00000000">
              <w:rPr>
                <w:rtl w:val="0"/>
              </w:rPr>
              <w:t xml:space="preserve">{}</w:t>
            </w:r>
            <w:r w:rsidDel="00000000" w:rsidR="00000000" w:rsidRPr="00000000">
              <w:rPr>
                <w:rtl w:val="0"/>
              </w:rPr>
            </w:r>
          </w:p>
        </w:tc>
      </w:tr>
      <w:tr>
        <w:trPr>
          <w:cantSplit w:val="0"/>
          <w:trHeight w:val="440" w:hRule="atLeast"/>
          <w:tblHeader w:val="0"/>
        </w:trPr>
        <w:tc>
          <w:tcPr>
            <w:gridSpan w:val="2"/>
            <w:tcBorders>
              <w:top w:color="4d3a00" w:space="0" w:sz="12" w:val="single"/>
              <w:left w:color="4d3a00" w:space="0" w:sz="18" w:val="single"/>
              <w:bottom w:color="4d3a00" w:space="0" w:sz="12" w:val="single"/>
              <w:right w:color="741b47" w:space="0" w:sz="1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92B">
            <w:pPr>
              <w:widowControl w:val="0"/>
              <w:spacing w:line="240" w:lineRule="auto"/>
              <w:jc w:val="left"/>
              <w:rPr>
                <w:b w:val="1"/>
              </w:rPr>
            </w:pPr>
            <w:r w:rsidDel="00000000" w:rsidR="00000000" w:rsidRPr="00000000">
              <w:rPr>
                <w:b w:val="1"/>
                <w:rtl w:val="0"/>
              </w:rPr>
              <w:t xml:space="preserve">Examples</w:t>
            </w:r>
          </w:p>
        </w:tc>
      </w:tr>
      <w:tr>
        <w:trPr>
          <w:cantSplit w:val="0"/>
          <w:trHeight w:val="440" w:hRule="atLeast"/>
          <w:tblHeader w:val="0"/>
        </w:trPr>
        <w:tc>
          <w:tcPr>
            <w:tcBorders>
              <w:top w:color="4d3a00" w:space="0" w:sz="12" w:val="single"/>
              <w:left w:color="4d3a00" w:space="0" w:sz="18" w:val="single"/>
              <w:bottom w:color="4d3a00" w:space="0" w:sz="18" w:val="single"/>
              <w:right w:color="1e1e1e" w:space="0" w:sz="18" w:val="single"/>
            </w:tcBorders>
            <w:shd w:fill="fff7e1" w:val="clear"/>
            <w:tcMar>
              <w:top w:w="100.0" w:type="dxa"/>
              <w:left w:w="100.0" w:type="dxa"/>
              <w:bottom w:w="100.0" w:type="dxa"/>
              <w:right w:w="100.0" w:type="dxa"/>
            </w:tcMar>
            <w:vAlign w:val="top"/>
          </w:tcPr>
          <w:p w:rsidR="00000000" w:rsidDel="00000000" w:rsidP="00000000" w:rsidRDefault="00000000" w:rsidRPr="00000000" w14:paraId="0000092D">
            <w:pPr>
              <w:widowControl w:val="0"/>
              <w:spacing w:line="240" w:lineRule="auto"/>
              <w:jc w:val="left"/>
              <w:rPr/>
            </w:pPr>
            <w:r w:rsidDel="00000000" w:rsidR="00000000" w:rsidRPr="00000000">
              <w:rPr>
                <w:rtl w:val="0"/>
              </w:rPr>
              <w:t xml:space="preserve">Simple use of the property</w:t>
            </w:r>
          </w:p>
        </w:tc>
        <w:tc>
          <w:tcPr>
            <w:tcBorders>
              <w:top w:color="1e1e1e" w:space="0" w:sz="12" w:val="single"/>
              <w:left w:color="1e1e1e" w:space="0" w:sz="18" w:val="single"/>
              <w:bottom w:color="1e1e1e" w:space="0" w:sz="18" w:val="single"/>
              <w:right w:color="1e1e1e" w:space="0" w:sz="18" w:val="single"/>
            </w:tcBorders>
            <w:shd w:fill="1e1e1e" w:val="clear"/>
            <w:tcMar>
              <w:top w:w="100.0" w:type="dxa"/>
              <w:left w:w="100.0" w:type="dxa"/>
              <w:bottom w:w="100.0" w:type="dxa"/>
              <w:right w:w="100.0" w:type="dxa"/>
            </w:tcMar>
            <w:vAlign w:val="top"/>
          </w:tcPr>
          <w:p w:rsidR="00000000" w:rsidDel="00000000" w:rsidP="00000000" w:rsidRDefault="00000000" w:rsidRPr="00000000" w14:paraId="0000092E">
            <w:pPr>
              <w:widowControl w:val="0"/>
              <w:spacing w:line="240" w:lineRule="auto"/>
              <w:jc w:val="left"/>
              <w:rPr/>
            </w:pPr>
            <w:r w:rsidDel="00000000" w:rsidR="00000000" w:rsidRPr="00000000">
              <w:rPr/>
              <w:drawing>
                <wp:inline distB="114300" distT="114300" distL="114300" distR="114300">
                  <wp:extent cx="2115599" cy="1281113"/>
                  <wp:effectExtent b="0" l="0" r="0" t="0"/>
                  <wp:docPr id="44" name="image40.png"/>
                  <a:graphic>
                    <a:graphicData uri="http://schemas.openxmlformats.org/drawingml/2006/picture">
                      <pic:pic>
                        <pic:nvPicPr>
                          <pic:cNvPr id="0" name="image40.png"/>
                          <pic:cNvPicPr preferRelativeResize="0"/>
                        </pic:nvPicPr>
                        <pic:blipFill>
                          <a:blip r:embed="rId100"/>
                          <a:srcRect b="0" l="0" r="0" t="0"/>
                          <a:stretch>
                            <a:fillRect/>
                          </a:stretch>
                        </pic:blipFill>
                        <pic:spPr>
                          <a:xfrm>
                            <a:off x="0" y="0"/>
                            <a:ext cx="2115599" cy="1281113"/>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92F">
      <w:pPr>
        <w:pStyle w:val="Heading4"/>
        <w:rPr/>
      </w:pPr>
      <w:bookmarkStart w:colFirst="0" w:colLast="0" w:name="_gk9cxj39w4f0" w:id="236"/>
      <w:bookmarkEnd w:id="236"/>
      <w:r w:rsidDel="00000000" w:rsidR="00000000" w:rsidRPr="00000000">
        <w:rPr>
          <w:rtl w:val="0"/>
        </w:rPr>
        <w:t xml:space="preserve">Essential</w:t>
      </w:r>
    </w:p>
    <w:tbl>
      <w:tblPr>
        <w:tblStyle w:val="Table12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20"/>
        <w:gridCol w:w="7740"/>
        <w:tblGridChange w:id="0">
          <w:tblGrid>
            <w:gridCol w:w="1620"/>
            <w:gridCol w:w="7740"/>
          </w:tblGrid>
        </w:tblGridChange>
      </w:tblGrid>
      <w:tr>
        <w:trPr>
          <w:cantSplit w:val="0"/>
          <w:trHeight w:val="75" w:hRule="atLeast"/>
          <w:tblHeader w:val="0"/>
        </w:trPr>
        <w:tc>
          <w:tcPr>
            <w:tcBorders>
              <w:top w:color="4d3a00" w:space="0" w:sz="18" w:val="single"/>
              <w:left w:color="4d3a00" w:space="0" w:sz="18" w:val="single"/>
              <w:bottom w:color="4d3a00" w:space="0" w:sz="12" w:val="single"/>
              <w:right w:color="4d3a00" w:space="0" w:sz="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930">
            <w:pPr>
              <w:jc w:val="left"/>
              <w:rPr>
                <w:sz w:val="22"/>
                <w:szCs w:val="22"/>
              </w:rPr>
            </w:pPr>
            <w:r w:rsidDel="00000000" w:rsidR="00000000" w:rsidRPr="00000000">
              <w:rPr>
                <w:sz w:val="22"/>
                <w:szCs w:val="22"/>
                <w:rtl w:val="0"/>
              </w:rPr>
              <w:t xml:space="preserve">Property name</w:t>
            </w:r>
          </w:p>
        </w:tc>
        <w:tc>
          <w:tcPr>
            <w:tcBorders>
              <w:top w:color="4d3a00" w:space="0" w:sz="18" w:val="single"/>
              <w:left w:color="4d3a00" w:space="0" w:sz="8" w:val="single"/>
              <w:bottom w:color="4d3a00" w:space="0" w:sz="12" w:val="single"/>
              <w:right w:color="4d3a00" w:space="0" w:sz="1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931">
            <w:pPr>
              <w:jc w:val="left"/>
              <w:rPr/>
            </w:pPr>
            <w:r w:rsidDel="00000000" w:rsidR="00000000" w:rsidRPr="00000000">
              <w:rPr>
                <w:rtl w:val="0"/>
              </w:rPr>
              <w:t xml:space="preserve">essential</w:t>
            </w:r>
          </w:p>
        </w:tc>
      </w:tr>
      <w:tr>
        <w:trPr>
          <w:cantSplit w:val="0"/>
          <w:trHeight w:val="870" w:hRule="atLeast"/>
          <w:tblHeader w:val="0"/>
        </w:trPr>
        <w:tc>
          <w:tcPr>
            <w:tcBorders>
              <w:top w:color="4d3a00" w:space="0" w:sz="12" w:val="single"/>
              <w:left w:color="4d3a00" w:space="0" w:sz="18" w:val="single"/>
              <w:bottom w:color="4d3a00" w:space="0" w:sz="8" w:val="single"/>
              <w:right w:color="4d3a00" w:space="0" w:sz="8" w:val="single"/>
            </w:tcBorders>
            <w:shd w:fill="fff7e1" w:val="clear"/>
            <w:tcMar>
              <w:top w:w="100.0" w:type="dxa"/>
              <w:left w:w="100.0" w:type="dxa"/>
              <w:bottom w:w="100.0" w:type="dxa"/>
              <w:right w:w="100.0" w:type="dxa"/>
            </w:tcMar>
            <w:vAlign w:val="top"/>
          </w:tcPr>
          <w:p w:rsidR="00000000" w:rsidDel="00000000" w:rsidP="00000000" w:rsidRDefault="00000000" w:rsidRPr="00000000" w14:paraId="00000932">
            <w:pPr>
              <w:widowControl w:val="0"/>
              <w:spacing w:line="240" w:lineRule="auto"/>
              <w:rPr/>
            </w:pPr>
            <w:r w:rsidDel="00000000" w:rsidR="00000000" w:rsidRPr="00000000">
              <w:rPr>
                <w:rtl w:val="0"/>
              </w:rPr>
              <w:t xml:space="preserve">Explanation</w:t>
            </w:r>
          </w:p>
        </w:tc>
        <w:tc>
          <w:tcPr>
            <w:tcBorders>
              <w:top w:color="4d3a00" w:space="0" w:sz="12" w:val="single"/>
              <w:left w:color="4d3a00" w:space="0" w:sz="8" w:val="single"/>
              <w:bottom w:color="4d3a00" w:space="0" w:sz="8" w:val="single"/>
              <w:right w:color="4d3a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933">
            <w:pPr>
              <w:rPr/>
            </w:pPr>
            <w:r w:rsidDel="00000000" w:rsidR="00000000" w:rsidRPr="00000000">
              <w:rPr>
                <w:rtl w:val="0"/>
              </w:rPr>
              <w:t xml:space="preserve">A dictionary of mandatory elements/aspects. Any card that meets all of the </w:t>
            </w:r>
            <w:r w:rsidDel="00000000" w:rsidR="00000000" w:rsidRPr="00000000">
              <w:rPr>
                <w:rtl w:val="0"/>
              </w:rPr>
              <w:t xml:space="preserve">properties </w:t>
            </w:r>
            <w:r w:rsidDel="00000000" w:rsidR="00000000" w:rsidRPr="00000000">
              <w:rPr>
                <w:rtl w:val="0"/>
              </w:rPr>
              <w:t xml:space="preserve">defined in it (with at least as much of it as the defined amount), it can be put in the slot, very much like the requirements property for recipes. If there is Required property present, the card also needs to meet at least one of the conditions defined within Required.</w:t>
            </w:r>
          </w:p>
          <w:p w:rsidR="00000000" w:rsidDel="00000000" w:rsidP="00000000" w:rsidRDefault="00000000" w:rsidRPr="00000000" w14:paraId="00000934">
            <w:pPr>
              <w:rPr/>
            </w:pPr>
            <w:r w:rsidDel="00000000" w:rsidR="00000000" w:rsidRPr="00000000">
              <w:rPr>
                <w:rtl w:val="0"/>
              </w:rPr>
            </w:r>
          </w:p>
          <w:p w:rsidR="00000000" w:rsidDel="00000000" w:rsidP="00000000" w:rsidRDefault="00000000" w:rsidRPr="00000000" w14:paraId="00000935">
            <w:pPr>
              <w:rPr/>
            </w:pPr>
            <w:r w:rsidDel="00000000" w:rsidR="00000000" w:rsidRPr="00000000">
              <w:rPr>
                <w:rtl w:val="0"/>
              </w:rPr>
              <w:t xml:space="preserve">Only accepts positive values.</w:t>
            </w:r>
          </w:p>
        </w:tc>
      </w:tr>
      <w:tr>
        <w:trPr>
          <w:cantSplit w:val="0"/>
          <w:tblHeader w:val="0"/>
        </w:trPr>
        <w:tc>
          <w:tcPr>
            <w:tcBorders>
              <w:top w:color="4d3a00" w:space="0" w:sz="8" w:val="single"/>
              <w:left w:color="4d3a00" w:space="0" w:sz="18" w:val="single"/>
              <w:bottom w:color="4d3a00" w:space="0" w:sz="12" w:val="single"/>
              <w:right w:color="4d3a00" w:space="0" w:sz="8" w:val="single"/>
            </w:tcBorders>
            <w:shd w:fill="fff7e1" w:val="clear"/>
            <w:tcMar>
              <w:top w:w="100.0" w:type="dxa"/>
              <w:left w:w="100.0" w:type="dxa"/>
              <w:bottom w:w="100.0" w:type="dxa"/>
              <w:right w:w="100.0" w:type="dxa"/>
            </w:tcMar>
            <w:vAlign w:val="top"/>
          </w:tcPr>
          <w:p w:rsidR="00000000" w:rsidDel="00000000" w:rsidP="00000000" w:rsidRDefault="00000000" w:rsidRPr="00000000" w14:paraId="00000936">
            <w:pPr>
              <w:widowControl w:val="0"/>
              <w:spacing w:line="240" w:lineRule="auto"/>
              <w:rPr/>
            </w:pPr>
            <w:r w:rsidDel="00000000" w:rsidR="00000000" w:rsidRPr="00000000">
              <w:rPr>
                <w:rtl w:val="0"/>
              </w:rPr>
              <w:t xml:space="preserve">Default value</w:t>
            </w:r>
          </w:p>
        </w:tc>
        <w:tc>
          <w:tcPr>
            <w:tcBorders>
              <w:top w:color="4d3a00" w:space="0" w:sz="8" w:val="single"/>
              <w:left w:color="4d3a00" w:space="0" w:sz="8" w:val="single"/>
              <w:bottom w:color="4d3a00" w:space="0" w:sz="12" w:val="single"/>
              <w:right w:color="4d3a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937">
            <w:pPr>
              <w:widowControl w:val="0"/>
              <w:spacing w:line="240" w:lineRule="auto"/>
              <w:rPr>
                <w:b w:val="1"/>
              </w:rPr>
            </w:pPr>
            <w:r w:rsidDel="00000000" w:rsidR="00000000" w:rsidRPr="00000000">
              <w:rPr>
                <w:rtl w:val="0"/>
              </w:rPr>
              <w:t xml:space="preserve">{}</w:t>
            </w:r>
            <w:r w:rsidDel="00000000" w:rsidR="00000000" w:rsidRPr="00000000">
              <w:rPr>
                <w:rtl w:val="0"/>
              </w:rPr>
            </w:r>
          </w:p>
        </w:tc>
      </w:tr>
      <w:tr>
        <w:trPr>
          <w:cantSplit w:val="0"/>
          <w:trHeight w:val="440" w:hRule="atLeast"/>
          <w:tblHeader w:val="0"/>
        </w:trPr>
        <w:tc>
          <w:tcPr>
            <w:gridSpan w:val="2"/>
            <w:tcBorders>
              <w:top w:color="4d3a00" w:space="0" w:sz="12" w:val="single"/>
              <w:left w:color="4d3a00" w:space="0" w:sz="18" w:val="single"/>
              <w:bottom w:color="4d3a00" w:space="0" w:sz="12" w:val="single"/>
              <w:right w:color="741b47" w:space="0" w:sz="1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938">
            <w:pPr>
              <w:widowControl w:val="0"/>
              <w:spacing w:line="240" w:lineRule="auto"/>
              <w:jc w:val="left"/>
              <w:rPr>
                <w:b w:val="1"/>
              </w:rPr>
            </w:pPr>
            <w:r w:rsidDel="00000000" w:rsidR="00000000" w:rsidRPr="00000000">
              <w:rPr>
                <w:b w:val="1"/>
                <w:rtl w:val="0"/>
              </w:rPr>
              <w:t xml:space="preserve">Examples</w:t>
            </w:r>
          </w:p>
        </w:tc>
      </w:tr>
      <w:tr>
        <w:trPr>
          <w:cantSplit w:val="0"/>
          <w:trHeight w:val="440" w:hRule="atLeast"/>
          <w:tblHeader w:val="0"/>
        </w:trPr>
        <w:tc>
          <w:tcPr>
            <w:tcBorders>
              <w:top w:color="4d3a00" w:space="0" w:sz="12" w:val="single"/>
              <w:left w:color="4d3a00" w:space="0" w:sz="18" w:val="single"/>
              <w:bottom w:color="4d3a00" w:space="0" w:sz="18" w:val="single"/>
              <w:right w:color="1e1e1e" w:space="0" w:sz="18" w:val="single"/>
            </w:tcBorders>
            <w:shd w:fill="fff7e1" w:val="clear"/>
            <w:tcMar>
              <w:top w:w="100.0" w:type="dxa"/>
              <w:left w:w="100.0" w:type="dxa"/>
              <w:bottom w:w="100.0" w:type="dxa"/>
              <w:right w:w="100.0" w:type="dxa"/>
            </w:tcMar>
            <w:vAlign w:val="top"/>
          </w:tcPr>
          <w:p w:rsidR="00000000" w:rsidDel="00000000" w:rsidP="00000000" w:rsidRDefault="00000000" w:rsidRPr="00000000" w14:paraId="0000093A">
            <w:pPr>
              <w:widowControl w:val="0"/>
              <w:spacing w:line="240" w:lineRule="auto"/>
              <w:jc w:val="left"/>
              <w:rPr/>
            </w:pPr>
            <w:r w:rsidDel="00000000" w:rsidR="00000000" w:rsidRPr="00000000">
              <w:rPr>
                <w:rtl w:val="0"/>
              </w:rPr>
              <w:t xml:space="preserve">Simple use of the property</w:t>
            </w:r>
          </w:p>
        </w:tc>
        <w:tc>
          <w:tcPr>
            <w:tcBorders>
              <w:top w:color="1e1e1e" w:space="0" w:sz="12" w:val="single"/>
              <w:left w:color="1e1e1e" w:space="0" w:sz="18" w:val="single"/>
              <w:bottom w:color="1e1e1e" w:space="0" w:sz="18" w:val="single"/>
              <w:right w:color="1e1e1e" w:space="0" w:sz="18" w:val="single"/>
            </w:tcBorders>
            <w:shd w:fill="1e1e1e" w:val="clear"/>
            <w:tcMar>
              <w:top w:w="100.0" w:type="dxa"/>
              <w:left w:w="100.0" w:type="dxa"/>
              <w:bottom w:w="100.0" w:type="dxa"/>
              <w:right w:w="100.0" w:type="dxa"/>
            </w:tcMar>
            <w:vAlign w:val="top"/>
          </w:tcPr>
          <w:p w:rsidR="00000000" w:rsidDel="00000000" w:rsidP="00000000" w:rsidRDefault="00000000" w:rsidRPr="00000000" w14:paraId="0000093B">
            <w:pPr>
              <w:widowControl w:val="0"/>
              <w:spacing w:line="240" w:lineRule="auto"/>
              <w:jc w:val="left"/>
              <w:rPr/>
            </w:pPr>
            <w:r w:rsidDel="00000000" w:rsidR="00000000" w:rsidRPr="00000000">
              <w:rPr>
                <w:rtl w:val="0"/>
              </w:rPr>
            </w:r>
          </w:p>
        </w:tc>
      </w:tr>
    </w:tbl>
    <w:p w:rsidR="00000000" w:rsidDel="00000000" w:rsidP="00000000" w:rsidRDefault="00000000" w:rsidRPr="00000000" w14:paraId="0000093C">
      <w:pPr>
        <w:pStyle w:val="Heading4"/>
        <w:pageBreakBefore w:val="0"/>
        <w:rPr/>
      </w:pPr>
      <w:bookmarkStart w:colFirst="0" w:colLast="0" w:name="_lw0ldu5fmrrd" w:id="237"/>
      <w:bookmarkEnd w:id="237"/>
      <w:r w:rsidDel="00000000" w:rsidR="00000000" w:rsidRPr="00000000">
        <w:rPr>
          <w:rtl w:val="0"/>
        </w:rPr>
        <w:t xml:space="preserve">Forbidden</w:t>
      </w:r>
      <w:r w:rsidDel="00000000" w:rsidR="00000000" w:rsidRPr="00000000">
        <w:rPr>
          <w:rtl w:val="0"/>
        </w:rPr>
      </w:r>
    </w:p>
    <w:tbl>
      <w:tblPr>
        <w:tblStyle w:val="Table12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20"/>
        <w:gridCol w:w="7740"/>
        <w:tblGridChange w:id="0">
          <w:tblGrid>
            <w:gridCol w:w="1620"/>
            <w:gridCol w:w="7740"/>
          </w:tblGrid>
        </w:tblGridChange>
      </w:tblGrid>
      <w:tr>
        <w:trPr>
          <w:cantSplit w:val="0"/>
          <w:trHeight w:val="75" w:hRule="atLeast"/>
          <w:tblHeader w:val="0"/>
        </w:trPr>
        <w:tc>
          <w:tcPr>
            <w:tcBorders>
              <w:top w:color="4d3a00" w:space="0" w:sz="18" w:val="single"/>
              <w:left w:color="4d3a00" w:space="0" w:sz="18" w:val="single"/>
              <w:bottom w:color="4d3a00" w:space="0" w:sz="12" w:val="single"/>
              <w:right w:color="4d3a00" w:space="0" w:sz="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93D">
            <w:pPr>
              <w:jc w:val="left"/>
              <w:rPr>
                <w:sz w:val="22"/>
                <w:szCs w:val="22"/>
              </w:rPr>
            </w:pPr>
            <w:r w:rsidDel="00000000" w:rsidR="00000000" w:rsidRPr="00000000">
              <w:rPr>
                <w:sz w:val="22"/>
                <w:szCs w:val="22"/>
                <w:rtl w:val="0"/>
              </w:rPr>
              <w:t xml:space="preserve">Property name</w:t>
            </w:r>
          </w:p>
        </w:tc>
        <w:tc>
          <w:tcPr>
            <w:tcBorders>
              <w:top w:color="4d3a00" w:space="0" w:sz="18" w:val="single"/>
              <w:left w:color="4d3a00" w:space="0" w:sz="8" w:val="single"/>
              <w:bottom w:color="4d3a00" w:space="0" w:sz="12" w:val="single"/>
              <w:right w:color="4d3a00" w:space="0" w:sz="1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93E">
            <w:pPr>
              <w:jc w:val="left"/>
              <w:rPr/>
            </w:pPr>
            <w:r w:rsidDel="00000000" w:rsidR="00000000" w:rsidRPr="00000000">
              <w:rPr>
                <w:rtl w:val="0"/>
              </w:rPr>
              <w:t xml:space="preserve">forbidden</w:t>
            </w:r>
          </w:p>
        </w:tc>
      </w:tr>
      <w:tr>
        <w:trPr>
          <w:cantSplit w:val="0"/>
          <w:trHeight w:val="870" w:hRule="atLeast"/>
          <w:tblHeader w:val="0"/>
        </w:trPr>
        <w:tc>
          <w:tcPr>
            <w:tcBorders>
              <w:top w:color="4d3a00" w:space="0" w:sz="12" w:val="single"/>
              <w:left w:color="4d3a00" w:space="0" w:sz="18" w:val="single"/>
              <w:bottom w:color="4d3a00" w:space="0" w:sz="8" w:val="single"/>
              <w:right w:color="4d3a00" w:space="0" w:sz="8" w:val="single"/>
            </w:tcBorders>
            <w:shd w:fill="fff7e1" w:val="clear"/>
            <w:tcMar>
              <w:top w:w="100.0" w:type="dxa"/>
              <w:left w:w="100.0" w:type="dxa"/>
              <w:bottom w:w="100.0" w:type="dxa"/>
              <w:right w:w="100.0" w:type="dxa"/>
            </w:tcMar>
            <w:vAlign w:val="top"/>
          </w:tcPr>
          <w:p w:rsidR="00000000" w:rsidDel="00000000" w:rsidP="00000000" w:rsidRDefault="00000000" w:rsidRPr="00000000" w14:paraId="0000093F">
            <w:pPr>
              <w:widowControl w:val="0"/>
              <w:spacing w:line="240" w:lineRule="auto"/>
              <w:rPr/>
            </w:pPr>
            <w:r w:rsidDel="00000000" w:rsidR="00000000" w:rsidRPr="00000000">
              <w:rPr>
                <w:rtl w:val="0"/>
              </w:rPr>
              <w:t xml:space="preserve">Explanation</w:t>
            </w:r>
          </w:p>
        </w:tc>
        <w:tc>
          <w:tcPr>
            <w:tcBorders>
              <w:top w:color="4d3a00" w:space="0" w:sz="12" w:val="single"/>
              <w:left w:color="4d3a00" w:space="0" w:sz="8" w:val="single"/>
              <w:bottom w:color="4d3a00" w:space="0" w:sz="8" w:val="single"/>
              <w:right w:color="4d3a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940">
            <w:pPr>
              <w:rPr/>
            </w:pPr>
            <w:r w:rsidDel="00000000" w:rsidR="00000000" w:rsidRPr="00000000">
              <w:rPr>
                <w:rtl w:val="0"/>
              </w:rPr>
              <w:t xml:space="preserve">A set of forbidden elements/aspects. Any card that possesses any one of the properties in Forbidden cannot be put in the slot, even if it qualifies for the Required set.</w:t>
            </w:r>
          </w:p>
          <w:p w:rsidR="00000000" w:rsidDel="00000000" w:rsidP="00000000" w:rsidRDefault="00000000" w:rsidRPr="00000000" w14:paraId="00000941">
            <w:pPr>
              <w:rPr/>
            </w:pPr>
            <w:r w:rsidDel="00000000" w:rsidR="00000000" w:rsidRPr="00000000">
              <w:rPr>
                <w:rtl w:val="0"/>
              </w:rPr>
            </w:r>
          </w:p>
          <w:p w:rsidR="00000000" w:rsidDel="00000000" w:rsidP="00000000" w:rsidRDefault="00000000" w:rsidRPr="00000000" w14:paraId="00000942">
            <w:pPr>
              <w:rPr/>
            </w:pPr>
            <w:r w:rsidDel="00000000" w:rsidR="00000000" w:rsidRPr="00000000">
              <w:rPr>
                <w:rtl w:val="0"/>
              </w:rPr>
              <w:t xml:space="preserve">Only accepts positive values.</w:t>
            </w:r>
          </w:p>
        </w:tc>
      </w:tr>
      <w:tr>
        <w:trPr>
          <w:cantSplit w:val="0"/>
          <w:tblHeader w:val="0"/>
        </w:trPr>
        <w:tc>
          <w:tcPr>
            <w:tcBorders>
              <w:top w:color="4d3a00" w:space="0" w:sz="8" w:val="single"/>
              <w:left w:color="4d3a00" w:space="0" w:sz="18" w:val="single"/>
              <w:bottom w:color="4d3a00" w:space="0" w:sz="12" w:val="single"/>
              <w:right w:color="4d3a00" w:space="0" w:sz="8" w:val="single"/>
            </w:tcBorders>
            <w:shd w:fill="fff7e1" w:val="clear"/>
            <w:tcMar>
              <w:top w:w="100.0" w:type="dxa"/>
              <w:left w:w="100.0" w:type="dxa"/>
              <w:bottom w:w="100.0" w:type="dxa"/>
              <w:right w:w="100.0" w:type="dxa"/>
            </w:tcMar>
            <w:vAlign w:val="top"/>
          </w:tcPr>
          <w:p w:rsidR="00000000" w:rsidDel="00000000" w:rsidP="00000000" w:rsidRDefault="00000000" w:rsidRPr="00000000" w14:paraId="00000943">
            <w:pPr>
              <w:widowControl w:val="0"/>
              <w:spacing w:line="240" w:lineRule="auto"/>
              <w:rPr/>
            </w:pPr>
            <w:r w:rsidDel="00000000" w:rsidR="00000000" w:rsidRPr="00000000">
              <w:rPr>
                <w:rtl w:val="0"/>
              </w:rPr>
              <w:t xml:space="preserve">Default value</w:t>
            </w:r>
          </w:p>
        </w:tc>
        <w:tc>
          <w:tcPr>
            <w:tcBorders>
              <w:top w:color="4d3a00" w:space="0" w:sz="8" w:val="single"/>
              <w:left w:color="4d3a00" w:space="0" w:sz="8" w:val="single"/>
              <w:bottom w:color="4d3a00" w:space="0" w:sz="12" w:val="single"/>
              <w:right w:color="4d3a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944">
            <w:pPr>
              <w:widowControl w:val="0"/>
              <w:spacing w:line="240" w:lineRule="auto"/>
              <w:rPr>
                <w:b w:val="1"/>
              </w:rPr>
            </w:pPr>
            <w:r w:rsidDel="00000000" w:rsidR="00000000" w:rsidRPr="00000000">
              <w:rPr>
                <w:rtl w:val="0"/>
              </w:rPr>
              <w:t xml:space="preserve">{}</w:t>
            </w:r>
            <w:r w:rsidDel="00000000" w:rsidR="00000000" w:rsidRPr="00000000">
              <w:rPr>
                <w:rtl w:val="0"/>
              </w:rPr>
            </w:r>
          </w:p>
        </w:tc>
      </w:tr>
      <w:tr>
        <w:trPr>
          <w:cantSplit w:val="0"/>
          <w:trHeight w:val="440" w:hRule="atLeast"/>
          <w:tblHeader w:val="0"/>
        </w:trPr>
        <w:tc>
          <w:tcPr>
            <w:gridSpan w:val="2"/>
            <w:tcBorders>
              <w:top w:color="4d3a00" w:space="0" w:sz="12" w:val="single"/>
              <w:left w:color="4d3a00" w:space="0" w:sz="18" w:val="single"/>
              <w:bottom w:color="4d3a00" w:space="0" w:sz="12" w:val="single"/>
              <w:right w:color="741b47" w:space="0" w:sz="1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945">
            <w:pPr>
              <w:widowControl w:val="0"/>
              <w:spacing w:line="240" w:lineRule="auto"/>
              <w:jc w:val="left"/>
              <w:rPr>
                <w:b w:val="1"/>
              </w:rPr>
            </w:pPr>
            <w:r w:rsidDel="00000000" w:rsidR="00000000" w:rsidRPr="00000000">
              <w:rPr>
                <w:b w:val="1"/>
                <w:rtl w:val="0"/>
              </w:rPr>
              <w:t xml:space="preserve">Examples</w:t>
            </w:r>
          </w:p>
        </w:tc>
      </w:tr>
      <w:tr>
        <w:trPr>
          <w:cantSplit w:val="0"/>
          <w:trHeight w:val="440" w:hRule="atLeast"/>
          <w:tblHeader w:val="0"/>
        </w:trPr>
        <w:tc>
          <w:tcPr>
            <w:tcBorders>
              <w:top w:color="4d3a00" w:space="0" w:sz="12" w:val="single"/>
              <w:left w:color="4d3a00" w:space="0" w:sz="18" w:val="single"/>
              <w:bottom w:color="4d3a00" w:space="0" w:sz="18" w:val="single"/>
              <w:right w:color="1e1e1e" w:space="0" w:sz="18" w:val="single"/>
            </w:tcBorders>
            <w:shd w:fill="fff7e1" w:val="clear"/>
            <w:tcMar>
              <w:top w:w="100.0" w:type="dxa"/>
              <w:left w:w="100.0" w:type="dxa"/>
              <w:bottom w:w="100.0" w:type="dxa"/>
              <w:right w:w="100.0" w:type="dxa"/>
            </w:tcMar>
            <w:vAlign w:val="top"/>
          </w:tcPr>
          <w:p w:rsidR="00000000" w:rsidDel="00000000" w:rsidP="00000000" w:rsidRDefault="00000000" w:rsidRPr="00000000" w14:paraId="00000947">
            <w:pPr>
              <w:widowControl w:val="0"/>
              <w:spacing w:line="240" w:lineRule="auto"/>
              <w:jc w:val="left"/>
              <w:rPr/>
            </w:pPr>
            <w:r w:rsidDel="00000000" w:rsidR="00000000" w:rsidRPr="00000000">
              <w:rPr>
                <w:rtl w:val="0"/>
              </w:rPr>
              <w:t xml:space="preserve">Simple use of the property</w:t>
            </w:r>
          </w:p>
        </w:tc>
        <w:tc>
          <w:tcPr>
            <w:tcBorders>
              <w:top w:color="1e1e1e" w:space="0" w:sz="12" w:val="single"/>
              <w:left w:color="1e1e1e" w:space="0" w:sz="18" w:val="single"/>
              <w:bottom w:color="1e1e1e" w:space="0" w:sz="18" w:val="single"/>
              <w:right w:color="1e1e1e" w:space="0" w:sz="18" w:val="single"/>
            </w:tcBorders>
            <w:shd w:fill="1e1e1e" w:val="clear"/>
            <w:tcMar>
              <w:top w:w="100.0" w:type="dxa"/>
              <w:left w:w="100.0" w:type="dxa"/>
              <w:bottom w:w="100.0" w:type="dxa"/>
              <w:right w:w="100.0" w:type="dxa"/>
            </w:tcMar>
            <w:vAlign w:val="top"/>
          </w:tcPr>
          <w:p w:rsidR="00000000" w:rsidDel="00000000" w:rsidP="00000000" w:rsidRDefault="00000000" w:rsidRPr="00000000" w14:paraId="00000948">
            <w:pPr>
              <w:widowControl w:val="0"/>
              <w:spacing w:line="240" w:lineRule="auto"/>
              <w:jc w:val="left"/>
              <w:rPr/>
            </w:pPr>
            <w:r w:rsidDel="00000000" w:rsidR="00000000" w:rsidRPr="00000000">
              <w:rPr/>
              <w:drawing>
                <wp:inline distB="114300" distT="114300" distL="114300" distR="114300">
                  <wp:extent cx="2079879" cy="1262063"/>
                  <wp:effectExtent b="0" l="0" r="0" t="0"/>
                  <wp:docPr id="13" name="image19.png"/>
                  <a:graphic>
                    <a:graphicData uri="http://schemas.openxmlformats.org/drawingml/2006/picture">
                      <pic:pic>
                        <pic:nvPicPr>
                          <pic:cNvPr id="0" name="image19.png"/>
                          <pic:cNvPicPr preferRelativeResize="0"/>
                        </pic:nvPicPr>
                        <pic:blipFill>
                          <a:blip r:embed="rId101"/>
                          <a:srcRect b="0" l="0" r="0" t="0"/>
                          <a:stretch>
                            <a:fillRect/>
                          </a:stretch>
                        </pic:blipFill>
                        <pic:spPr>
                          <a:xfrm>
                            <a:off x="0" y="0"/>
                            <a:ext cx="2079879" cy="1262063"/>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949">
      <w:pPr>
        <w:pStyle w:val="Heading4"/>
        <w:pageBreakBefore w:val="0"/>
        <w:rPr/>
      </w:pPr>
      <w:bookmarkStart w:colFirst="0" w:colLast="0" w:name="_n8a9a4awwuai" w:id="238"/>
      <w:bookmarkEnd w:id="238"/>
      <w:r w:rsidDel="00000000" w:rsidR="00000000" w:rsidRPr="00000000">
        <w:br w:type="page"/>
      </w:r>
      <w:r w:rsidDel="00000000" w:rsidR="00000000" w:rsidRPr="00000000">
        <w:rPr>
          <w:rtl w:val="0"/>
        </w:rPr>
      </w:r>
    </w:p>
    <w:p w:rsidR="00000000" w:rsidDel="00000000" w:rsidP="00000000" w:rsidRDefault="00000000" w:rsidRPr="00000000" w14:paraId="0000094A">
      <w:pPr>
        <w:pStyle w:val="Heading4"/>
        <w:pageBreakBefore w:val="0"/>
        <w:rPr/>
      </w:pPr>
      <w:bookmarkStart w:colFirst="0" w:colLast="0" w:name="_mtaa1sfpk5ut" w:id="239"/>
      <w:bookmarkEnd w:id="239"/>
      <w:r w:rsidDel="00000000" w:rsidR="00000000" w:rsidRPr="00000000">
        <w:rPr>
          <w:rtl w:val="0"/>
        </w:rPr>
        <w:t xml:space="preserve">Consumes</w:t>
      </w:r>
      <w:r w:rsidDel="00000000" w:rsidR="00000000" w:rsidRPr="00000000">
        <w:rPr>
          <w:rtl w:val="0"/>
        </w:rPr>
      </w:r>
    </w:p>
    <w:tbl>
      <w:tblPr>
        <w:tblStyle w:val="Table12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20"/>
        <w:gridCol w:w="7740"/>
        <w:tblGridChange w:id="0">
          <w:tblGrid>
            <w:gridCol w:w="1620"/>
            <w:gridCol w:w="7740"/>
          </w:tblGrid>
        </w:tblGridChange>
      </w:tblGrid>
      <w:tr>
        <w:trPr>
          <w:cantSplit w:val="0"/>
          <w:trHeight w:val="75" w:hRule="atLeast"/>
          <w:tblHeader w:val="0"/>
        </w:trPr>
        <w:tc>
          <w:tcPr>
            <w:tcBorders>
              <w:top w:color="4d3a00" w:space="0" w:sz="18" w:val="single"/>
              <w:left w:color="4d3a00" w:space="0" w:sz="18" w:val="single"/>
              <w:bottom w:color="4d3a00" w:space="0" w:sz="12" w:val="single"/>
              <w:right w:color="4d3a00" w:space="0" w:sz="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94B">
            <w:pPr>
              <w:jc w:val="left"/>
              <w:rPr>
                <w:sz w:val="22"/>
                <w:szCs w:val="22"/>
              </w:rPr>
            </w:pPr>
            <w:r w:rsidDel="00000000" w:rsidR="00000000" w:rsidRPr="00000000">
              <w:rPr>
                <w:sz w:val="22"/>
                <w:szCs w:val="22"/>
                <w:rtl w:val="0"/>
              </w:rPr>
              <w:t xml:space="preserve">Property name</w:t>
            </w:r>
          </w:p>
        </w:tc>
        <w:tc>
          <w:tcPr>
            <w:tcBorders>
              <w:top w:color="4d3a00" w:space="0" w:sz="18" w:val="single"/>
              <w:left w:color="4d3a00" w:space="0" w:sz="8" w:val="single"/>
              <w:bottom w:color="4d3a00" w:space="0" w:sz="12" w:val="single"/>
              <w:right w:color="4d3a00" w:space="0" w:sz="1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94C">
            <w:pPr>
              <w:jc w:val="left"/>
              <w:rPr/>
            </w:pPr>
            <w:r w:rsidDel="00000000" w:rsidR="00000000" w:rsidRPr="00000000">
              <w:rPr>
                <w:rtl w:val="0"/>
              </w:rPr>
              <w:t xml:space="preserve">consumes</w:t>
            </w:r>
          </w:p>
        </w:tc>
      </w:tr>
      <w:tr>
        <w:trPr>
          <w:cantSplit w:val="0"/>
          <w:trHeight w:val="870" w:hRule="atLeast"/>
          <w:tblHeader w:val="0"/>
        </w:trPr>
        <w:tc>
          <w:tcPr>
            <w:tcBorders>
              <w:top w:color="4d3a00" w:space="0" w:sz="12" w:val="single"/>
              <w:left w:color="4d3a00" w:space="0" w:sz="18" w:val="single"/>
              <w:bottom w:color="4d3a00" w:space="0" w:sz="8" w:val="single"/>
              <w:right w:color="4d3a00" w:space="0" w:sz="8" w:val="single"/>
            </w:tcBorders>
            <w:shd w:fill="fff7e1" w:val="clear"/>
            <w:tcMar>
              <w:top w:w="100.0" w:type="dxa"/>
              <w:left w:w="100.0" w:type="dxa"/>
              <w:bottom w:w="100.0" w:type="dxa"/>
              <w:right w:w="100.0" w:type="dxa"/>
            </w:tcMar>
            <w:vAlign w:val="top"/>
          </w:tcPr>
          <w:p w:rsidR="00000000" w:rsidDel="00000000" w:rsidP="00000000" w:rsidRDefault="00000000" w:rsidRPr="00000000" w14:paraId="0000094D">
            <w:pPr>
              <w:widowControl w:val="0"/>
              <w:spacing w:line="240" w:lineRule="auto"/>
              <w:rPr/>
            </w:pPr>
            <w:r w:rsidDel="00000000" w:rsidR="00000000" w:rsidRPr="00000000">
              <w:rPr>
                <w:rtl w:val="0"/>
              </w:rPr>
              <w:t xml:space="preserve">Explanation</w:t>
            </w:r>
          </w:p>
        </w:tc>
        <w:tc>
          <w:tcPr>
            <w:tcBorders>
              <w:top w:color="4d3a00" w:space="0" w:sz="12" w:val="single"/>
              <w:left w:color="4d3a00" w:space="0" w:sz="8" w:val="single"/>
              <w:bottom w:color="4d3a00" w:space="0" w:sz="8" w:val="single"/>
              <w:right w:color="4d3a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94E">
            <w:pPr>
              <w:rPr/>
            </w:pPr>
            <w:r w:rsidDel="00000000" w:rsidR="00000000" w:rsidRPr="00000000">
              <w:rPr>
                <w:rtl w:val="0"/>
              </w:rPr>
              <w:t xml:space="preserve">After the recipe concludes, any element in this slot will be destroyed. Shows the little candle at the bottom of the slot.</w:t>
            </w:r>
          </w:p>
          <w:p w:rsidR="00000000" w:rsidDel="00000000" w:rsidP="00000000" w:rsidRDefault="00000000" w:rsidRPr="00000000" w14:paraId="0000094F">
            <w:pPr>
              <w:rPr/>
            </w:pPr>
            <w:r w:rsidDel="00000000" w:rsidR="00000000" w:rsidRPr="00000000">
              <w:rPr>
                <w:rtl w:val="0"/>
              </w:rPr>
              <w:t xml:space="preserve">Check the </w:t>
            </w:r>
            <w:hyperlink w:anchor="_4c9dzfp05eiw">
              <w:r w:rsidDel="00000000" w:rsidR="00000000" w:rsidRPr="00000000">
                <w:rPr>
                  <w:color w:val="1155cc"/>
                  <w:u w:val="single"/>
                  <w:rtl w:val="0"/>
                </w:rPr>
                <w:t xml:space="preserve">recipe's order of effects</w:t>
              </w:r>
            </w:hyperlink>
            <w:r w:rsidDel="00000000" w:rsidR="00000000" w:rsidRPr="00000000">
              <w:rPr>
                <w:rtl w:val="0"/>
              </w:rPr>
              <w:t xml:space="preserve"> to see when this is applied.</w:t>
            </w:r>
          </w:p>
        </w:tc>
      </w:tr>
      <w:tr>
        <w:trPr>
          <w:cantSplit w:val="0"/>
          <w:tblHeader w:val="0"/>
        </w:trPr>
        <w:tc>
          <w:tcPr>
            <w:tcBorders>
              <w:top w:color="4d3a00" w:space="0" w:sz="8" w:val="single"/>
              <w:left w:color="4d3a00" w:space="0" w:sz="18" w:val="single"/>
              <w:bottom w:color="4d3a00" w:space="0" w:sz="12" w:val="single"/>
              <w:right w:color="4d3a00" w:space="0" w:sz="8" w:val="single"/>
            </w:tcBorders>
            <w:shd w:fill="fff7e1" w:val="clear"/>
            <w:tcMar>
              <w:top w:w="100.0" w:type="dxa"/>
              <w:left w:w="100.0" w:type="dxa"/>
              <w:bottom w:w="100.0" w:type="dxa"/>
              <w:right w:w="100.0" w:type="dxa"/>
            </w:tcMar>
            <w:vAlign w:val="top"/>
          </w:tcPr>
          <w:p w:rsidR="00000000" w:rsidDel="00000000" w:rsidP="00000000" w:rsidRDefault="00000000" w:rsidRPr="00000000" w14:paraId="00000950">
            <w:pPr>
              <w:widowControl w:val="0"/>
              <w:spacing w:line="240" w:lineRule="auto"/>
              <w:rPr/>
            </w:pPr>
            <w:r w:rsidDel="00000000" w:rsidR="00000000" w:rsidRPr="00000000">
              <w:rPr>
                <w:rtl w:val="0"/>
              </w:rPr>
              <w:t xml:space="preserve">Default value</w:t>
            </w:r>
          </w:p>
        </w:tc>
        <w:tc>
          <w:tcPr>
            <w:tcBorders>
              <w:top w:color="4d3a00" w:space="0" w:sz="8" w:val="single"/>
              <w:left w:color="4d3a00" w:space="0" w:sz="8" w:val="single"/>
              <w:bottom w:color="4d3a00" w:space="0" w:sz="12" w:val="single"/>
              <w:right w:color="4d3a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951">
            <w:pPr>
              <w:widowControl w:val="0"/>
              <w:spacing w:line="240" w:lineRule="auto"/>
              <w:rPr>
                <w:b w:val="1"/>
              </w:rPr>
            </w:pPr>
            <w:r w:rsidDel="00000000" w:rsidR="00000000" w:rsidRPr="00000000">
              <w:rPr>
                <w:rtl w:val="0"/>
              </w:rPr>
              <w:t xml:space="preserve">false</w:t>
            </w:r>
            <w:r w:rsidDel="00000000" w:rsidR="00000000" w:rsidRPr="00000000">
              <w:rPr>
                <w:rtl w:val="0"/>
              </w:rPr>
            </w:r>
          </w:p>
        </w:tc>
      </w:tr>
      <w:tr>
        <w:trPr>
          <w:cantSplit w:val="0"/>
          <w:trHeight w:val="440" w:hRule="atLeast"/>
          <w:tblHeader w:val="0"/>
        </w:trPr>
        <w:tc>
          <w:tcPr>
            <w:gridSpan w:val="2"/>
            <w:tcBorders>
              <w:top w:color="4d3a00" w:space="0" w:sz="12" w:val="single"/>
              <w:left w:color="4d3a00" w:space="0" w:sz="18" w:val="single"/>
              <w:bottom w:color="4d3a00" w:space="0" w:sz="12" w:val="single"/>
              <w:right w:color="741b47" w:space="0" w:sz="1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952">
            <w:pPr>
              <w:widowControl w:val="0"/>
              <w:spacing w:line="240" w:lineRule="auto"/>
              <w:jc w:val="left"/>
              <w:rPr>
                <w:b w:val="1"/>
              </w:rPr>
            </w:pPr>
            <w:r w:rsidDel="00000000" w:rsidR="00000000" w:rsidRPr="00000000">
              <w:rPr>
                <w:b w:val="1"/>
                <w:rtl w:val="0"/>
              </w:rPr>
              <w:t xml:space="preserve">Examples</w:t>
            </w:r>
          </w:p>
        </w:tc>
      </w:tr>
      <w:tr>
        <w:trPr>
          <w:cantSplit w:val="0"/>
          <w:trHeight w:val="440" w:hRule="atLeast"/>
          <w:tblHeader w:val="0"/>
        </w:trPr>
        <w:tc>
          <w:tcPr>
            <w:tcBorders>
              <w:top w:color="4d3a00" w:space="0" w:sz="12" w:val="single"/>
              <w:left w:color="4d3a00" w:space="0" w:sz="18" w:val="single"/>
              <w:bottom w:color="4d3a00" w:space="0" w:sz="18" w:val="single"/>
              <w:right w:color="1e1e1e" w:space="0" w:sz="18" w:val="single"/>
            </w:tcBorders>
            <w:shd w:fill="fff7e1" w:val="clear"/>
            <w:tcMar>
              <w:top w:w="100.0" w:type="dxa"/>
              <w:left w:w="100.0" w:type="dxa"/>
              <w:bottom w:w="100.0" w:type="dxa"/>
              <w:right w:w="100.0" w:type="dxa"/>
            </w:tcMar>
            <w:vAlign w:val="top"/>
          </w:tcPr>
          <w:p w:rsidR="00000000" w:rsidDel="00000000" w:rsidP="00000000" w:rsidRDefault="00000000" w:rsidRPr="00000000" w14:paraId="00000954">
            <w:pPr>
              <w:widowControl w:val="0"/>
              <w:spacing w:line="240" w:lineRule="auto"/>
              <w:jc w:val="left"/>
              <w:rPr/>
            </w:pPr>
            <w:r w:rsidDel="00000000" w:rsidR="00000000" w:rsidRPr="00000000">
              <w:rPr>
                <w:rtl w:val="0"/>
              </w:rPr>
              <w:t xml:space="preserve">Simple use of the property</w:t>
            </w:r>
          </w:p>
        </w:tc>
        <w:tc>
          <w:tcPr>
            <w:tcBorders>
              <w:top w:color="1e1e1e" w:space="0" w:sz="12" w:val="single"/>
              <w:left w:color="1e1e1e" w:space="0" w:sz="18" w:val="single"/>
              <w:bottom w:color="1e1e1e" w:space="0" w:sz="18" w:val="single"/>
              <w:right w:color="1e1e1e" w:space="0" w:sz="18" w:val="single"/>
            </w:tcBorders>
            <w:shd w:fill="1e1e1e" w:val="clear"/>
            <w:tcMar>
              <w:top w:w="100.0" w:type="dxa"/>
              <w:left w:w="100.0" w:type="dxa"/>
              <w:bottom w:w="100.0" w:type="dxa"/>
              <w:right w:w="100.0" w:type="dxa"/>
            </w:tcMar>
            <w:vAlign w:val="top"/>
          </w:tcPr>
          <w:p w:rsidR="00000000" w:rsidDel="00000000" w:rsidP="00000000" w:rsidRDefault="00000000" w:rsidRPr="00000000" w14:paraId="00000955">
            <w:pPr>
              <w:widowControl w:val="0"/>
              <w:spacing w:line="240" w:lineRule="auto"/>
              <w:jc w:val="left"/>
              <w:rPr/>
            </w:pPr>
            <w:r w:rsidDel="00000000" w:rsidR="00000000" w:rsidRPr="00000000">
              <w:rPr/>
              <w:drawing>
                <wp:inline distB="114300" distT="114300" distL="114300" distR="114300">
                  <wp:extent cx="2205038" cy="862177"/>
                  <wp:effectExtent b="0" l="0" r="0" t="0"/>
                  <wp:docPr descr="{&#10;    &quot;id&quot;: &quot;myid&quot;,&#10;    &quot;consumes&quot;: true&#10;}" id="65" name="image55.png"/>
                  <a:graphic>
                    <a:graphicData uri="http://schemas.openxmlformats.org/drawingml/2006/picture">
                      <pic:pic>
                        <pic:nvPicPr>
                          <pic:cNvPr descr="{&#10;    &quot;id&quot;: &quot;myid&quot;,&#10;    &quot;consumes&quot;: true&#10;}" id="0" name="image55.png"/>
                          <pic:cNvPicPr preferRelativeResize="0"/>
                        </pic:nvPicPr>
                        <pic:blipFill>
                          <a:blip r:embed="rId102"/>
                          <a:srcRect b="0" l="0" r="0" t="0"/>
                          <a:stretch>
                            <a:fillRect/>
                          </a:stretch>
                        </pic:blipFill>
                        <pic:spPr>
                          <a:xfrm>
                            <a:off x="0" y="0"/>
                            <a:ext cx="2205038" cy="862177"/>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956">
      <w:pPr>
        <w:pStyle w:val="Heading4"/>
        <w:pageBreakBefore w:val="0"/>
        <w:rPr/>
      </w:pPr>
      <w:bookmarkStart w:colFirst="0" w:colLast="0" w:name="_k2jdvuga3jgz" w:id="240"/>
      <w:bookmarkEnd w:id="240"/>
      <w:r w:rsidDel="00000000" w:rsidR="00000000" w:rsidRPr="00000000">
        <w:rPr>
          <w:rtl w:val="0"/>
        </w:rPr>
      </w:r>
    </w:p>
    <w:p w:rsidR="00000000" w:rsidDel="00000000" w:rsidP="00000000" w:rsidRDefault="00000000" w:rsidRPr="00000000" w14:paraId="00000957">
      <w:pPr>
        <w:pStyle w:val="Heading4"/>
        <w:pageBreakBefore w:val="0"/>
        <w:rPr/>
      </w:pPr>
      <w:bookmarkStart w:colFirst="0" w:colLast="0" w:name="_2q45i63lcii3" w:id="241"/>
      <w:bookmarkEnd w:id="241"/>
      <w:r w:rsidDel="00000000" w:rsidR="00000000" w:rsidRPr="00000000">
        <w:rPr>
          <w:rtl w:val="0"/>
        </w:rPr>
        <w:t xml:space="preserve">Action ID</w:t>
      </w:r>
    </w:p>
    <w:tbl>
      <w:tblPr>
        <w:tblStyle w:val="Table13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20"/>
        <w:gridCol w:w="7740"/>
        <w:tblGridChange w:id="0">
          <w:tblGrid>
            <w:gridCol w:w="1620"/>
            <w:gridCol w:w="7740"/>
          </w:tblGrid>
        </w:tblGridChange>
      </w:tblGrid>
      <w:tr>
        <w:trPr>
          <w:cantSplit w:val="0"/>
          <w:trHeight w:val="75" w:hRule="atLeast"/>
          <w:tblHeader w:val="0"/>
        </w:trPr>
        <w:tc>
          <w:tcPr>
            <w:tcBorders>
              <w:top w:color="4d3a00" w:space="0" w:sz="18" w:val="single"/>
              <w:left w:color="4d3a00" w:space="0" w:sz="18" w:val="single"/>
              <w:bottom w:color="4d3a00" w:space="0" w:sz="12" w:val="single"/>
              <w:right w:color="4d3a00" w:space="0" w:sz="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958">
            <w:pPr>
              <w:jc w:val="left"/>
              <w:rPr>
                <w:sz w:val="22"/>
                <w:szCs w:val="22"/>
              </w:rPr>
            </w:pPr>
            <w:r w:rsidDel="00000000" w:rsidR="00000000" w:rsidRPr="00000000">
              <w:rPr>
                <w:sz w:val="22"/>
                <w:szCs w:val="22"/>
                <w:rtl w:val="0"/>
              </w:rPr>
              <w:t xml:space="preserve">Property name</w:t>
            </w:r>
          </w:p>
        </w:tc>
        <w:tc>
          <w:tcPr>
            <w:tcBorders>
              <w:top w:color="4d3a00" w:space="0" w:sz="18" w:val="single"/>
              <w:left w:color="4d3a00" w:space="0" w:sz="8" w:val="single"/>
              <w:bottom w:color="4d3a00" w:space="0" w:sz="12" w:val="single"/>
              <w:right w:color="4d3a00" w:space="0" w:sz="1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959">
            <w:pPr>
              <w:jc w:val="left"/>
              <w:rPr/>
            </w:pPr>
            <w:r w:rsidDel="00000000" w:rsidR="00000000" w:rsidRPr="00000000">
              <w:rPr>
                <w:rtl w:val="0"/>
              </w:rPr>
              <w:t xml:space="preserve">actionId</w:t>
            </w:r>
          </w:p>
        </w:tc>
      </w:tr>
      <w:tr>
        <w:trPr>
          <w:cantSplit w:val="0"/>
          <w:trHeight w:val="870" w:hRule="atLeast"/>
          <w:tblHeader w:val="0"/>
        </w:trPr>
        <w:tc>
          <w:tcPr>
            <w:tcBorders>
              <w:top w:color="4d3a00" w:space="0" w:sz="12" w:val="single"/>
              <w:left w:color="4d3a00" w:space="0" w:sz="18" w:val="single"/>
              <w:bottom w:color="4d3a00" w:space="0" w:sz="8" w:val="single"/>
              <w:right w:color="4d3a00" w:space="0" w:sz="8" w:val="single"/>
            </w:tcBorders>
            <w:shd w:fill="fff7e1" w:val="clear"/>
            <w:tcMar>
              <w:top w:w="100.0" w:type="dxa"/>
              <w:left w:w="100.0" w:type="dxa"/>
              <w:bottom w:w="100.0" w:type="dxa"/>
              <w:right w:w="100.0" w:type="dxa"/>
            </w:tcMar>
            <w:vAlign w:val="top"/>
          </w:tcPr>
          <w:p w:rsidR="00000000" w:rsidDel="00000000" w:rsidP="00000000" w:rsidRDefault="00000000" w:rsidRPr="00000000" w14:paraId="0000095A">
            <w:pPr>
              <w:widowControl w:val="0"/>
              <w:spacing w:line="240" w:lineRule="auto"/>
              <w:rPr/>
            </w:pPr>
            <w:r w:rsidDel="00000000" w:rsidR="00000000" w:rsidRPr="00000000">
              <w:rPr>
                <w:rtl w:val="0"/>
              </w:rPr>
              <w:t xml:space="preserve">Explanation</w:t>
            </w:r>
          </w:p>
        </w:tc>
        <w:tc>
          <w:tcPr>
            <w:tcBorders>
              <w:top w:color="4d3a00" w:space="0" w:sz="12" w:val="single"/>
              <w:left w:color="4d3a00" w:space="0" w:sz="8" w:val="single"/>
              <w:bottom w:color="4d3a00" w:space="0" w:sz="8" w:val="single"/>
              <w:right w:color="4d3a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95B">
            <w:pPr>
              <w:rPr/>
            </w:pPr>
            <w:r w:rsidDel="00000000" w:rsidR="00000000" w:rsidRPr="00000000">
              <w:rPr>
                <w:rtl w:val="0"/>
              </w:rPr>
              <w:t xml:space="preserve">The Verb ID where the slot will appear when the element is inserted. If no actionID is provided, this slot will appear in all verbs.</w:t>
            </w:r>
          </w:p>
          <w:p w:rsidR="00000000" w:rsidDel="00000000" w:rsidP="00000000" w:rsidRDefault="00000000" w:rsidRPr="00000000" w14:paraId="0000095C">
            <w:pPr>
              <w:rPr/>
            </w:pPr>
            <w:r w:rsidDel="00000000" w:rsidR="00000000" w:rsidRPr="00000000">
              <w:rPr>
                <w:rtl w:val="0"/>
              </w:rPr>
            </w:r>
          </w:p>
          <w:tbl>
            <w:tblPr>
              <w:tblStyle w:val="Table131"/>
              <w:tblW w:w="748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85"/>
              <w:gridCol w:w="6300"/>
              <w:tblGridChange w:id="0">
                <w:tblGrid>
                  <w:gridCol w:w="1185"/>
                  <w:gridCol w:w="6300"/>
                </w:tblGrid>
              </w:tblGridChange>
            </w:tblGrid>
            <w:tr>
              <w:trPr>
                <w:cantSplit w:val="0"/>
                <w:trHeight w:val="750" w:hRule="atLeast"/>
                <w:tblHeader w:val="0"/>
              </w:trPr>
              <w:tc>
                <w:tcPr>
                  <w:shd w:fill="c9daf8" w:val="clear"/>
                  <w:tcMar>
                    <w:top w:w="100.0" w:type="dxa"/>
                    <w:left w:w="100.0" w:type="dxa"/>
                    <w:bottom w:w="100.0" w:type="dxa"/>
                    <w:right w:w="100.0" w:type="dxa"/>
                  </w:tcMar>
                  <w:vAlign w:val="top"/>
                </w:tcPr>
                <w:p w:rsidR="00000000" w:rsidDel="00000000" w:rsidP="00000000" w:rsidRDefault="00000000" w:rsidRPr="00000000" w14:paraId="0000095D">
                  <w:pPr>
                    <w:widowControl w:val="0"/>
                    <w:spacing w:line="240" w:lineRule="auto"/>
                    <w:rPr/>
                  </w:pPr>
                  <w:r w:rsidDel="00000000" w:rsidR="00000000" w:rsidRPr="00000000">
                    <w:rPr/>
                    <w:drawing>
                      <wp:inline distB="114300" distT="114300" distL="114300" distR="114300">
                        <wp:extent cx="585788" cy="600075"/>
                        <wp:effectExtent b="0" l="0" r="0" t="0"/>
                        <wp:docPr id="128" name="image1.png"/>
                        <a:graphic>
                          <a:graphicData uri="http://schemas.openxmlformats.org/drawingml/2006/picture">
                            <pic:pic>
                              <pic:nvPicPr>
                                <pic:cNvPr id="0" name="image1.png"/>
                                <pic:cNvPicPr preferRelativeResize="0"/>
                              </pic:nvPicPr>
                              <pic:blipFill>
                                <a:blip r:embed="rId12"/>
                                <a:srcRect b="0" l="0" r="0" t="0"/>
                                <a:stretch>
                                  <a:fillRect/>
                                </a:stretch>
                              </pic:blipFill>
                              <pic:spPr>
                                <a:xfrm>
                                  <a:off x="0" y="0"/>
                                  <a:ext cx="585788" cy="600075"/>
                                </a:xfrm>
                                <a:prstGeom prst="rect"/>
                                <a:ln/>
                              </pic:spPr>
                            </pic:pic>
                          </a:graphicData>
                        </a:graphic>
                      </wp:inline>
                    </w:drawing>
                  </w:r>
                  <w:r w:rsidDel="00000000" w:rsidR="00000000" w:rsidRPr="00000000">
                    <w:rPr>
                      <w:rtl w:val="0"/>
                    </w:rPr>
                  </w:r>
                </w:p>
              </w:tc>
              <w:tc>
                <w:tcPr>
                  <w:shd w:fill="c9daf8" w:val="clear"/>
                  <w:tcMar>
                    <w:top w:w="100.0" w:type="dxa"/>
                    <w:left w:w="100.0" w:type="dxa"/>
                    <w:bottom w:w="100.0" w:type="dxa"/>
                    <w:right w:w="100.0" w:type="dxa"/>
                  </w:tcMar>
                  <w:vAlign w:val="top"/>
                </w:tcPr>
                <w:p w:rsidR="00000000" w:rsidDel="00000000" w:rsidP="00000000" w:rsidRDefault="00000000" w:rsidRPr="00000000" w14:paraId="0000095E">
                  <w:pPr>
                    <w:rPr>
                      <w:b w:val="1"/>
                    </w:rPr>
                  </w:pPr>
                  <w:r w:rsidDel="00000000" w:rsidR="00000000" w:rsidRPr="00000000">
                    <w:rPr>
                      <w:b w:val="1"/>
                      <w:rtl w:val="0"/>
                    </w:rPr>
                    <w:t xml:space="preserve">Specific to element slots</w:t>
                  </w:r>
                </w:p>
                <w:p w:rsidR="00000000" w:rsidDel="00000000" w:rsidP="00000000" w:rsidRDefault="00000000" w:rsidRPr="00000000" w14:paraId="0000095F">
                  <w:pPr>
                    <w:rPr/>
                  </w:pPr>
                  <w:r w:rsidDel="00000000" w:rsidR="00000000" w:rsidRPr="00000000">
                    <w:rPr>
                      <w:rtl w:val="0"/>
                    </w:rPr>
                    <w:t xml:space="preserve">This property doesn't exist/is ignored on recipe and verb slots.</w:t>
                  </w:r>
                  <w:r w:rsidDel="00000000" w:rsidR="00000000" w:rsidRPr="00000000">
                    <w:rPr>
                      <w:rtl w:val="0"/>
                    </w:rPr>
                  </w:r>
                </w:p>
              </w:tc>
            </w:tr>
          </w:tbl>
          <w:p w:rsidR="00000000" w:rsidDel="00000000" w:rsidP="00000000" w:rsidRDefault="00000000" w:rsidRPr="00000000" w14:paraId="00000960">
            <w:pPr>
              <w:rPr/>
            </w:pPr>
            <w:r w:rsidDel="00000000" w:rsidR="00000000" w:rsidRPr="00000000">
              <w:rPr>
                <w:rtl w:val="0"/>
              </w:rPr>
            </w:r>
          </w:p>
        </w:tc>
      </w:tr>
      <w:tr>
        <w:trPr>
          <w:cantSplit w:val="0"/>
          <w:tblHeader w:val="0"/>
        </w:trPr>
        <w:tc>
          <w:tcPr>
            <w:tcBorders>
              <w:top w:color="4d3a00" w:space="0" w:sz="8" w:val="single"/>
              <w:left w:color="4d3a00" w:space="0" w:sz="18" w:val="single"/>
              <w:bottom w:color="4d3a00" w:space="0" w:sz="12" w:val="single"/>
              <w:right w:color="4d3a00" w:space="0" w:sz="8" w:val="single"/>
            </w:tcBorders>
            <w:shd w:fill="fff7e1" w:val="clear"/>
            <w:tcMar>
              <w:top w:w="100.0" w:type="dxa"/>
              <w:left w:w="100.0" w:type="dxa"/>
              <w:bottom w:w="100.0" w:type="dxa"/>
              <w:right w:w="100.0" w:type="dxa"/>
            </w:tcMar>
            <w:vAlign w:val="top"/>
          </w:tcPr>
          <w:p w:rsidR="00000000" w:rsidDel="00000000" w:rsidP="00000000" w:rsidRDefault="00000000" w:rsidRPr="00000000" w14:paraId="00000961">
            <w:pPr>
              <w:widowControl w:val="0"/>
              <w:spacing w:line="240" w:lineRule="auto"/>
              <w:rPr/>
            </w:pPr>
            <w:r w:rsidDel="00000000" w:rsidR="00000000" w:rsidRPr="00000000">
              <w:rPr>
                <w:rtl w:val="0"/>
              </w:rPr>
              <w:t xml:space="preserve">Default value</w:t>
            </w:r>
          </w:p>
        </w:tc>
        <w:tc>
          <w:tcPr>
            <w:tcBorders>
              <w:top w:color="4d3a00" w:space="0" w:sz="8" w:val="single"/>
              <w:left w:color="4d3a00" w:space="0" w:sz="8" w:val="single"/>
              <w:bottom w:color="4d3a00" w:space="0" w:sz="12" w:val="single"/>
              <w:right w:color="4d3a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962">
            <w:pPr>
              <w:widowControl w:val="0"/>
              <w:spacing w:line="240" w:lineRule="auto"/>
              <w:rPr>
                <w:b w:val="1"/>
              </w:rPr>
            </w:pPr>
            <w:r w:rsidDel="00000000" w:rsidR="00000000" w:rsidRPr="00000000">
              <w:rPr>
                <w:rtl w:val="0"/>
              </w:rPr>
              <w:t xml:space="preserve">""</w:t>
            </w:r>
            <w:r w:rsidDel="00000000" w:rsidR="00000000" w:rsidRPr="00000000">
              <w:rPr>
                <w:rtl w:val="0"/>
              </w:rPr>
            </w:r>
          </w:p>
        </w:tc>
      </w:tr>
      <w:tr>
        <w:trPr>
          <w:cantSplit w:val="0"/>
          <w:trHeight w:val="440" w:hRule="atLeast"/>
          <w:tblHeader w:val="0"/>
        </w:trPr>
        <w:tc>
          <w:tcPr>
            <w:gridSpan w:val="2"/>
            <w:tcBorders>
              <w:top w:color="4d3a00" w:space="0" w:sz="12" w:val="single"/>
              <w:left w:color="4d3a00" w:space="0" w:sz="18" w:val="single"/>
              <w:bottom w:color="4d3a00" w:space="0" w:sz="12" w:val="single"/>
              <w:right w:color="741b47" w:space="0" w:sz="1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963">
            <w:pPr>
              <w:widowControl w:val="0"/>
              <w:spacing w:line="240" w:lineRule="auto"/>
              <w:jc w:val="left"/>
              <w:rPr>
                <w:b w:val="1"/>
              </w:rPr>
            </w:pPr>
            <w:r w:rsidDel="00000000" w:rsidR="00000000" w:rsidRPr="00000000">
              <w:rPr>
                <w:b w:val="1"/>
                <w:rtl w:val="0"/>
              </w:rPr>
              <w:t xml:space="preserve">Examples</w:t>
            </w:r>
          </w:p>
        </w:tc>
      </w:tr>
      <w:tr>
        <w:trPr>
          <w:cantSplit w:val="0"/>
          <w:trHeight w:val="440" w:hRule="atLeast"/>
          <w:tblHeader w:val="0"/>
        </w:trPr>
        <w:tc>
          <w:tcPr>
            <w:tcBorders>
              <w:top w:color="4d3a00" w:space="0" w:sz="12" w:val="single"/>
              <w:left w:color="4d3a00" w:space="0" w:sz="18" w:val="single"/>
              <w:bottom w:color="4d3a00" w:space="0" w:sz="18" w:val="single"/>
              <w:right w:color="1e1e1e" w:space="0" w:sz="18" w:val="single"/>
            </w:tcBorders>
            <w:shd w:fill="fff7e1" w:val="clear"/>
            <w:tcMar>
              <w:top w:w="100.0" w:type="dxa"/>
              <w:left w:w="100.0" w:type="dxa"/>
              <w:bottom w:w="100.0" w:type="dxa"/>
              <w:right w:w="100.0" w:type="dxa"/>
            </w:tcMar>
            <w:vAlign w:val="top"/>
          </w:tcPr>
          <w:p w:rsidR="00000000" w:rsidDel="00000000" w:rsidP="00000000" w:rsidRDefault="00000000" w:rsidRPr="00000000" w14:paraId="00000965">
            <w:pPr>
              <w:widowControl w:val="0"/>
              <w:spacing w:line="240" w:lineRule="auto"/>
              <w:jc w:val="left"/>
              <w:rPr/>
            </w:pPr>
            <w:r w:rsidDel="00000000" w:rsidR="00000000" w:rsidRPr="00000000">
              <w:rPr>
                <w:rtl w:val="0"/>
              </w:rPr>
              <w:t xml:space="preserve">Simple use of the property</w:t>
            </w:r>
          </w:p>
        </w:tc>
        <w:tc>
          <w:tcPr>
            <w:tcBorders>
              <w:top w:color="1e1e1e" w:space="0" w:sz="12" w:val="single"/>
              <w:left w:color="1e1e1e" w:space="0" w:sz="18" w:val="single"/>
              <w:bottom w:color="1e1e1e" w:space="0" w:sz="18" w:val="single"/>
              <w:right w:color="1e1e1e" w:space="0" w:sz="18" w:val="single"/>
            </w:tcBorders>
            <w:shd w:fill="1e1e1e" w:val="clear"/>
            <w:tcMar>
              <w:top w:w="100.0" w:type="dxa"/>
              <w:left w:w="100.0" w:type="dxa"/>
              <w:bottom w:w="100.0" w:type="dxa"/>
              <w:right w:w="100.0" w:type="dxa"/>
            </w:tcMar>
            <w:vAlign w:val="top"/>
          </w:tcPr>
          <w:p w:rsidR="00000000" w:rsidDel="00000000" w:rsidP="00000000" w:rsidRDefault="00000000" w:rsidRPr="00000000" w14:paraId="00000966">
            <w:pPr>
              <w:widowControl w:val="0"/>
              <w:spacing w:line="240" w:lineRule="auto"/>
              <w:jc w:val="left"/>
              <w:rPr/>
            </w:pPr>
            <w:r w:rsidDel="00000000" w:rsidR="00000000" w:rsidRPr="00000000">
              <w:rPr/>
              <w:drawing>
                <wp:inline distB="114300" distT="114300" distL="114300" distR="114300">
                  <wp:extent cx="2424113" cy="858698"/>
                  <wp:effectExtent b="0" l="0" r="0" t="0"/>
                  <wp:docPr id="57" name="image47.png"/>
                  <a:graphic>
                    <a:graphicData uri="http://schemas.openxmlformats.org/drawingml/2006/picture">
                      <pic:pic>
                        <pic:nvPicPr>
                          <pic:cNvPr id="0" name="image47.png"/>
                          <pic:cNvPicPr preferRelativeResize="0"/>
                        </pic:nvPicPr>
                        <pic:blipFill>
                          <a:blip r:embed="rId103"/>
                          <a:srcRect b="0" l="0" r="0" t="0"/>
                          <a:stretch>
                            <a:fillRect/>
                          </a:stretch>
                        </pic:blipFill>
                        <pic:spPr>
                          <a:xfrm>
                            <a:off x="0" y="0"/>
                            <a:ext cx="2424113" cy="858698"/>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967">
      <w:pPr>
        <w:pStyle w:val="Heading4"/>
        <w:rPr/>
      </w:pPr>
      <w:bookmarkStart w:colFirst="0" w:colLast="0" w:name="_8d6ytkpz8g5w" w:id="242"/>
      <w:bookmarkEnd w:id="242"/>
      <w:r w:rsidDel="00000000" w:rsidR="00000000" w:rsidRPr="00000000">
        <w:rPr>
          <w:rtl w:val="0"/>
        </w:rPr>
        <w:t xml:space="preserve">G</w:t>
      </w:r>
      <w:r w:rsidDel="00000000" w:rsidR="00000000" w:rsidRPr="00000000">
        <w:rPr>
          <w:rtl w:val="0"/>
        </w:rPr>
        <w:t xml:space="preserve">reedy</w:t>
      </w:r>
    </w:p>
    <w:tbl>
      <w:tblPr>
        <w:tblStyle w:val="Table13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20"/>
        <w:gridCol w:w="7740"/>
        <w:tblGridChange w:id="0">
          <w:tblGrid>
            <w:gridCol w:w="1620"/>
            <w:gridCol w:w="7740"/>
          </w:tblGrid>
        </w:tblGridChange>
      </w:tblGrid>
      <w:tr>
        <w:trPr>
          <w:cantSplit w:val="0"/>
          <w:trHeight w:val="75" w:hRule="atLeast"/>
          <w:tblHeader w:val="0"/>
        </w:trPr>
        <w:tc>
          <w:tcPr>
            <w:tcBorders>
              <w:top w:color="4d3a00" w:space="0" w:sz="18" w:val="single"/>
              <w:left w:color="4d3a00" w:space="0" w:sz="18" w:val="single"/>
              <w:bottom w:color="4d3a00" w:space="0" w:sz="12" w:val="single"/>
              <w:right w:color="4d3a00" w:space="0" w:sz="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968">
            <w:pPr>
              <w:jc w:val="left"/>
              <w:rPr>
                <w:sz w:val="22"/>
                <w:szCs w:val="22"/>
              </w:rPr>
            </w:pPr>
            <w:r w:rsidDel="00000000" w:rsidR="00000000" w:rsidRPr="00000000">
              <w:rPr>
                <w:sz w:val="22"/>
                <w:szCs w:val="22"/>
                <w:rtl w:val="0"/>
              </w:rPr>
              <w:t xml:space="preserve">Property name</w:t>
            </w:r>
          </w:p>
        </w:tc>
        <w:tc>
          <w:tcPr>
            <w:tcBorders>
              <w:top w:color="4d3a00" w:space="0" w:sz="18" w:val="single"/>
              <w:left w:color="4d3a00" w:space="0" w:sz="8" w:val="single"/>
              <w:bottom w:color="4d3a00" w:space="0" w:sz="12" w:val="single"/>
              <w:right w:color="4d3a00" w:space="0" w:sz="1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969">
            <w:pPr>
              <w:jc w:val="left"/>
              <w:rPr/>
            </w:pPr>
            <w:r w:rsidDel="00000000" w:rsidR="00000000" w:rsidRPr="00000000">
              <w:rPr>
                <w:rtl w:val="0"/>
              </w:rPr>
              <w:t xml:space="preserve">greedy</w:t>
            </w:r>
          </w:p>
        </w:tc>
      </w:tr>
      <w:tr>
        <w:trPr>
          <w:cantSplit w:val="0"/>
          <w:trHeight w:val="870" w:hRule="atLeast"/>
          <w:tblHeader w:val="0"/>
        </w:trPr>
        <w:tc>
          <w:tcPr>
            <w:tcBorders>
              <w:top w:color="4d3a00" w:space="0" w:sz="12" w:val="single"/>
              <w:left w:color="4d3a00" w:space="0" w:sz="18" w:val="single"/>
              <w:bottom w:color="4d3a00" w:space="0" w:sz="8" w:val="single"/>
              <w:right w:color="4d3a00" w:space="0" w:sz="8" w:val="single"/>
            </w:tcBorders>
            <w:shd w:fill="fff7e1" w:val="clear"/>
            <w:tcMar>
              <w:top w:w="100.0" w:type="dxa"/>
              <w:left w:w="100.0" w:type="dxa"/>
              <w:bottom w:w="100.0" w:type="dxa"/>
              <w:right w:w="100.0" w:type="dxa"/>
            </w:tcMar>
            <w:vAlign w:val="top"/>
          </w:tcPr>
          <w:p w:rsidR="00000000" w:rsidDel="00000000" w:rsidP="00000000" w:rsidRDefault="00000000" w:rsidRPr="00000000" w14:paraId="0000096A">
            <w:pPr>
              <w:widowControl w:val="0"/>
              <w:spacing w:line="240" w:lineRule="auto"/>
              <w:rPr/>
            </w:pPr>
            <w:r w:rsidDel="00000000" w:rsidR="00000000" w:rsidRPr="00000000">
              <w:rPr>
                <w:rtl w:val="0"/>
              </w:rPr>
              <w:t xml:space="preserve">Explanation</w:t>
            </w:r>
          </w:p>
        </w:tc>
        <w:tc>
          <w:tcPr>
            <w:tcBorders>
              <w:top w:color="4d3a00" w:space="0" w:sz="12" w:val="single"/>
              <w:left w:color="4d3a00" w:space="0" w:sz="8" w:val="single"/>
              <w:bottom w:color="4d3a00" w:space="0" w:sz="8" w:val="single"/>
              <w:right w:color="4d3a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96B">
            <w:pPr>
              <w:rPr/>
            </w:pPr>
            <w:r w:rsidDel="00000000" w:rsidR="00000000" w:rsidRPr="00000000">
              <w:rPr>
                <w:rtl w:val="0"/>
              </w:rPr>
              <w:t xml:space="preserve">When this is true, the slot will pull a qualifying card off the table into the slot automatically, rather than letting the player choose whether to insert a card, or which card to insert. It will display a little magnet icon on the slot.</w:t>
            </w:r>
          </w:p>
          <w:p w:rsidR="00000000" w:rsidDel="00000000" w:rsidP="00000000" w:rsidRDefault="00000000" w:rsidRPr="00000000" w14:paraId="0000096C">
            <w:pPr>
              <w:rPr/>
            </w:pPr>
            <w:r w:rsidDel="00000000" w:rsidR="00000000" w:rsidRPr="00000000">
              <w:rPr>
                <w:rtl w:val="0"/>
              </w:rPr>
            </w:r>
          </w:p>
          <w:tbl>
            <w:tblPr>
              <w:tblStyle w:val="Table133"/>
              <w:tblW w:w="748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95"/>
              <w:gridCol w:w="6390"/>
              <w:tblGridChange w:id="0">
                <w:tblGrid>
                  <w:gridCol w:w="1095"/>
                  <w:gridCol w:w="6390"/>
                </w:tblGrid>
              </w:tblGridChange>
            </w:tblGrid>
            <w:tr>
              <w:trPr>
                <w:cantSplit w:val="0"/>
                <w:trHeight w:val="750" w:hRule="atLeast"/>
                <w:tblHeader w:val="0"/>
              </w:trPr>
              <w:tc>
                <w:tcPr>
                  <w:shd w:fill="c9daf8" w:val="clear"/>
                  <w:tcMar>
                    <w:top w:w="100.0" w:type="dxa"/>
                    <w:left w:w="100.0" w:type="dxa"/>
                    <w:bottom w:w="100.0" w:type="dxa"/>
                    <w:right w:w="100.0" w:type="dxa"/>
                  </w:tcMar>
                  <w:vAlign w:val="top"/>
                </w:tcPr>
                <w:p w:rsidR="00000000" w:rsidDel="00000000" w:rsidP="00000000" w:rsidRDefault="00000000" w:rsidRPr="00000000" w14:paraId="0000096D">
                  <w:pPr>
                    <w:widowControl w:val="0"/>
                    <w:spacing w:line="240" w:lineRule="auto"/>
                    <w:rPr/>
                  </w:pPr>
                  <w:r w:rsidDel="00000000" w:rsidR="00000000" w:rsidRPr="00000000">
                    <w:rPr/>
                    <w:drawing>
                      <wp:inline distB="114300" distT="114300" distL="114300" distR="114300">
                        <wp:extent cx="590550" cy="596900"/>
                        <wp:effectExtent b="0" l="0" r="0" t="0"/>
                        <wp:docPr id="62" name="image1.png"/>
                        <a:graphic>
                          <a:graphicData uri="http://schemas.openxmlformats.org/drawingml/2006/picture">
                            <pic:pic>
                              <pic:nvPicPr>
                                <pic:cNvPr id="0" name="image1.png"/>
                                <pic:cNvPicPr preferRelativeResize="0"/>
                              </pic:nvPicPr>
                              <pic:blipFill>
                                <a:blip r:embed="rId12"/>
                                <a:srcRect b="0" l="0" r="0" t="0"/>
                                <a:stretch>
                                  <a:fillRect/>
                                </a:stretch>
                              </pic:blipFill>
                              <pic:spPr>
                                <a:xfrm>
                                  <a:off x="0" y="0"/>
                                  <a:ext cx="590550" cy="596900"/>
                                </a:xfrm>
                                <a:prstGeom prst="rect"/>
                                <a:ln/>
                              </pic:spPr>
                            </pic:pic>
                          </a:graphicData>
                        </a:graphic>
                      </wp:inline>
                    </w:drawing>
                  </w:r>
                  <w:r w:rsidDel="00000000" w:rsidR="00000000" w:rsidRPr="00000000">
                    <w:rPr>
                      <w:rtl w:val="0"/>
                    </w:rPr>
                  </w:r>
                </w:p>
              </w:tc>
              <w:tc>
                <w:tcPr>
                  <w:shd w:fill="c9daf8" w:val="clear"/>
                  <w:tcMar>
                    <w:top w:w="100.0" w:type="dxa"/>
                    <w:left w:w="100.0" w:type="dxa"/>
                    <w:bottom w:w="100.0" w:type="dxa"/>
                    <w:right w:w="100.0" w:type="dxa"/>
                  </w:tcMar>
                  <w:vAlign w:val="top"/>
                </w:tcPr>
                <w:p w:rsidR="00000000" w:rsidDel="00000000" w:rsidP="00000000" w:rsidRDefault="00000000" w:rsidRPr="00000000" w14:paraId="0000096E">
                  <w:pPr>
                    <w:rPr>
                      <w:b w:val="1"/>
                    </w:rPr>
                  </w:pPr>
                  <w:r w:rsidDel="00000000" w:rsidR="00000000" w:rsidRPr="00000000">
                    <w:rPr>
                      <w:b w:val="1"/>
                      <w:rtl w:val="0"/>
                    </w:rPr>
                    <w:t xml:space="preserve">Specific to recipe slots</w:t>
                  </w:r>
                </w:p>
                <w:p w:rsidR="00000000" w:rsidDel="00000000" w:rsidP="00000000" w:rsidRDefault="00000000" w:rsidRPr="00000000" w14:paraId="0000096F">
                  <w:pPr>
                    <w:rPr/>
                  </w:pPr>
                  <w:r w:rsidDel="00000000" w:rsidR="00000000" w:rsidRPr="00000000">
                    <w:rPr>
                      <w:rtl w:val="0"/>
                    </w:rPr>
                    <w:t xml:space="preserve">This property doesn't exist/is ignored on element and verb slots.</w:t>
                  </w:r>
                </w:p>
              </w:tc>
            </w:tr>
          </w:tbl>
          <w:p w:rsidR="00000000" w:rsidDel="00000000" w:rsidP="00000000" w:rsidRDefault="00000000" w:rsidRPr="00000000" w14:paraId="00000970">
            <w:pPr>
              <w:rPr/>
            </w:pPr>
            <w:r w:rsidDel="00000000" w:rsidR="00000000" w:rsidRPr="00000000">
              <w:rPr>
                <w:rtl w:val="0"/>
              </w:rPr>
            </w:r>
          </w:p>
        </w:tc>
      </w:tr>
      <w:tr>
        <w:trPr>
          <w:cantSplit w:val="0"/>
          <w:tblHeader w:val="0"/>
        </w:trPr>
        <w:tc>
          <w:tcPr>
            <w:tcBorders>
              <w:top w:color="4d3a00" w:space="0" w:sz="8" w:val="single"/>
              <w:left w:color="4d3a00" w:space="0" w:sz="18" w:val="single"/>
              <w:bottom w:color="4d3a00" w:space="0" w:sz="12" w:val="single"/>
              <w:right w:color="4d3a00" w:space="0" w:sz="8" w:val="single"/>
            </w:tcBorders>
            <w:shd w:fill="fff7e1" w:val="clear"/>
            <w:tcMar>
              <w:top w:w="100.0" w:type="dxa"/>
              <w:left w:w="100.0" w:type="dxa"/>
              <w:bottom w:w="100.0" w:type="dxa"/>
              <w:right w:w="100.0" w:type="dxa"/>
            </w:tcMar>
            <w:vAlign w:val="top"/>
          </w:tcPr>
          <w:p w:rsidR="00000000" w:rsidDel="00000000" w:rsidP="00000000" w:rsidRDefault="00000000" w:rsidRPr="00000000" w14:paraId="00000971">
            <w:pPr>
              <w:widowControl w:val="0"/>
              <w:spacing w:line="240" w:lineRule="auto"/>
              <w:rPr/>
            </w:pPr>
            <w:r w:rsidDel="00000000" w:rsidR="00000000" w:rsidRPr="00000000">
              <w:rPr>
                <w:rtl w:val="0"/>
              </w:rPr>
              <w:t xml:space="preserve">Default value</w:t>
            </w:r>
          </w:p>
        </w:tc>
        <w:tc>
          <w:tcPr>
            <w:tcBorders>
              <w:top w:color="4d3a00" w:space="0" w:sz="8" w:val="single"/>
              <w:left w:color="4d3a00" w:space="0" w:sz="8" w:val="single"/>
              <w:bottom w:color="4d3a00" w:space="0" w:sz="12" w:val="single"/>
              <w:right w:color="4d3a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972">
            <w:pPr>
              <w:widowControl w:val="0"/>
              <w:spacing w:line="240" w:lineRule="auto"/>
              <w:rPr>
                <w:b w:val="1"/>
              </w:rPr>
            </w:pPr>
            <w:r w:rsidDel="00000000" w:rsidR="00000000" w:rsidRPr="00000000">
              <w:rPr>
                <w:rtl w:val="0"/>
              </w:rPr>
              <w:t xml:space="preserve">false</w:t>
            </w:r>
            <w:r w:rsidDel="00000000" w:rsidR="00000000" w:rsidRPr="00000000">
              <w:rPr>
                <w:rtl w:val="0"/>
              </w:rPr>
            </w:r>
          </w:p>
        </w:tc>
      </w:tr>
      <w:tr>
        <w:trPr>
          <w:cantSplit w:val="0"/>
          <w:trHeight w:val="440" w:hRule="atLeast"/>
          <w:tblHeader w:val="0"/>
        </w:trPr>
        <w:tc>
          <w:tcPr>
            <w:gridSpan w:val="2"/>
            <w:tcBorders>
              <w:top w:color="4d3a00" w:space="0" w:sz="12" w:val="single"/>
              <w:left w:color="4d3a00" w:space="0" w:sz="18" w:val="single"/>
              <w:bottom w:color="4d3a00" w:space="0" w:sz="12" w:val="single"/>
              <w:right w:color="741b47" w:space="0" w:sz="1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973">
            <w:pPr>
              <w:widowControl w:val="0"/>
              <w:spacing w:line="240" w:lineRule="auto"/>
              <w:jc w:val="left"/>
              <w:rPr>
                <w:b w:val="1"/>
              </w:rPr>
            </w:pPr>
            <w:r w:rsidDel="00000000" w:rsidR="00000000" w:rsidRPr="00000000">
              <w:rPr>
                <w:b w:val="1"/>
                <w:rtl w:val="0"/>
              </w:rPr>
              <w:t xml:space="preserve">Examples</w:t>
            </w:r>
          </w:p>
        </w:tc>
      </w:tr>
      <w:tr>
        <w:trPr>
          <w:cantSplit w:val="0"/>
          <w:trHeight w:val="440" w:hRule="atLeast"/>
          <w:tblHeader w:val="0"/>
        </w:trPr>
        <w:tc>
          <w:tcPr>
            <w:tcBorders>
              <w:top w:color="4d3a00" w:space="0" w:sz="12" w:val="single"/>
              <w:left w:color="4d3a00" w:space="0" w:sz="18" w:val="single"/>
              <w:bottom w:color="4d3a00" w:space="0" w:sz="18" w:val="single"/>
              <w:right w:color="1e1e1e" w:space="0" w:sz="18" w:val="single"/>
            </w:tcBorders>
            <w:shd w:fill="fff7e1" w:val="clear"/>
            <w:tcMar>
              <w:top w:w="100.0" w:type="dxa"/>
              <w:left w:w="100.0" w:type="dxa"/>
              <w:bottom w:w="100.0" w:type="dxa"/>
              <w:right w:w="100.0" w:type="dxa"/>
            </w:tcMar>
            <w:vAlign w:val="top"/>
          </w:tcPr>
          <w:p w:rsidR="00000000" w:rsidDel="00000000" w:rsidP="00000000" w:rsidRDefault="00000000" w:rsidRPr="00000000" w14:paraId="00000975">
            <w:pPr>
              <w:widowControl w:val="0"/>
              <w:spacing w:line="240" w:lineRule="auto"/>
              <w:jc w:val="left"/>
              <w:rPr/>
            </w:pPr>
            <w:r w:rsidDel="00000000" w:rsidR="00000000" w:rsidRPr="00000000">
              <w:rPr>
                <w:rtl w:val="0"/>
              </w:rPr>
              <w:t xml:space="preserve">Simple use of the property</w:t>
            </w:r>
          </w:p>
        </w:tc>
        <w:tc>
          <w:tcPr>
            <w:tcBorders>
              <w:top w:color="1e1e1e" w:space="0" w:sz="12" w:val="single"/>
              <w:left w:color="1e1e1e" w:space="0" w:sz="18" w:val="single"/>
              <w:bottom w:color="1e1e1e" w:space="0" w:sz="18" w:val="single"/>
              <w:right w:color="1e1e1e" w:space="0" w:sz="18" w:val="single"/>
            </w:tcBorders>
            <w:shd w:fill="1e1e1e" w:val="clear"/>
            <w:tcMar>
              <w:top w:w="100.0" w:type="dxa"/>
              <w:left w:w="100.0" w:type="dxa"/>
              <w:bottom w:w="100.0" w:type="dxa"/>
              <w:right w:w="100.0" w:type="dxa"/>
            </w:tcMar>
            <w:vAlign w:val="top"/>
          </w:tcPr>
          <w:p w:rsidR="00000000" w:rsidDel="00000000" w:rsidP="00000000" w:rsidRDefault="00000000" w:rsidRPr="00000000" w14:paraId="00000976">
            <w:pPr>
              <w:widowControl w:val="0"/>
              <w:spacing w:line="240" w:lineRule="auto"/>
              <w:jc w:val="left"/>
              <w:rPr/>
            </w:pPr>
            <w:r w:rsidDel="00000000" w:rsidR="00000000" w:rsidRPr="00000000">
              <w:rPr/>
              <w:drawing>
                <wp:inline distB="114300" distT="114300" distL="114300" distR="114300">
                  <wp:extent cx="2166938" cy="874655"/>
                  <wp:effectExtent b="0" l="0" r="0" t="0"/>
                  <wp:docPr descr="{&#10;    &quot;id&quot;: &quot;myid&quot;,&#10;    &quot;greedy&quot;: true&#10;}" id="91" name="image64.png"/>
                  <a:graphic>
                    <a:graphicData uri="http://schemas.openxmlformats.org/drawingml/2006/picture">
                      <pic:pic>
                        <pic:nvPicPr>
                          <pic:cNvPr descr="{&#10;    &quot;id&quot;: &quot;myid&quot;,&#10;    &quot;greedy&quot;: true&#10;}" id="0" name="image64.png"/>
                          <pic:cNvPicPr preferRelativeResize="0"/>
                        </pic:nvPicPr>
                        <pic:blipFill>
                          <a:blip r:embed="rId104"/>
                          <a:srcRect b="0" l="0" r="0" t="0"/>
                          <a:stretch>
                            <a:fillRect/>
                          </a:stretch>
                        </pic:blipFill>
                        <pic:spPr>
                          <a:xfrm>
                            <a:off x="0" y="0"/>
                            <a:ext cx="2166938" cy="87465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977">
      <w:pPr>
        <w:pStyle w:val="Heading4"/>
        <w:rPr/>
      </w:pPr>
      <w:bookmarkStart w:colFirst="0" w:colLast="0" w:name="_vhgkwdbdvn7t" w:id="243"/>
      <w:bookmarkEnd w:id="243"/>
      <w:r w:rsidDel="00000000" w:rsidR="00000000" w:rsidRPr="00000000">
        <w:rPr>
          <w:rtl w:val="0"/>
        </w:rPr>
        <w:t xml:space="preserve">If aspects present</w:t>
      </w:r>
    </w:p>
    <w:tbl>
      <w:tblPr>
        <w:tblStyle w:val="Table13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20"/>
        <w:gridCol w:w="7740"/>
        <w:tblGridChange w:id="0">
          <w:tblGrid>
            <w:gridCol w:w="1620"/>
            <w:gridCol w:w="7740"/>
          </w:tblGrid>
        </w:tblGridChange>
      </w:tblGrid>
      <w:tr>
        <w:trPr>
          <w:cantSplit w:val="0"/>
          <w:trHeight w:val="75" w:hRule="atLeast"/>
          <w:tblHeader w:val="0"/>
        </w:trPr>
        <w:tc>
          <w:tcPr>
            <w:tcBorders>
              <w:top w:color="4d3a00" w:space="0" w:sz="18" w:val="single"/>
              <w:left w:color="4d3a00" w:space="0" w:sz="18" w:val="single"/>
              <w:bottom w:color="4d3a00" w:space="0" w:sz="12" w:val="single"/>
              <w:right w:color="4d3a00" w:space="0" w:sz="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978">
            <w:pPr>
              <w:jc w:val="left"/>
              <w:rPr>
                <w:sz w:val="22"/>
                <w:szCs w:val="22"/>
              </w:rPr>
            </w:pPr>
            <w:r w:rsidDel="00000000" w:rsidR="00000000" w:rsidRPr="00000000">
              <w:rPr>
                <w:sz w:val="22"/>
                <w:szCs w:val="22"/>
                <w:rtl w:val="0"/>
              </w:rPr>
              <w:t xml:space="preserve">Property name</w:t>
            </w:r>
          </w:p>
        </w:tc>
        <w:tc>
          <w:tcPr>
            <w:tcBorders>
              <w:top w:color="4d3a00" w:space="0" w:sz="18" w:val="single"/>
              <w:left w:color="4d3a00" w:space="0" w:sz="8" w:val="single"/>
              <w:bottom w:color="4d3a00" w:space="0" w:sz="12" w:val="single"/>
              <w:right w:color="4d3a00" w:space="0" w:sz="1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979">
            <w:pPr>
              <w:jc w:val="left"/>
              <w:rPr/>
            </w:pPr>
            <w:r w:rsidDel="00000000" w:rsidR="00000000" w:rsidRPr="00000000">
              <w:rPr>
                <w:rtl w:val="0"/>
              </w:rPr>
              <w:t xml:space="preserve">ifaspectspresent</w:t>
            </w:r>
          </w:p>
        </w:tc>
      </w:tr>
      <w:tr>
        <w:trPr>
          <w:cantSplit w:val="0"/>
          <w:trHeight w:val="870" w:hRule="atLeast"/>
          <w:tblHeader w:val="0"/>
        </w:trPr>
        <w:tc>
          <w:tcPr>
            <w:tcBorders>
              <w:top w:color="4d3a00" w:space="0" w:sz="12" w:val="single"/>
              <w:left w:color="4d3a00" w:space="0" w:sz="18" w:val="single"/>
              <w:bottom w:color="4d3a00" w:space="0" w:sz="8" w:val="single"/>
              <w:right w:color="4d3a00" w:space="0" w:sz="8" w:val="single"/>
            </w:tcBorders>
            <w:shd w:fill="fff7e1" w:val="clear"/>
            <w:tcMar>
              <w:top w:w="100.0" w:type="dxa"/>
              <w:left w:w="100.0" w:type="dxa"/>
              <w:bottom w:w="100.0" w:type="dxa"/>
              <w:right w:w="100.0" w:type="dxa"/>
            </w:tcMar>
            <w:vAlign w:val="top"/>
          </w:tcPr>
          <w:p w:rsidR="00000000" w:rsidDel="00000000" w:rsidP="00000000" w:rsidRDefault="00000000" w:rsidRPr="00000000" w14:paraId="0000097A">
            <w:pPr>
              <w:widowControl w:val="0"/>
              <w:spacing w:line="240" w:lineRule="auto"/>
              <w:rPr/>
            </w:pPr>
            <w:r w:rsidDel="00000000" w:rsidR="00000000" w:rsidRPr="00000000">
              <w:rPr>
                <w:rtl w:val="0"/>
              </w:rPr>
              <w:t xml:space="preserve">Explanation</w:t>
            </w:r>
          </w:p>
        </w:tc>
        <w:tc>
          <w:tcPr>
            <w:tcBorders>
              <w:top w:color="4d3a00" w:space="0" w:sz="12" w:val="single"/>
              <w:left w:color="4d3a00" w:space="0" w:sz="8" w:val="single"/>
              <w:bottom w:color="4d3a00" w:space="0" w:sz="8" w:val="single"/>
              <w:right w:color="4d3a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97B">
            <w:pPr>
              <w:rPr/>
            </w:pPr>
            <w:r w:rsidDel="00000000" w:rsidR="00000000" w:rsidRPr="00000000">
              <w:rPr>
                <w:rtl w:val="0"/>
              </w:rPr>
              <w:t xml:space="preserve">A dictionary of elements that if all fulfilled (much like requirements in recipes), in the verb when the element is put into it allow the slot to appear or not.</w:t>
            </w:r>
          </w:p>
          <w:p w:rsidR="00000000" w:rsidDel="00000000" w:rsidP="00000000" w:rsidRDefault="00000000" w:rsidRPr="00000000" w14:paraId="0000097C">
            <w:pPr>
              <w:rPr/>
            </w:pPr>
            <w:r w:rsidDel="00000000" w:rsidR="00000000" w:rsidRPr="00000000">
              <w:rPr>
                <w:rtl w:val="0"/>
              </w:rPr>
            </w:r>
          </w:p>
          <w:tbl>
            <w:tblPr>
              <w:tblStyle w:val="Table135"/>
              <w:tblW w:w="748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95"/>
              <w:gridCol w:w="6390"/>
              <w:tblGridChange w:id="0">
                <w:tblGrid>
                  <w:gridCol w:w="1095"/>
                  <w:gridCol w:w="6390"/>
                </w:tblGrid>
              </w:tblGridChange>
            </w:tblGrid>
            <w:tr>
              <w:trPr>
                <w:cantSplit w:val="0"/>
                <w:trHeight w:val="750" w:hRule="atLeast"/>
                <w:tblHeader w:val="0"/>
              </w:trPr>
              <w:tc>
                <w:tcPr>
                  <w:shd w:fill="c9daf8" w:val="clear"/>
                  <w:tcMar>
                    <w:top w:w="100.0" w:type="dxa"/>
                    <w:left w:w="100.0" w:type="dxa"/>
                    <w:bottom w:w="100.0" w:type="dxa"/>
                    <w:right w:w="100.0" w:type="dxa"/>
                  </w:tcMar>
                  <w:vAlign w:val="top"/>
                </w:tcPr>
                <w:p w:rsidR="00000000" w:rsidDel="00000000" w:rsidP="00000000" w:rsidRDefault="00000000" w:rsidRPr="00000000" w14:paraId="0000097D">
                  <w:pPr>
                    <w:widowControl w:val="0"/>
                    <w:spacing w:line="240" w:lineRule="auto"/>
                    <w:rPr/>
                  </w:pPr>
                  <w:r w:rsidDel="00000000" w:rsidR="00000000" w:rsidRPr="00000000">
                    <w:rPr/>
                    <w:drawing>
                      <wp:inline distB="114300" distT="114300" distL="114300" distR="114300">
                        <wp:extent cx="590550" cy="596900"/>
                        <wp:effectExtent b="0" l="0" r="0" t="0"/>
                        <wp:docPr id="112" name="image1.png"/>
                        <a:graphic>
                          <a:graphicData uri="http://schemas.openxmlformats.org/drawingml/2006/picture">
                            <pic:pic>
                              <pic:nvPicPr>
                                <pic:cNvPr id="0" name="image1.png"/>
                                <pic:cNvPicPr preferRelativeResize="0"/>
                              </pic:nvPicPr>
                              <pic:blipFill>
                                <a:blip r:embed="rId12"/>
                                <a:srcRect b="0" l="0" r="0" t="0"/>
                                <a:stretch>
                                  <a:fillRect/>
                                </a:stretch>
                              </pic:blipFill>
                              <pic:spPr>
                                <a:xfrm>
                                  <a:off x="0" y="0"/>
                                  <a:ext cx="590550" cy="596900"/>
                                </a:xfrm>
                                <a:prstGeom prst="rect"/>
                                <a:ln/>
                              </pic:spPr>
                            </pic:pic>
                          </a:graphicData>
                        </a:graphic>
                      </wp:inline>
                    </w:drawing>
                  </w:r>
                  <w:r w:rsidDel="00000000" w:rsidR="00000000" w:rsidRPr="00000000">
                    <w:rPr>
                      <w:rtl w:val="0"/>
                    </w:rPr>
                  </w:r>
                </w:p>
              </w:tc>
              <w:tc>
                <w:tcPr>
                  <w:shd w:fill="c9daf8" w:val="clear"/>
                  <w:tcMar>
                    <w:top w:w="100.0" w:type="dxa"/>
                    <w:left w:w="100.0" w:type="dxa"/>
                    <w:bottom w:w="100.0" w:type="dxa"/>
                    <w:right w:w="100.0" w:type="dxa"/>
                  </w:tcMar>
                  <w:vAlign w:val="top"/>
                </w:tcPr>
                <w:p w:rsidR="00000000" w:rsidDel="00000000" w:rsidP="00000000" w:rsidRDefault="00000000" w:rsidRPr="00000000" w14:paraId="0000097E">
                  <w:pPr>
                    <w:rPr>
                      <w:b w:val="1"/>
                    </w:rPr>
                  </w:pPr>
                  <w:r w:rsidDel="00000000" w:rsidR="00000000" w:rsidRPr="00000000">
                    <w:rPr>
                      <w:b w:val="1"/>
                      <w:rtl w:val="0"/>
                    </w:rPr>
                    <w:t xml:space="preserve">Specific to element slots?</w:t>
                  </w:r>
                </w:p>
                <w:p w:rsidR="00000000" w:rsidDel="00000000" w:rsidP="00000000" w:rsidRDefault="00000000" w:rsidRPr="00000000" w14:paraId="0000097F">
                  <w:pPr>
                    <w:rPr/>
                  </w:pPr>
                  <w:r w:rsidDel="00000000" w:rsidR="00000000" w:rsidRPr="00000000">
                    <w:rPr>
                      <w:rtl w:val="0"/>
                    </w:rPr>
                    <w:t xml:space="preserve">This property is specific to element slots tho it was not tested inside verb or recipe slots.</w:t>
                  </w:r>
                </w:p>
              </w:tc>
            </w:tr>
          </w:tbl>
          <w:p w:rsidR="00000000" w:rsidDel="00000000" w:rsidP="00000000" w:rsidRDefault="00000000" w:rsidRPr="00000000" w14:paraId="00000980">
            <w:pPr>
              <w:rPr/>
            </w:pPr>
            <w:r w:rsidDel="00000000" w:rsidR="00000000" w:rsidRPr="00000000">
              <w:rPr>
                <w:rtl w:val="0"/>
              </w:rPr>
            </w:r>
          </w:p>
        </w:tc>
      </w:tr>
      <w:tr>
        <w:trPr>
          <w:cantSplit w:val="0"/>
          <w:tblHeader w:val="0"/>
        </w:trPr>
        <w:tc>
          <w:tcPr>
            <w:tcBorders>
              <w:top w:color="4d3a00" w:space="0" w:sz="8" w:val="single"/>
              <w:left w:color="4d3a00" w:space="0" w:sz="18" w:val="single"/>
              <w:bottom w:color="4d3a00" w:space="0" w:sz="12" w:val="single"/>
              <w:right w:color="4d3a00" w:space="0" w:sz="8" w:val="single"/>
            </w:tcBorders>
            <w:shd w:fill="fff7e1" w:val="clear"/>
            <w:tcMar>
              <w:top w:w="100.0" w:type="dxa"/>
              <w:left w:w="100.0" w:type="dxa"/>
              <w:bottom w:w="100.0" w:type="dxa"/>
              <w:right w:w="100.0" w:type="dxa"/>
            </w:tcMar>
            <w:vAlign w:val="top"/>
          </w:tcPr>
          <w:p w:rsidR="00000000" w:rsidDel="00000000" w:rsidP="00000000" w:rsidRDefault="00000000" w:rsidRPr="00000000" w14:paraId="00000981">
            <w:pPr>
              <w:widowControl w:val="0"/>
              <w:spacing w:line="240" w:lineRule="auto"/>
              <w:rPr/>
            </w:pPr>
            <w:r w:rsidDel="00000000" w:rsidR="00000000" w:rsidRPr="00000000">
              <w:rPr>
                <w:rtl w:val="0"/>
              </w:rPr>
              <w:t xml:space="preserve">Default value</w:t>
            </w:r>
          </w:p>
        </w:tc>
        <w:tc>
          <w:tcPr>
            <w:tcBorders>
              <w:top w:color="4d3a00" w:space="0" w:sz="8" w:val="single"/>
              <w:left w:color="4d3a00" w:space="0" w:sz="8" w:val="single"/>
              <w:bottom w:color="4d3a00" w:space="0" w:sz="12" w:val="single"/>
              <w:right w:color="4d3a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982">
            <w:pPr>
              <w:widowControl w:val="0"/>
              <w:spacing w:line="240" w:lineRule="auto"/>
              <w:rPr>
                <w:b w:val="1"/>
              </w:rPr>
            </w:pPr>
            <w:r w:rsidDel="00000000" w:rsidR="00000000" w:rsidRPr="00000000">
              <w:rPr>
                <w:rtl w:val="0"/>
              </w:rPr>
              <w:t xml:space="preserve">{}</w:t>
            </w:r>
            <w:r w:rsidDel="00000000" w:rsidR="00000000" w:rsidRPr="00000000">
              <w:rPr>
                <w:rtl w:val="0"/>
              </w:rPr>
            </w:r>
          </w:p>
        </w:tc>
      </w:tr>
      <w:tr>
        <w:trPr>
          <w:cantSplit w:val="0"/>
          <w:trHeight w:val="440" w:hRule="atLeast"/>
          <w:tblHeader w:val="0"/>
        </w:trPr>
        <w:tc>
          <w:tcPr>
            <w:gridSpan w:val="2"/>
            <w:tcBorders>
              <w:top w:color="4d3a00" w:space="0" w:sz="12" w:val="single"/>
              <w:left w:color="4d3a00" w:space="0" w:sz="18" w:val="single"/>
              <w:bottom w:color="4d3a00" w:space="0" w:sz="12" w:val="single"/>
              <w:right w:color="741b47" w:space="0" w:sz="1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983">
            <w:pPr>
              <w:widowControl w:val="0"/>
              <w:spacing w:line="240" w:lineRule="auto"/>
              <w:jc w:val="left"/>
              <w:rPr>
                <w:b w:val="1"/>
              </w:rPr>
            </w:pPr>
            <w:r w:rsidDel="00000000" w:rsidR="00000000" w:rsidRPr="00000000">
              <w:rPr>
                <w:b w:val="1"/>
                <w:rtl w:val="0"/>
              </w:rPr>
              <w:t xml:space="preserve">Examples</w:t>
            </w:r>
          </w:p>
        </w:tc>
      </w:tr>
      <w:tr>
        <w:trPr>
          <w:cantSplit w:val="0"/>
          <w:trHeight w:val="440" w:hRule="atLeast"/>
          <w:tblHeader w:val="0"/>
        </w:trPr>
        <w:tc>
          <w:tcPr>
            <w:tcBorders>
              <w:top w:color="4d3a00" w:space="0" w:sz="12" w:val="single"/>
              <w:left w:color="4d3a00" w:space="0" w:sz="18" w:val="single"/>
              <w:bottom w:color="4d3a00" w:space="0" w:sz="18" w:val="single"/>
              <w:right w:color="1e1e1e" w:space="0" w:sz="18" w:val="single"/>
            </w:tcBorders>
            <w:shd w:fill="fff7e1" w:val="clear"/>
            <w:tcMar>
              <w:top w:w="100.0" w:type="dxa"/>
              <w:left w:w="100.0" w:type="dxa"/>
              <w:bottom w:w="100.0" w:type="dxa"/>
              <w:right w:w="100.0" w:type="dxa"/>
            </w:tcMar>
            <w:vAlign w:val="top"/>
          </w:tcPr>
          <w:p w:rsidR="00000000" w:rsidDel="00000000" w:rsidP="00000000" w:rsidRDefault="00000000" w:rsidRPr="00000000" w14:paraId="00000985">
            <w:pPr>
              <w:widowControl w:val="0"/>
              <w:spacing w:line="240" w:lineRule="auto"/>
              <w:jc w:val="left"/>
              <w:rPr/>
            </w:pPr>
            <w:r w:rsidDel="00000000" w:rsidR="00000000" w:rsidRPr="00000000">
              <w:rPr>
                <w:rtl w:val="0"/>
              </w:rPr>
              <w:t xml:space="preserve">Simple use of the property</w:t>
            </w:r>
          </w:p>
        </w:tc>
        <w:tc>
          <w:tcPr>
            <w:tcBorders>
              <w:top w:color="1e1e1e" w:space="0" w:sz="12" w:val="single"/>
              <w:left w:color="1e1e1e" w:space="0" w:sz="18" w:val="single"/>
              <w:bottom w:color="1e1e1e" w:space="0" w:sz="18" w:val="single"/>
              <w:right w:color="1e1e1e" w:space="0" w:sz="18" w:val="single"/>
            </w:tcBorders>
            <w:shd w:fill="1e1e1e" w:val="clear"/>
            <w:tcMar>
              <w:top w:w="100.0" w:type="dxa"/>
              <w:left w:w="100.0" w:type="dxa"/>
              <w:bottom w:w="100.0" w:type="dxa"/>
              <w:right w:w="100.0" w:type="dxa"/>
            </w:tcMar>
            <w:vAlign w:val="top"/>
          </w:tcPr>
          <w:p w:rsidR="00000000" w:rsidDel="00000000" w:rsidP="00000000" w:rsidRDefault="00000000" w:rsidRPr="00000000" w14:paraId="00000986">
            <w:pPr>
              <w:widowControl w:val="0"/>
              <w:spacing w:line="240" w:lineRule="auto"/>
              <w:jc w:val="left"/>
              <w:rPr/>
            </w:pPr>
            <w:r w:rsidDel="00000000" w:rsidR="00000000" w:rsidRPr="00000000">
              <w:rPr>
                <w:rtl w:val="0"/>
              </w:rPr>
            </w:r>
          </w:p>
        </w:tc>
      </w:tr>
    </w:tbl>
    <w:p w:rsidR="00000000" w:rsidDel="00000000" w:rsidP="00000000" w:rsidRDefault="00000000" w:rsidRPr="00000000" w14:paraId="00000987">
      <w:pPr>
        <w:pStyle w:val="Heading4"/>
        <w:rPr/>
      </w:pPr>
      <w:bookmarkStart w:colFirst="0" w:colLast="0" w:name="_k3l63a1ipc1l" w:id="244"/>
      <w:bookmarkEnd w:id="244"/>
      <w:r w:rsidDel="00000000" w:rsidR="00000000" w:rsidRPr="00000000">
        <w:rPr>
          <w:rtl w:val="0"/>
        </w:rPr>
      </w:r>
    </w:p>
    <w:p w:rsidR="00000000" w:rsidDel="00000000" w:rsidP="00000000" w:rsidRDefault="00000000" w:rsidRPr="00000000" w14:paraId="00000988">
      <w:pPr>
        <w:pageBreakBefore w:val="0"/>
        <w:ind w:left="0" w:firstLine="0"/>
        <w:rPr>
          <w:rFonts w:ascii="Philosopher" w:cs="Philosopher" w:eastAsia="Philosopher" w:hAnsi="Philosopher"/>
        </w:rPr>
      </w:pPr>
      <w:r w:rsidDel="00000000" w:rsidR="00000000" w:rsidRPr="00000000">
        <w:br w:type="page"/>
      </w:r>
      <w:r w:rsidDel="00000000" w:rsidR="00000000" w:rsidRPr="00000000">
        <w:rPr>
          <w:rtl w:val="0"/>
        </w:rPr>
      </w:r>
    </w:p>
    <w:p w:rsidR="00000000" w:rsidDel="00000000" w:rsidP="00000000" w:rsidRDefault="00000000" w:rsidRPr="00000000" w14:paraId="00000989">
      <w:pPr>
        <w:pStyle w:val="Heading2"/>
        <w:pageBreakBefore w:val="0"/>
        <w:rPr>
          <w:rFonts w:ascii="Philosopher" w:cs="Philosopher" w:eastAsia="Philosopher" w:hAnsi="Philosopher"/>
        </w:rPr>
      </w:pPr>
      <w:bookmarkStart w:colFirst="0" w:colLast="0" w:name="_a9gfwbghi5j8" w:id="245"/>
      <w:bookmarkEnd w:id="245"/>
      <w:r w:rsidDel="00000000" w:rsidR="00000000" w:rsidRPr="00000000">
        <w:rPr>
          <w:rFonts w:ascii="Philosopher" w:cs="Philosopher" w:eastAsia="Philosopher" w:hAnsi="Philosopher"/>
          <w:rtl w:val="0"/>
        </w:rPr>
        <w:t xml:space="preserve">Verbs</w:t>
      </w:r>
    </w:p>
    <w:p w:rsidR="00000000" w:rsidDel="00000000" w:rsidP="00000000" w:rsidRDefault="00000000" w:rsidRPr="00000000" w14:paraId="0000098A">
      <w:pPr>
        <w:pStyle w:val="Heading3"/>
        <w:pageBreakBefore w:val="0"/>
        <w:rPr/>
      </w:pPr>
      <w:bookmarkStart w:colFirst="0" w:colLast="0" w:name="_rkjpm699e1un" w:id="246"/>
      <w:bookmarkEnd w:id="246"/>
      <w:r w:rsidDel="00000000" w:rsidR="00000000" w:rsidRPr="00000000">
        <w:rPr>
          <w:rtl w:val="0"/>
        </w:rPr>
        <w:t xml:space="preserve">Description</w:t>
      </w:r>
      <w:r w:rsidDel="00000000" w:rsidR="00000000" w:rsidRPr="00000000">
        <w:drawing>
          <wp:anchor allowOverlap="1" behindDoc="0" distB="114300" distT="114300" distL="114300" distR="114300" hidden="0" layoutInCell="1" locked="0" relativeHeight="0" simplePos="0">
            <wp:simplePos x="0" y="0"/>
            <wp:positionH relativeFrom="column">
              <wp:posOffset>4710113</wp:posOffset>
            </wp:positionH>
            <wp:positionV relativeFrom="paragraph">
              <wp:posOffset>476250</wp:posOffset>
            </wp:positionV>
            <wp:extent cx="1214438" cy="1163836"/>
            <wp:effectExtent b="12700" l="12700" r="12700" t="12700"/>
            <wp:wrapSquare wrapText="bothSides" distB="114300" distT="114300" distL="114300" distR="114300"/>
            <wp:docPr id="21" name="image4.png"/>
            <a:graphic>
              <a:graphicData uri="http://schemas.openxmlformats.org/drawingml/2006/picture">
                <pic:pic>
                  <pic:nvPicPr>
                    <pic:cNvPr id="0" name="image4.png"/>
                    <pic:cNvPicPr preferRelativeResize="0"/>
                  </pic:nvPicPr>
                  <pic:blipFill>
                    <a:blip r:embed="rId105"/>
                    <a:srcRect b="0" l="0" r="0" t="0"/>
                    <a:stretch>
                      <a:fillRect/>
                    </a:stretch>
                  </pic:blipFill>
                  <pic:spPr>
                    <a:xfrm>
                      <a:off x="0" y="0"/>
                      <a:ext cx="1214438" cy="1163836"/>
                    </a:xfrm>
                    <a:prstGeom prst="rect"/>
                    <a:ln w="12700">
                      <a:solidFill>
                        <a:srgbClr val="000000"/>
                      </a:solidFill>
                      <a:prstDash val="solid"/>
                    </a:ln>
                  </pic:spPr>
                </pic:pic>
              </a:graphicData>
            </a:graphic>
          </wp:anchor>
        </w:drawing>
      </w:r>
    </w:p>
    <w:p w:rsidR="00000000" w:rsidDel="00000000" w:rsidP="00000000" w:rsidRDefault="00000000" w:rsidRPr="00000000" w14:paraId="0000098B">
      <w:pPr>
        <w:pageBreakBefore w:val="0"/>
        <w:jc w:val="both"/>
        <w:rPr>
          <w:rFonts w:ascii="Philosopher" w:cs="Philosopher" w:eastAsia="Philosopher" w:hAnsi="Philosopher"/>
        </w:rPr>
      </w:pPr>
      <w:r w:rsidDel="00000000" w:rsidR="00000000" w:rsidRPr="00000000">
        <w:rPr>
          <w:rFonts w:ascii="Philosopher" w:cs="Philosopher" w:eastAsia="Philosopher" w:hAnsi="Philosopher"/>
          <w:rtl w:val="0"/>
        </w:rPr>
        <w:t xml:space="preserve">Verbs are verbs.</w:t>
      </w:r>
      <w:r w:rsidDel="00000000" w:rsidR="00000000" w:rsidRPr="00000000">
        <w:rPr>
          <w:rFonts w:ascii="Philosopher" w:cs="Philosopher" w:eastAsia="Philosopher" w:hAnsi="Philosopher"/>
          <w:rtl w:val="0"/>
        </w:rPr>
        <w:t xml:space="preserve"> They are the things that you do. Things that you initiate. </w:t>
      </w:r>
      <w:r w:rsidDel="00000000" w:rsidR="00000000" w:rsidRPr="00000000">
        <w:rPr>
          <w:rtl w:val="0"/>
        </w:rPr>
        <w:t xml:space="preserve">If a Verb is defined in a file, it will stay on the board after it is called once. These are Permanent Verbs. Undefined Verbs, or Temporary Verbs (sometimes called tokens), will disappear once their recipes resolve and the situation ends.</w:t>
      </w:r>
      <w:r w:rsidDel="00000000" w:rsidR="00000000" w:rsidRPr="00000000">
        <w:rPr>
          <w:rtl w:val="0"/>
        </w:rPr>
      </w:r>
    </w:p>
    <w:p w:rsidR="00000000" w:rsidDel="00000000" w:rsidP="00000000" w:rsidRDefault="00000000" w:rsidRPr="00000000" w14:paraId="0000098C">
      <w:pPr>
        <w:pStyle w:val="Heading3"/>
        <w:pageBreakBefore w:val="0"/>
        <w:rPr>
          <w:rFonts w:ascii="Philosopher" w:cs="Philosopher" w:eastAsia="Philosopher" w:hAnsi="Philosopher"/>
        </w:rPr>
      </w:pPr>
      <w:bookmarkStart w:colFirst="0" w:colLast="0" w:name="_z8qvjtr43p9q" w:id="247"/>
      <w:bookmarkEnd w:id="247"/>
      <w:r w:rsidDel="00000000" w:rsidR="00000000" w:rsidRPr="00000000">
        <w:rPr>
          <w:rFonts w:ascii="Philosopher" w:cs="Philosopher" w:eastAsia="Philosopher" w:hAnsi="Philosopher"/>
          <w:rtl w:val="0"/>
        </w:rPr>
        <w:t xml:space="preserve">Properties of Verbs</w:t>
      </w:r>
    </w:p>
    <w:p w:rsidR="00000000" w:rsidDel="00000000" w:rsidP="00000000" w:rsidRDefault="00000000" w:rsidRPr="00000000" w14:paraId="0000098D">
      <w:pPr>
        <w:pStyle w:val="Heading4"/>
        <w:rPr/>
      </w:pPr>
      <w:bookmarkStart w:colFirst="0" w:colLast="0" w:name="_ownjnfndqjr7" w:id="248"/>
      <w:bookmarkEnd w:id="248"/>
      <w:r w:rsidDel="00000000" w:rsidR="00000000" w:rsidRPr="00000000">
        <w:rPr>
          <w:rtl w:val="0"/>
        </w:rPr>
        <w:t xml:space="preserve">Verb ID</w:t>
      </w:r>
    </w:p>
    <w:tbl>
      <w:tblPr>
        <w:tblStyle w:val="Table13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20"/>
        <w:gridCol w:w="7740"/>
        <w:tblGridChange w:id="0">
          <w:tblGrid>
            <w:gridCol w:w="1620"/>
            <w:gridCol w:w="7740"/>
          </w:tblGrid>
        </w:tblGridChange>
      </w:tblGrid>
      <w:tr>
        <w:trPr>
          <w:cantSplit w:val="0"/>
          <w:trHeight w:val="75" w:hRule="atLeast"/>
          <w:tblHeader w:val="0"/>
        </w:trPr>
        <w:tc>
          <w:tcPr>
            <w:tcBorders>
              <w:top w:color="4d3a00" w:space="0" w:sz="18" w:val="single"/>
              <w:left w:color="4d3a00" w:space="0" w:sz="18" w:val="single"/>
              <w:bottom w:color="4d3a00" w:space="0" w:sz="12" w:val="single"/>
              <w:right w:color="4d3a00" w:space="0" w:sz="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98E">
            <w:pPr>
              <w:jc w:val="left"/>
              <w:rPr>
                <w:sz w:val="22"/>
                <w:szCs w:val="22"/>
              </w:rPr>
            </w:pPr>
            <w:r w:rsidDel="00000000" w:rsidR="00000000" w:rsidRPr="00000000">
              <w:rPr>
                <w:sz w:val="22"/>
                <w:szCs w:val="22"/>
                <w:rtl w:val="0"/>
              </w:rPr>
              <w:t xml:space="preserve">Property name</w:t>
            </w:r>
          </w:p>
        </w:tc>
        <w:tc>
          <w:tcPr>
            <w:tcBorders>
              <w:top w:color="4d3a00" w:space="0" w:sz="18" w:val="single"/>
              <w:left w:color="4d3a00" w:space="0" w:sz="8" w:val="single"/>
              <w:bottom w:color="4d3a00" w:space="0" w:sz="12" w:val="single"/>
              <w:right w:color="4d3a00" w:space="0" w:sz="1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98F">
            <w:pPr>
              <w:jc w:val="left"/>
              <w:rPr/>
            </w:pPr>
            <w:r w:rsidDel="00000000" w:rsidR="00000000" w:rsidRPr="00000000">
              <w:rPr>
                <w:rtl w:val="0"/>
              </w:rPr>
              <w:t xml:space="preserve">id</w:t>
            </w:r>
            <w:r w:rsidDel="00000000" w:rsidR="00000000" w:rsidRPr="00000000">
              <w:rPr>
                <w:rtl w:val="0"/>
              </w:rPr>
            </w:r>
          </w:p>
        </w:tc>
      </w:tr>
      <w:tr>
        <w:trPr>
          <w:cantSplit w:val="0"/>
          <w:trHeight w:val="870" w:hRule="atLeast"/>
          <w:tblHeader w:val="0"/>
        </w:trPr>
        <w:tc>
          <w:tcPr>
            <w:tcBorders>
              <w:top w:color="4d3a00" w:space="0" w:sz="12" w:val="single"/>
              <w:left w:color="4d3a00" w:space="0" w:sz="18" w:val="single"/>
              <w:bottom w:color="4d3a00" w:space="0" w:sz="8" w:val="single"/>
              <w:right w:color="4d3a00" w:space="0" w:sz="8" w:val="single"/>
            </w:tcBorders>
            <w:shd w:fill="fff7e1" w:val="clear"/>
            <w:tcMar>
              <w:top w:w="100.0" w:type="dxa"/>
              <w:left w:w="100.0" w:type="dxa"/>
              <w:bottom w:w="100.0" w:type="dxa"/>
              <w:right w:w="100.0" w:type="dxa"/>
            </w:tcMar>
            <w:vAlign w:val="top"/>
          </w:tcPr>
          <w:p w:rsidR="00000000" w:rsidDel="00000000" w:rsidP="00000000" w:rsidRDefault="00000000" w:rsidRPr="00000000" w14:paraId="00000990">
            <w:pPr>
              <w:widowControl w:val="0"/>
              <w:spacing w:line="240" w:lineRule="auto"/>
              <w:rPr/>
            </w:pPr>
            <w:r w:rsidDel="00000000" w:rsidR="00000000" w:rsidRPr="00000000">
              <w:rPr>
                <w:rtl w:val="0"/>
              </w:rPr>
              <w:t xml:space="preserve">Explanation</w:t>
            </w:r>
          </w:p>
        </w:tc>
        <w:tc>
          <w:tcPr>
            <w:tcBorders>
              <w:top w:color="4d3a00" w:space="0" w:sz="12" w:val="single"/>
              <w:left w:color="4d3a00" w:space="0" w:sz="8" w:val="single"/>
              <w:bottom w:color="4d3a00" w:space="0" w:sz="8" w:val="single"/>
              <w:right w:color="4d3a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991">
            <w:pPr>
              <w:rPr/>
            </w:pPr>
            <w:r w:rsidDel="00000000" w:rsidR="00000000" w:rsidRPr="00000000">
              <w:rPr>
                <w:rtl w:val="0"/>
              </w:rPr>
              <w:t xml:space="preserve">The internal name of the Verb.</w:t>
            </w:r>
          </w:p>
        </w:tc>
      </w:tr>
      <w:tr>
        <w:trPr>
          <w:cantSplit w:val="0"/>
          <w:tblHeader w:val="0"/>
        </w:trPr>
        <w:tc>
          <w:tcPr>
            <w:tcBorders>
              <w:top w:color="4d3a00" w:space="0" w:sz="8" w:val="single"/>
              <w:left w:color="4d3a00" w:space="0" w:sz="18" w:val="single"/>
              <w:bottom w:color="4d3a00" w:space="0" w:sz="12" w:val="single"/>
              <w:right w:color="4d3a00" w:space="0" w:sz="8" w:val="single"/>
            </w:tcBorders>
            <w:shd w:fill="fff7e1" w:val="clear"/>
            <w:tcMar>
              <w:top w:w="100.0" w:type="dxa"/>
              <w:left w:w="100.0" w:type="dxa"/>
              <w:bottom w:w="100.0" w:type="dxa"/>
              <w:right w:w="100.0" w:type="dxa"/>
            </w:tcMar>
            <w:vAlign w:val="top"/>
          </w:tcPr>
          <w:p w:rsidR="00000000" w:rsidDel="00000000" w:rsidP="00000000" w:rsidRDefault="00000000" w:rsidRPr="00000000" w14:paraId="00000992">
            <w:pPr>
              <w:widowControl w:val="0"/>
              <w:spacing w:line="240" w:lineRule="auto"/>
              <w:rPr/>
            </w:pPr>
            <w:r w:rsidDel="00000000" w:rsidR="00000000" w:rsidRPr="00000000">
              <w:rPr>
                <w:rtl w:val="0"/>
              </w:rPr>
              <w:t xml:space="preserve">Default value</w:t>
            </w:r>
          </w:p>
        </w:tc>
        <w:tc>
          <w:tcPr>
            <w:tcBorders>
              <w:top w:color="4d3a00" w:space="0" w:sz="8" w:val="single"/>
              <w:left w:color="4d3a00" w:space="0" w:sz="8" w:val="single"/>
              <w:bottom w:color="4d3a00" w:space="0" w:sz="12" w:val="single"/>
              <w:right w:color="4d3a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993">
            <w:pPr>
              <w:widowControl w:val="0"/>
              <w:spacing w:line="240" w:lineRule="auto"/>
              <w:rPr>
                <w:b w:val="1"/>
              </w:rPr>
            </w:pPr>
            <w:r w:rsidDel="00000000" w:rsidR="00000000" w:rsidRPr="00000000">
              <w:rPr>
                <w:rtl w:val="0"/>
              </w:rPr>
              <w:t xml:space="preserve">No default value. </w:t>
            </w:r>
            <w:r w:rsidDel="00000000" w:rsidR="00000000" w:rsidRPr="00000000">
              <w:rPr>
                <w:b w:val="1"/>
                <w:rtl w:val="0"/>
              </w:rPr>
              <w:t xml:space="preserve">This property is mandatory.</w:t>
            </w:r>
          </w:p>
        </w:tc>
      </w:tr>
      <w:tr>
        <w:trPr>
          <w:cantSplit w:val="0"/>
          <w:trHeight w:val="440" w:hRule="atLeast"/>
          <w:tblHeader w:val="0"/>
        </w:trPr>
        <w:tc>
          <w:tcPr>
            <w:gridSpan w:val="2"/>
            <w:tcBorders>
              <w:top w:color="4d3a00" w:space="0" w:sz="12" w:val="single"/>
              <w:left w:color="4d3a00" w:space="0" w:sz="18" w:val="single"/>
              <w:bottom w:color="4d3a00" w:space="0" w:sz="12" w:val="single"/>
              <w:right w:color="741b47" w:space="0" w:sz="1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994">
            <w:pPr>
              <w:widowControl w:val="0"/>
              <w:spacing w:line="240" w:lineRule="auto"/>
              <w:jc w:val="left"/>
              <w:rPr>
                <w:b w:val="1"/>
              </w:rPr>
            </w:pPr>
            <w:r w:rsidDel="00000000" w:rsidR="00000000" w:rsidRPr="00000000">
              <w:rPr>
                <w:b w:val="1"/>
                <w:rtl w:val="0"/>
              </w:rPr>
              <w:t xml:space="preserve">Examples</w:t>
            </w:r>
          </w:p>
        </w:tc>
      </w:tr>
      <w:tr>
        <w:trPr>
          <w:cantSplit w:val="0"/>
          <w:trHeight w:val="440" w:hRule="atLeast"/>
          <w:tblHeader w:val="0"/>
        </w:trPr>
        <w:tc>
          <w:tcPr>
            <w:tcBorders>
              <w:top w:color="4d3a00" w:space="0" w:sz="12" w:val="single"/>
              <w:left w:color="4d3a00" w:space="0" w:sz="18" w:val="single"/>
              <w:bottom w:color="4d3a00" w:space="0" w:sz="18" w:val="single"/>
              <w:right w:color="1e1e1e" w:space="0" w:sz="18" w:val="single"/>
            </w:tcBorders>
            <w:shd w:fill="fff7e1" w:val="clear"/>
            <w:tcMar>
              <w:top w:w="100.0" w:type="dxa"/>
              <w:left w:w="100.0" w:type="dxa"/>
              <w:bottom w:w="100.0" w:type="dxa"/>
              <w:right w:w="100.0" w:type="dxa"/>
            </w:tcMar>
            <w:vAlign w:val="top"/>
          </w:tcPr>
          <w:p w:rsidR="00000000" w:rsidDel="00000000" w:rsidP="00000000" w:rsidRDefault="00000000" w:rsidRPr="00000000" w14:paraId="00000996">
            <w:pPr>
              <w:widowControl w:val="0"/>
              <w:spacing w:line="240" w:lineRule="auto"/>
              <w:jc w:val="left"/>
              <w:rPr/>
            </w:pPr>
            <w:r w:rsidDel="00000000" w:rsidR="00000000" w:rsidRPr="00000000">
              <w:rPr>
                <w:rtl w:val="0"/>
              </w:rPr>
              <w:t xml:space="preserve">Simple use of the property</w:t>
            </w:r>
          </w:p>
        </w:tc>
        <w:tc>
          <w:tcPr>
            <w:tcBorders>
              <w:top w:color="1e1e1e" w:space="0" w:sz="12" w:val="single"/>
              <w:left w:color="1e1e1e" w:space="0" w:sz="18" w:val="single"/>
              <w:bottom w:color="1e1e1e" w:space="0" w:sz="18" w:val="single"/>
              <w:right w:color="1e1e1e" w:space="0" w:sz="18" w:val="single"/>
            </w:tcBorders>
            <w:shd w:fill="1e1e1e" w:val="clear"/>
            <w:tcMar>
              <w:top w:w="100.0" w:type="dxa"/>
              <w:left w:w="100.0" w:type="dxa"/>
              <w:bottom w:w="100.0" w:type="dxa"/>
              <w:right w:w="100.0" w:type="dxa"/>
            </w:tcMar>
            <w:vAlign w:val="top"/>
          </w:tcPr>
          <w:p w:rsidR="00000000" w:rsidDel="00000000" w:rsidP="00000000" w:rsidRDefault="00000000" w:rsidRPr="00000000" w14:paraId="00000997">
            <w:pPr>
              <w:widowControl w:val="0"/>
              <w:shd w:fill="1e1e1e" w:val="clear"/>
              <w:spacing w:line="325.71428571428567" w:lineRule="auto"/>
              <w:jc w:val="left"/>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998">
            <w:pPr>
              <w:widowControl w:val="0"/>
              <w:shd w:fill="1e1e1e" w:val="clear"/>
              <w:spacing w:line="325.71428571428567" w:lineRule="auto"/>
              <w:jc w:val="left"/>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"myid"</w:t>
            </w:r>
          </w:p>
          <w:p w:rsidR="00000000" w:rsidDel="00000000" w:rsidP="00000000" w:rsidRDefault="00000000" w:rsidRPr="00000000" w14:paraId="00000999">
            <w:pPr>
              <w:widowControl w:val="0"/>
              <w:shd w:fill="1e1e1e" w:val="clear"/>
              <w:spacing w:line="325.71428571428567" w:lineRule="auto"/>
              <w:jc w:val="left"/>
              <w:rPr/>
            </w:pP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tl w:val="0"/>
              </w:rPr>
            </w:r>
          </w:p>
        </w:tc>
      </w:tr>
    </w:tbl>
    <w:p w:rsidR="00000000" w:rsidDel="00000000" w:rsidP="00000000" w:rsidRDefault="00000000" w:rsidRPr="00000000" w14:paraId="0000099A">
      <w:pPr>
        <w:pStyle w:val="Heading4"/>
        <w:rPr/>
      </w:pPr>
      <w:bookmarkStart w:colFirst="0" w:colLast="0" w:name="_z6wjueu025v" w:id="249"/>
      <w:bookmarkEnd w:id="249"/>
      <w:r w:rsidDel="00000000" w:rsidR="00000000" w:rsidRPr="00000000">
        <w:rPr>
          <w:rtl w:val="0"/>
        </w:rPr>
      </w:r>
    </w:p>
    <w:p w:rsidR="00000000" w:rsidDel="00000000" w:rsidP="00000000" w:rsidRDefault="00000000" w:rsidRPr="00000000" w14:paraId="0000099B">
      <w:pPr>
        <w:pStyle w:val="Heading4"/>
        <w:rPr/>
      </w:pPr>
      <w:bookmarkStart w:colFirst="0" w:colLast="0" w:name="_yc8oxcyqfvlf" w:id="250"/>
      <w:bookmarkEnd w:id="250"/>
      <w:r w:rsidDel="00000000" w:rsidR="00000000" w:rsidRPr="00000000">
        <w:br w:type="page"/>
      </w:r>
      <w:r w:rsidDel="00000000" w:rsidR="00000000" w:rsidRPr="00000000">
        <w:rPr>
          <w:rtl w:val="0"/>
        </w:rPr>
      </w:r>
    </w:p>
    <w:p w:rsidR="00000000" w:rsidDel="00000000" w:rsidP="00000000" w:rsidRDefault="00000000" w:rsidRPr="00000000" w14:paraId="0000099C">
      <w:pPr>
        <w:pStyle w:val="Heading4"/>
        <w:rPr/>
      </w:pPr>
      <w:bookmarkStart w:colFirst="0" w:colLast="0" w:name="_2qaf22i45odp" w:id="251"/>
      <w:bookmarkEnd w:id="251"/>
      <w:r w:rsidDel="00000000" w:rsidR="00000000" w:rsidRPr="00000000">
        <w:rPr>
          <w:rtl w:val="0"/>
        </w:rPr>
        <w:t xml:space="preserve">Label</w:t>
      </w:r>
    </w:p>
    <w:tbl>
      <w:tblPr>
        <w:tblStyle w:val="Table13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20"/>
        <w:gridCol w:w="7740"/>
        <w:tblGridChange w:id="0">
          <w:tblGrid>
            <w:gridCol w:w="1620"/>
            <w:gridCol w:w="7740"/>
          </w:tblGrid>
        </w:tblGridChange>
      </w:tblGrid>
      <w:tr>
        <w:trPr>
          <w:cantSplit w:val="0"/>
          <w:trHeight w:val="75" w:hRule="atLeast"/>
          <w:tblHeader w:val="0"/>
        </w:trPr>
        <w:tc>
          <w:tcPr>
            <w:tcBorders>
              <w:top w:color="4d3a00" w:space="0" w:sz="18" w:val="single"/>
              <w:left w:color="4d3a00" w:space="0" w:sz="18" w:val="single"/>
              <w:bottom w:color="4d3a00" w:space="0" w:sz="12" w:val="single"/>
              <w:right w:color="4d3a00" w:space="0" w:sz="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99D">
            <w:pPr>
              <w:jc w:val="left"/>
              <w:rPr>
                <w:sz w:val="22"/>
                <w:szCs w:val="22"/>
              </w:rPr>
            </w:pPr>
            <w:r w:rsidDel="00000000" w:rsidR="00000000" w:rsidRPr="00000000">
              <w:rPr>
                <w:sz w:val="22"/>
                <w:szCs w:val="22"/>
                <w:rtl w:val="0"/>
              </w:rPr>
              <w:t xml:space="preserve">Property name</w:t>
            </w:r>
          </w:p>
        </w:tc>
        <w:tc>
          <w:tcPr>
            <w:tcBorders>
              <w:top w:color="4d3a00" w:space="0" w:sz="18" w:val="single"/>
              <w:left w:color="4d3a00" w:space="0" w:sz="8" w:val="single"/>
              <w:bottom w:color="4d3a00" w:space="0" w:sz="12" w:val="single"/>
              <w:right w:color="4d3a00" w:space="0" w:sz="1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99E">
            <w:pPr>
              <w:jc w:val="left"/>
              <w:rPr/>
            </w:pPr>
            <w:r w:rsidDel="00000000" w:rsidR="00000000" w:rsidRPr="00000000">
              <w:rPr>
                <w:rtl w:val="0"/>
              </w:rPr>
              <w:t xml:space="preserve">label</w:t>
            </w:r>
          </w:p>
        </w:tc>
      </w:tr>
      <w:tr>
        <w:trPr>
          <w:cantSplit w:val="0"/>
          <w:trHeight w:val="870" w:hRule="atLeast"/>
          <w:tblHeader w:val="0"/>
        </w:trPr>
        <w:tc>
          <w:tcPr>
            <w:tcBorders>
              <w:top w:color="4d3a00" w:space="0" w:sz="12" w:val="single"/>
              <w:left w:color="4d3a00" w:space="0" w:sz="18" w:val="single"/>
              <w:bottom w:color="4d3a00" w:space="0" w:sz="8" w:val="single"/>
              <w:right w:color="4d3a00" w:space="0" w:sz="8" w:val="single"/>
            </w:tcBorders>
            <w:shd w:fill="fff7e1" w:val="clear"/>
            <w:tcMar>
              <w:top w:w="100.0" w:type="dxa"/>
              <w:left w:w="100.0" w:type="dxa"/>
              <w:bottom w:w="100.0" w:type="dxa"/>
              <w:right w:w="100.0" w:type="dxa"/>
            </w:tcMar>
            <w:vAlign w:val="top"/>
          </w:tcPr>
          <w:p w:rsidR="00000000" w:rsidDel="00000000" w:rsidP="00000000" w:rsidRDefault="00000000" w:rsidRPr="00000000" w14:paraId="0000099F">
            <w:pPr>
              <w:widowControl w:val="0"/>
              <w:spacing w:line="240" w:lineRule="auto"/>
              <w:rPr/>
            </w:pPr>
            <w:r w:rsidDel="00000000" w:rsidR="00000000" w:rsidRPr="00000000">
              <w:rPr>
                <w:rtl w:val="0"/>
              </w:rPr>
              <w:t xml:space="preserve">Explanation</w:t>
            </w:r>
          </w:p>
        </w:tc>
        <w:tc>
          <w:tcPr>
            <w:tcBorders>
              <w:top w:color="4d3a00" w:space="0" w:sz="12" w:val="single"/>
              <w:left w:color="4d3a00" w:space="0" w:sz="8" w:val="single"/>
              <w:bottom w:color="4d3a00" w:space="0" w:sz="8" w:val="single"/>
              <w:right w:color="4d3a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9A0">
            <w:pPr>
              <w:rPr/>
            </w:pPr>
            <w:r w:rsidDel="00000000" w:rsidR="00000000" w:rsidRPr="00000000">
              <w:rPr>
                <w:rtl w:val="0"/>
              </w:rPr>
              <w:t xml:space="preserve">The label displayed to the player when clicking on the token while no recipe is running.</w:t>
            </w:r>
          </w:p>
        </w:tc>
      </w:tr>
      <w:tr>
        <w:trPr>
          <w:cantSplit w:val="0"/>
          <w:tblHeader w:val="0"/>
        </w:trPr>
        <w:tc>
          <w:tcPr>
            <w:tcBorders>
              <w:top w:color="4d3a00" w:space="0" w:sz="8" w:val="single"/>
              <w:left w:color="4d3a00" w:space="0" w:sz="18" w:val="single"/>
              <w:bottom w:color="4d3a00" w:space="0" w:sz="12" w:val="single"/>
              <w:right w:color="4d3a00" w:space="0" w:sz="8" w:val="single"/>
            </w:tcBorders>
            <w:shd w:fill="fff7e1" w:val="clear"/>
            <w:tcMar>
              <w:top w:w="100.0" w:type="dxa"/>
              <w:left w:w="100.0" w:type="dxa"/>
              <w:bottom w:w="100.0" w:type="dxa"/>
              <w:right w:w="100.0" w:type="dxa"/>
            </w:tcMar>
            <w:vAlign w:val="top"/>
          </w:tcPr>
          <w:p w:rsidR="00000000" w:rsidDel="00000000" w:rsidP="00000000" w:rsidRDefault="00000000" w:rsidRPr="00000000" w14:paraId="000009A1">
            <w:pPr>
              <w:widowControl w:val="0"/>
              <w:spacing w:line="240" w:lineRule="auto"/>
              <w:rPr/>
            </w:pPr>
            <w:r w:rsidDel="00000000" w:rsidR="00000000" w:rsidRPr="00000000">
              <w:rPr>
                <w:rtl w:val="0"/>
              </w:rPr>
              <w:t xml:space="preserve">Default value</w:t>
            </w:r>
          </w:p>
        </w:tc>
        <w:tc>
          <w:tcPr>
            <w:tcBorders>
              <w:top w:color="4d3a00" w:space="0" w:sz="8" w:val="single"/>
              <w:left w:color="4d3a00" w:space="0" w:sz="8" w:val="single"/>
              <w:bottom w:color="4d3a00" w:space="0" w:sz="12" w:val="single"/>
              <w:right w:color="4d3a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9A2">
            <w:pPr>
              <w:widowControl w:val="0"/>
              <w:spacing w:line="240" w:lineRule="auto"/>
              <w:rPr>
                <w:b w:val="1"/>
              </w:rPr>
            </w:pPr>
            <w:r w:rsidDel="00000000" w:rsidR="00000000" w:rsidRPr="00000000">
              <w:rPr>
                <w:rtl w:val="0"/>
              </w:rPr>
              <w:t xml:space="preserve">""</w:t>
            </w:r>
            <w:r w:rsidDel="00000000" w:rsidR="00000000" w:rsidRPr="00000000">
              <w:rPr>
                <w:rtl w:val="0"/>
              </w:rPr>
            </w:r>
          </w:p>
        </w:tc>
      </w:tr>
      <w:tr>
        <w:trPr>
          <w:cantSplit w:val="0"/>
          <w:trHeight w:val="440" w:hRule="atLeast"/>
          <w:tblHeader w:val="0"/>
        </w:trPr>
        <w:tc>
          <w:tcPr>
            <w:gridSpan w:val="2"/>
            <w:tcBorders>
              <w:top w:color="4d3a00" w:space="0" w:sz="12" w:val="single"/>
              <w:left w:color="4d3a00" w:space="0" w:sz="18" w:val="single"/>
              <w:bottom w:color="4d3a00" w:space="0" w:sz="12" w:val="single"/>
              <w:right w:color="741b47" w:space="0" w:sz="1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9A3">
            <w:pPr>
              <w:widowControl w:val="0"/>
              <w:spacing w:line="240" w:lineRule="auto"/>
              <w:jc w:val="left"/>
              <w:rPr>
                <w:b w:val="1"/>
              </w:rPr>
            </w:pPr>
            <w:r w:rsidDel="00000000" w:rsidR="00000000" w:rsidRPr="00000000">
              <w:rPr>
                <w:b w:val="1"/>
                <w:rtl w:val="0"/>
              </w:rPr>
              <w:t xml:space="preserve">Examples</w:t>
            </w:r>
          </w:p>
        </w:tc>
      </w:tr>
      <w:tr>
        <w:trPr>
          <w:cantSplit w:val="0"/>
          <w:trHeight w:val="440" w:hRule="atLeast"/>
          <w:tblHeader w:val="0"/>
        </w:trPr>
        <w:tc>
          <w:tcPr>
            <w:tcBorders>
              <w:top w:color="4d3a00" w:space="0" w:sz="12" w:val="single"/>
              <w:left w:color="4d3a00" w:space="0" w:sz="18" w:val="single"/>
              <w:bottom w:color="4d3a00" w:space="0" w:sz="18" w:val="single"/>
              <w:right w:color="1e1e1e" w:space="0" w:sz="18" w:val="single"/>
            </w:tcBorders>
            <w:shd w:fill="fff7e1" w:val="clear"/>
            <w:tcMar>
              <w:top w:w="100.0" w:type="dxa"/>
              <w:left w:w="100.0" w:type="dxa"/>
              <w:bottom w:w="100.0" w:type="dxa"/>
              <w:right w:w="100.0" w:type="dxa"/>
            </w:tcMar>
            <w:vAlign w:val="top"/>
          </w:tcPr>
          <w:p w:rsidR="00000000" w:rsidDel="00000000" w:rsidP="00000000" w:rsidRDefault="00000000" w:rsidRPr="00000000" w14:paraId="000009A5">
            <w:pPr>
              <w:widowControl w:val="0"/>
              <w:spacing w:line="240" w:lineRule="auto"/>
              <w:jc w:val="left"/>
              <w:rPr/>
            </w:pPr>
            <w:r w:rsidDel="00000000" w:rsidR="00000000" w:rsidRPr="00000000">
              <w:rPr>
                <w:rtl w:val="0"/>
              </w:rPr>
              <w:t xml:space="preserve">Simple use of the property</w:t>
            </w:r>
          </w:p>
        </w:tc>
        <w:tc>
          <w:tcPr>
            <w:tcBorders>
              <w:top w:color="1e1e1e" w:space="0" w:sz="12" w:val="single"/>
              <w:left w:color="1e1e1e" w:space="0" w:sz="18" w:val="single"/>
              <w:bottom w:color="1e1e1e" w:space="0" w:sz="18" w:val="single"/>
              <w:right w:color="1e1e1e" w:space="0" w:sz="18" w:val="single"/>
            </w:tcBorders>
            <w:shd w:fill="1e1e1e" w:val="clear"/>
            <w:tcMar>
              <w:top w:w="100.0" w:type="dxa"/>
              <w:left w:w="100.0" w:type="dxa"/>
              <w:bottom w:w="100.0" w:type="dxa"/>
              <w:right w:w="100.0" w:type="dxa"/>
            </w:tcMar>
            <w:vAlign w:val="top"/>
          </w:tcPr>
          <w:p w:rsidR="00000000" w:rsidDel="00000000" w:rsidP="00000000" w:rsidRDefault="00000000" w:rsidRPr="00000000" w14:paraId="000009A6">
            <w:pPr>
              <w:widowControl w:val="0"/>
              <w:shd w:fill="1e1e1e" w:val="clear"/>
              <w:spacing w:line="325.71428571428567" w:lineRule="auto"/>
              <w:jc w:val="left"/>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9A7">
            <w:pPr>
              <w:widowControl w:val="0"/>
              <w:shd w:fill="1e1e1e" w:val="clear"/>
              <w:spacing w:line="325.71428571428567" w:lineRule="auto"/>
              <w:jc w:val="left"/>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"myid"</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9A8">
            <w:pPr>
              <w:widowControl w:val="0"/>
              <w:shd w:fill="1e1e1e" w:val="clear"/>
              <w:spacing w:line="325.71428571428567" w:lineRule="auto"/>
              <w:jc w:val="left"/>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"label"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"Some label"</w:t>
            </w:r>
          </w:p>
          <w:p w:rsidR="00000000" w:rsidDel="00000000" w:rsidP="00000000" w:rsidRDefault="00000000" w:rsidRPr="00000000" w14:paraId="000009A9">
            <w:pPr>
              <w:widowControl w:val="0"/>
              <w:shd w:fill="1e1e1e" w:val="clear"/>
              <w:spacing w:line="325.71428571428567" w:lineRule="auto"/>
              <w:jc w:val="left"/>
              <w:rPr/>
            </w:pP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tl w:val="0"/>
              </w:rPr>
            </w:r>
          </w:p>
        </w:tc>
      </w:tr>
    </w:tbl>
    <w:p w:rsidR="00000000" w:rsidDel="00000000" w:rsidP="00000000" w:rsidRDefault="00000000" w:rsidRPr="00000000" w14:paraId="000009AA">
      <w:pPr>
        <w:pStyle w:val="Heading4"/>
        <w:rPr/>
      </w:pPr>
      <w:bookmarkStart w:colFirst="0" w:colLast="0" w:name="_qf4yu2cg5gu5" w:id="252"/>
      <w:bookmarkEnd w:id="252"/>
      <w:r w:rsidDel="00000000" w:rsidR="00000000" w:rsidRPr="00000000">
        <w:rPr>
          <w:rtl w:val="0"/>
        </w:rPr>
      </w:r>
    </w:p>
    <w:p w:rsidR="00000000" w:rsidDel="00000000" w:rsidP="00000000" w:rsidRDefault="00000000" w:rsidRPr="00000000" w14:paraId="000009AB">
      <w:pPr>
        <w:pStyle w:val="Heading4"/>
        <w:rPr/>
      </w:pPr>
      <w:bookmarkStart w:colFirst="0" w:colLast="0" w:name="_f6eznhl68xvh" w:id="253"/>
      <w:bookmarkEnd w:id="253"/>
      <w:r w:rsidDel="00000000" w:rsidR="00000000" w:rsidRPr="00000000">
        <w:rPr>
          <w:rtl w:val="0"/>
        </w:rPr>
        <w:t xml:space="preserve">Description</w:t>
      </w:r>
    </w:p>
    <w:tbl>
      <w:tblPr>
        <w:tblStyle w:val="Table13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20"/>
        <w:gridCol w:w="7740"/>
        <w:tblGridChange w:id="0">
          <w:tblGrid>
            <w:gridCol w:w="1620"/>
            <w:gridCol w:w="7740"/>
          </w:tblGrid>
        </w:tblGridChange>
      </w:tblGrid>
      <w:tr>
        <w:trPr>
          <w:cantSplit w:val="0"/>
          <w:trHeight w:val="75" w:hRule="atLeast"/>
          <w:tblHeader w:val="0"/>
        </w:trPr>
        <w:tc>
          <w:tcPr>
            <w:tcBorders>
              <w:top w:color="4d3a00" w:space="0" w:sz="18" w:val="single"/>
              <w:left w:color="4d3a00" w:space="0" w:sz="18" w:val="single"/>
              <w:bottom w:color="4d3a00" w:space="0" w:sz="12" w:val="single"/>
              <w:right w:color="4d3a00" w:space="0" w:sz="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9AC">
            <w:pPr>
              <w:jc w:val="left"/>
              <w:rPr>
                <w:sz w:val="22"/>
                <w:szCs w:val="22"/>
              </w:rPr>
            </w:pPr>
            <w:r w:rsidDel="00000000" w:rsidR="00000000" w:rsidRPr="00000000">
              <w:rPr>
                <w:sz w:val="22"/>
                <w:szCs w:val="22"/>
                <w:rtl w:val="0"/>
              </w:rPr>
              <w:t xml:space="preserve">Property name</w:t>
            </w:r>
          </w:p>
        </w:tc>
        <w:tc>
          <w:tcPr>
            <w:tcBorders>
              <w:top w:color="4d3a00" w:space="0" w:sz="18" w:val="single"/>
              <w:left w:color="4d3a00" w:space="0" w:sz="8" w:val="single"/>
              <w:bottom w:color="4d3a00" w:space="0" w:sz="12" w:val="single"/>
              <w:right w:color="4d3a00" w:space="0" w:sz="1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9AD">
            <w:pPr>
              <w:jc w:val="left"/>
              <w:rPr/>
            </w:pPr>
            <w:r w:rsidDel="00000000" w:rsidR="00000000" w:rsidRPr="00000000">
              <w:rPr>
                <w:rtl w:val="0"/>
              </w:rPr>
              <w:t xml:space="preserve">description</w:t>
            </w:r>
          </w:p>
        </w:tc>
      </w:tr>
      <w:tr>
        <w:trPr>
          <w:cantSplit w:val="0"/>
          <w:trHeight w:val="870" w:hRule="atLeast"/>
          <w:tblHeader w:val="0"/>
        </w:trPr>
        <w:tc>
          <w:tcPr>
            <w:tcBorders>
              <w:top w:color="4d3a00" w:space="0" w:sz="12" w:val="single"/>
              <w:left w:color="4d3a00" w:space="0" w:sz="18" w:val="single"/>
              <w:bottom w:color="4d3a00" w:space="0" w:sz="8" w:val="single"/>
              <w:right w:color="4d3a00" w:space="0" w:sz="8" w:val="single"/>
            </w:tcBorders>
            <w:shd w:fill="fff7e1" w:val="clear"/>
            <w:tcMar>
              <w:top w:w="100.0" w:type="dxa"/>
              <w:left w:w="100.0" w:type="dxa"/>
              <w:bottom w:w="100.0" w:type="dxa"/>
              <w:right w:w="100.0" w:type="dxa"/>
            </w:tcMar>
            <w:vAlign w:val="top"/>
          </w:tcPr>
          <w:p w:rsidR="00000000" w:rsidDel="00000000" w:rsidP="00000000" w:rsidRDefault="00000000" w:rsidRPr="00000000" w14:paraId="000009AE">
            <w:pPr>
              <w:widowControl w:val="0"/>
              <w:spacing w:line="240" w:lineRule="auto"/>
              <w:rPr/>
            </w:pPr>
            <w:r w:rsidDel="00000000" w:rsidR="00000000" w:rsidRPr="00000000">
              <w:rPr>
                <w:rtl w:val="0"/>
              </w:rPr>
              <w:t xml:space="preserve">Explanation</w:t>
            </w:r>
          </w:p>
        </w:tc>
        <w:tc>
          <w:tcPr>
            <w:tcBorders>
              <w:top w:color="4d3a00" w:space="0" w:sz="12" w:val="single"/>
              <w:left w:color="4d3a00" w:space="0" w:sz="8" w:val="single"/>
              <w:bottom w:color="4d3a00" w:space="0" w:sz="8" w:val="single"/>
              <w:right w:color="4d3a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9AF">
            <w:pPr>
              <w:rPr/>
            </w:pPr>
            <w:r w:rsidDel="00000000" w:rsidR="00000000" w:rsidRPr="00000000">
              <w:rPr>
                <w:rtl w:val="0"/>
              </w:rPr>
              <w:t xml:space="preserve">Text displayed in-game when clicking on the token while no recipe is running.</w:t>
            </w:r>
          </w:p>
        </w:tc>
      </w:tr>
      <w:tr>
        <w:trPr>
          <w:cantSplit w:val="0"/>
          <w:tblHeader w:val="0"/>
        </w:trPr>
        <w:tc>
          <w:tcPr>
            <w:tcBorders>
              <w:top w:color="4d3a00" w:space="0" w:sz="8" w:val="single"/>
              <w:left w:color="4d3a00" w:space="0" w:sz="18" w:val="single"/>
              <w:bottom w:color="4d3a00" w:space="0" w:sz="12" w:val="single"/>
              <w:right w:color="4d3a00" w:space="0" w:sz="8" w:val="single"/>
            </w:tcBorders>
            <w:shd w:fill="fff7e1" w:val="clear"/>
            <w:tcMar>
              <w:top w:w="100.0" w:type="dxa"/>
              <w:left w:w="100.0" w:type="dxa"/>
              <w:bottom w:w="100.0" w:type="dxa"/>
              <w:right w:w="100.0" w:type="dxa"/>
            </w:tcMar>
            <w:vAlign w:val="top"/>
          </w:tcPr>
          <w:p w:rsidR="00000000" w:rsidDel="00000000" w:rsidP="00000000" w:rsidRDefault="00000000" w:rsidRPr="00000000" w14:paraId="000009B0">
            <w:pPr>
              <w:widowControl w:val="0"/>
              <w:spacing w:line="240" w:lineRule="auto"/>
              <w:rPr/>
            </w:pPr>
            <w:r w:rsidDel="00000000" w:rsidR="00000000" w:rsidRPr="00000000">
              <w:rPr>
                <w:rtl w:val="0"/>
              </w:rPr>
              <w:t xml:space="preserve">Default value</w:t>
            </w:r>
          </w:p>
        </w:tc>
        <w:tc>
          <w:tcPr>
            <w:tcBorders>
              <w:top w:color="4d3a00" w:space="0" w:sz="8" w:val="single"/>
              <w:left w:color="4d3a00" w:space="0" w:sz="8" w:val="single"/>
              <w:bottom w:color="4d3a00" w:space="0" w:sz="12" w:val="single"/>
              <w:right w:color="4d3a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9B1">
            <w:pPr>
              <w:widowControl w:val="0"/>
              <w:spacing w:line="240" w:lineRule="auto"/>
              <w:rPr>
                <w:b w:val="1"/>
              </w:rPr>
            </w:pPr>
            <w:r w:rsidDel="00000000" w:rsidR="00000000" w:rsidRPr="00000000">
              <w:rPr>
                <w:rtl w:val="0"/>
              </w:rPr>
              <w:t xml:space="preserve">""</w:t>
            </w:r>
            <w:r w:rsidDel="00000000" w:rsidR="00000000" w:rsidRPr="00000000">
              <w:rPr>
                <w:rtl w:val="0"/>
              </w:rPr>
            </w:r>
          </w:p>
        </w:tc>
      </w:tr>
      <w:tr>
        <w:trPr>
          <w:cantSplit w:val="0"/>
          <w:trHeight w:val="440" w:hRule="atLeast"/>
          <w:tblHeader w:val="0"/>
        </w:trPr>
        <w:tc>
          <w:tcPr>
            <w:gridSpan w:val="2"/>
            <w:tcBorders>
              <w:top w:color="4d3a00" w:space="0" w:sz="12" w:val="single"/>
              <w:left w:color="4d3a00" w:space="0" w:sz="18" w:val="single"/>
              <w:bottom w:color="4d3a00" w:space="0" w:sz="12" w:val="single"/>
              <w:right w:color="741b47" w:space="0" w:sz="1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9B2">
            <w:pPr>
              <w:widowControl w:val="0"/>
              <w:spacing w:line="240" w:lineRule="auto"/>
              <w:jc w:val="left"/>
              <w:rPr>
                <w:b w:val="1"/>
              </w:rPr>
            </w:pPr>
            <w:r w:rsidDel="00000000" w:rsidR="00000000" w:rsidRPr="00000000">
              <w:rPr>
                <w:b w:val="1"/>
                <w:rtl w:val="0"/>
              </w:rPr>
              <w:t xml:space="preserve">Examples</w:t>
            </w:r>
          </w:p>
        </w:tc>
      </w:tr>
      <w:tr>
        <w:trPr>
          <w:cantSplit w:val="0"/>
          <w:trHeight w:val="440" w:hRule="atLeast"/>
          <w:tblHeader w:val="0"/>
        </w:trPr>
        <w:tc>
          <w:tcPr>
            <w:tcBorders>
              <w:top w:color="4d3a00" w:space="0" w:sz="12" w:val="single"/>
              <w:left w:color="4d3a00" w:space="0" w:sz="18" w:val="single"/>
              <w:bottom w:color="4d3a00" w:space="0" w:sz="18" w:val="single"/>
              <w:right w:color="1e1e1e" w:space="0" w:sz="18" w:val="single"/>
            </w:tcBorders>
            <w:shd w:fill="fff7e1" w:val="clear"/>
            <w:tcMar>
              <w:top w:w="100.0" w:type="dxa"/>
              <w:left w:w="100.0" w:type="dxa"/>
              <w:bottom w:w="100.0" w:type="dxa"/>
              <w:right w:w="100.0" w:type="dxa"/>
            </w:tcMar>
            <w:vAlign w:val="top"/>
          </w:tcPr>
          <w:p w:rsidR="00000000" w:rsidDel="00000000" w:rsidP="00000000" w:rsidRDefault="00000000" w:rsidRPr="00000000" w14:paraId="000009B4">
            <w:pPr>
              <w:widowControl w:val="0"/>
              <w:spacing w:line="240" w:lineRule="auto"/>
              <w:jc w:val="left"/>
              <w:rPr/>
            </w:pPr>
            <w:r w:rsidDel="00000000" w:rsidR="00000000" w:rsidRPr="00000000">
              <w:rPr>
                <w:rtl w:val="0"/>
              </w:rPr>
              <w:t xml:space="preserve">Simple use of the property</w:t>
            </w:r>
          </w:p>
        </w:tc>
        <w:tc>
          <w:tcPr>
            <w:tcBorders>
              <w:top w:color="1e1e1e" w:space="0" w:sz="12" w:val="single"/>
              <w:left w:color="1e1e1e" w:space="0" w:sz="18" w:val="single"/>
              <w:bottom w:color="1e1e1e" w:space="0" w:sz="18" w:val="single"/>
              <w:right w:color="1e1e1e" w:space="0" w:sz="18" w:val="single"/>
            </w:tcBorders>
            <w:shd w:fill="1e1e1e" w:val="clear"/>
            <w:tcMar>
              <w:top w:w="100.0" w:type="dxa"/>
              <w:left w:w="100.0" w:type="dxa"/>
              <w:bottom w:w="100.0" w:type="dxa"/>
              <w:right w:w="100.0" w:type="dxa"/>
            </w:tcMar>
            <w:vAlign w:val="top"/>
          </w:tcPr>
          <w:p w:rsidR="00000000" w:rsidDel="00000000" w:rsidP="00000000" w:rsidRDefault="00000000" w:rsidRPr="00000000" w14:paraId="000009B5">
            <w:pPr>
              <w:widowControl w:val="0"/>
              <w:shd w:fill="1e1e1e" w:val="clear"/>
              <w:spacing w:line="325.71428571428567" w:lineRule="auto"/>
              <w:jc w:val="left"/>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9B6">
            <w:pPr>
              <w:widowControl w:val="0"/>
              <w:shd w:fill="1e1e1e" w:val="clear"/>
              <w:spacing w:line="325.71428571428567" w:lineRule="auto"/>
              <w:jc w:val="left"/>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"myid"</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9B7">
            <w:pPr>
              <w:widowControl w:val="0"/>
              <w:shd w:fill="1e1e1e" w:val="clear"/>
              <w:spacing w:line="325.71428571428567" w:lineRule="auto"/>
              <w:jc w:val="left"/>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"description"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"Some description"</w:t>
            </w:r>
          </w:p>
          <w:p w:rsidR="00000000" w:rsidDel="00000000" w:rsidP="00000000" w:rsidRDefault="00000000" w:rsidRPr="00000000" w14:paraId="000009B8">
            <w:pPr>
              <w:widowControl w:val="0"/>
              <w:shd w:fill="1e1e1e" w:val="clear"/>
              <w:spacing w:line="325.71428571428567" w:lineRule="auto"/>
              <w:jc w:val="left"/>
              <w:rPr/>
            </w:pP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tl w:val="0"/>
              </w:rPr>
            </w:r>
          </w:p>
        </w:tc>
      </w:tr>
    </w:tbl>
    <w:p w:rsidR="00000000" w:rsidDel="00000000" w:rsidP="00000000" w:rsidRDefault="00000000" w:rsidRPr="00000000" w14:paraId="000009B9">
      <w:pPr>
        <w:pageBreakBefore w:val="0"/>
        <w:jc w:val="both"/>
        <w:rPr>
          <w:rFonts w:ascii="Philosopher" w:cs="Philosopher" w:eastAsia="Philosopher" w:hAnsi="Philosopher"/>
        </w:rPr>
      </w:pPr>
      <w:r w:rsidDel="00000000" w:rsidR="00000000" w:rsidRPr="00000000">
        <w:rPr>
          <w:rtl w:val="0"/>
        </w:rPr>
      </w:r>
    </w:p>
    <w:p w:rsidR="00000000" w:rsidDel="00000000" w:rsidP="00000000" w:rsidRDefault="00000000" w:rsidRPr="00000000" w14:paraId="000009BA">
      <w:pPr>
        <w:pStyle w:val="Heading4"/>
        <w:pageBreakBefore w:val="0"/>
        <w:jc w:val="both"/>
        <w:rPr/>
      </w:pPr>
      <w:bookmarkStart w:colFirst="0" w:colLast="0" w:name="_czdsov7jn7t0" w:id="254"/>
      <w:bookmarkEnd w:id="254"/>
      <w:r w:rsidDel="00000000" w:rsidR="00000000" w:rsidRPr="00000000">
        <w:br w:type="page"/>
      </w:r>
      <w:r w:rsidDel="00000000" w:rsidR="00000000" w:rsidRPr="00000000">
        <w:rPr>
          <w:rtl w:val="0"/>
        </w:rPr>
      </w:r>
    </w:p>
    <w:p w:rsidR="00000000" w:rsidDel="00000000" w:rsidP="00000000" w:rsidRDefault="00000000" w:rsidRPr="00000000" w14:paraId="000009BB">
      <w:pPr>
        <w:pStyle w:val="Heading4"/>
        <w:rPr/>
      </w:pPr>
      <w:bookmarkStart w:colFirst="0" w:colLast="0" w:name="_xey7j92r2kna" w:id="255"/>
      <w:bookmarkEnd w:id="255"/>
      <w:r w:rsidDel="00000000" w:rsidR="00000000" w:rsidRPr="00000000">
        <w:rPr>
          <w:rtl w:val="0"/>
        </w:rPr>
        <w:t xml:space="preserve">Slot</w:t>
      </w:r>
    </w:p>
    <w:tbl>
      <w:tblPr>
        <w:tblStyle w:val="Table13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20"/>
        <w:gridCol w:w="7740"/>
        <w:tblGridChange w:id="0">
          <w:tblGrid>
            <w:gridCol w:w="1620"/>
            <w:gridCol w:w="7740"/>
          </w:tblGrid>
        </w:tblGridChange>
      </w:tblGrid>
      <w:tr>
        <w:trPr>
          <w:cantSplit w:val="0"/>
          <w:trHeight w:val="75" w:hRule="atLeast"/>
          <w:tblHeader w:val="0"/>
        </w:trPr>
        <w:tc>
          <w:tcPr>
            <w:tcBorders>
              <w:top w:color="4d3a00" w:space="0" w:sz="18" w:val="single"/>
              <w:left w:color="4d3a00" w:space="0" w:sz="18" w:val="single"/>
              <w:bottom w:color="4d3a00" w:space="0" w:sz="12" w:val="single"/>
              <w:right w:color="4d3a00" w:space="0" w:sz="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9BC">
            <w:pPr>
              <w:jc w:val="left"/>
              <w:rPr>
                <w:sz w:val="22"/>
                <w:szCs w:val="22"/>
              </w:rPr>
            </w:pPr>
            <w:r w:rsidDel="00000000" w:rsidR="00000000" w:rsidRPr="00000000">
              <w:rPr>
                <w:sz w:val="22"/>
                <w:szCs w:val="22"/>
                <w:rtl w:val="0"/>
              </w:rPr>
              <w:t xml:space="preserve">Property name</w:t>
            </w:r>
          </w:p>
        </w:tc>
        <w:tc>
          <w:tcPr>
            <w:tcBorders>
              <w:top w:color="4d3a00" w:space="0" w:sz="18" w:val="single"/>
              <w:left w:color="4d3a00" w:space="0" w:sz="8" w:val="single"/>
              <w:bottom w:color="4d3a00" w:space="0" w:sz="12" w:val="single"/>
              <w:right w:color="4d3a00" w:space="0" w:sz="1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9BD">
            <w:pPr>
              <w:jc w:val="left"/>
              <w:rPr/>
            </w:pPr>
            <w:r w:rsidDel="00000000" w:rsidR="00000000" w:rsidRPr="00000000">
              <w:rPr>
                <w:rtl w:val="0"/>
              </w:rPr>
              <w:t xml:space="preserve">description</w:t>
            </w:r>
          </w:p>
        </w:tc>
      </w:tr>
      <w:tr>
        <w:trPr>
          <w:cantSplit w:val="0"/>
          <w:trHeight w:val="870" w:hRule="atLeast"/>
          <w:tblHeader w:val="0"/>
        </w:trPr>
        <w:tc>
          <w:tcPr>
            <w:tcBorders>
              <w:top w:color="4d3a00" w:space="0" w:sz="12" w:val="single"/>
              <w:left w:color="4d3a00" w:space="0" w:sz="18" w:val="single"/>
              <w:bottom w:color="4d3a00" w:space="0" w:sz="8" w:val="single"/>
              <w:right w:color="4d3a00" w:space="0" w:sz="8" w:val="single"/>
            </w:tcBorders>
            <w:shd w:fill="fff7e1" w:val="clear"/>
            <w:tcMar>
              <w:top w:w="100.0" w:type="dxa"/>
              <w:left w:w="100.0" w:type="dxa"/>
              <w:bottom w:w="100.0" w:type="dxa"/>
              <w:right w:w="100.0" w:type="dxa"/>
            </w:tcMar>
            <w:vAlign w:val="top"/>
          </w:tcPr>
          <w:p w:rsidR="00000000" w:rsidDel="00000000" w:rsidP="00000000" w:rsidRDefault="00000000" w:rsidRPr="00000000" w14:paraId="000009BE">
            <w:pPr>
              <w:widowControl w:val="0"/>
              <w:spacing w:line="240" w:lineRule="auto"/>
              <w:rPr/>
            </w:pPr>
            <w:r w:rsidDel="00000000" w:rsidR="00000000" w:rsidRPr="00000000">
              <w:rPr>
                <w:rtl w:val="0"/>
              </w:rPr>
              <w:t xml:space="preserve">Explanation</w:t>
            </w:r>
          </w:p>
        </w:tc>
        <w:tc>
          <w:tcPr>
            <w:tcBorders>
              <w:top w:color="4d3a00" w:space="0" w:sz="12" w:val="single"/>
              <w:left w:color="4d3a00" w:space="0" w:sz="8" w:val="single"/>
              <w:bottom w:color="4d3a00" w:space="0" w:sz="8" w:val="single"/>
              <w:right w:color="4d3a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9BF">
            <w:pPr>
              <w:rPr/>
            </w:pPr>
            <w:r w:rsidDel="00000000" w:rsidR="00000000" w:rsidRPr="00000000">
              <w:rPr>
                <w:rtl w:val="0"/>
              </w:rPr>
              <w:t xml:space="preserve">The first slot, displayed when the verb is idle and empty. Verbs can only have one slot. See the Slots reference for more information.</w:t>
            </w:r>
          </w:p>
        </w:tc>
      </w:tr>
      <w:tr>
        <w:trPr>
          <w:cantSplit w:val="0"/>
          <w:tblHeader w:val="0"/>
        </w:trPr>
        <w:tc>
          <w:tcPr>
            <w:tcBorders>
              <w:top w:color="4d3a00" w:space="0" w:sz="8" w:val="single"/>
              <w:left w:color="4d3a00" w:space="0" w:sz="18" w:val="single"/>
              <w:bottom w:color="4d3a00" w:space="0" w:sz="12" w:val="single"/>
              <w:right w:color="4d3a00" w:space="0" w:sz="8" w:val="single"/>
            </w:tcBorders>
            <w:shd w:fill="fff7e1" w:val="clear"/>
            <w:tcMar>
              <w:top w:w="100.0" w:type="dxa"/>
              <w:left w:w="100.0" w:type="dxa"/>
              <w:bottom w:w="100.0" w:type="dxa"/>
              <w:right w:w="100.0" w:type="dxa"/>
            </w:tcMar>
            <w:vAlign w:val="top"/>
          </w:tcPr>
          <w:p w:rsidR="00000000" w:rsidDel="00000000" w:rsidP="00000000" w:rsidRDefault="00000000" w:rsidRPr="00000000" w14:paraId="000009C0">
            <w:pPr>
              <w:widowControl w:val="0"/>
              <w:spacing w:line="240" w:lineRule="auto"/>
              <w:rPr/>
            </w:pPr>
            <w:r w:rsidDel="00000000" w:rsidR="00000000" w:rsidRPr="00000000">
              <w:rPr>
                <w:rtl w:val="0"/>
              </w:rPr>
              <w:t xml:space="preserve">Default value</w:t>
            </w:r>
          </w:p>
        </w:tc>
        <w:tc>
          <w:tcPr>
            <w:tcBorders>
              <w:top w:color="4d3a00" w:space="0" w:sz="8" w:val="single"/>
              <w:left w:color="4d3a00" w:space="0" w:sz="8" w:val="single"/>
              <w:bottom w:color="4d3a00" w:space="0" w:sz="12" w:val="single"/>
              <w:right w:color="4d3a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9C1">
            <w:pPr>
              <w:widowControl w:val="0"/>
              <w:spacing w:line="240" w:lineRule="auto"/>
              <w:rPr>
                <w:b w:val="1"/>
              </w:rPr>
            </w:pPr>
            <w:r w:rsidDel="00000000" w:rsidR="00000000" w:rsidRPr="00000000">
              <w:rPr>
                <w:rtl w:val="0"/>
              </w:rPr>
              <w:t xml:space="preserve">Null (no slot defined)</w:t>
            </w:r>
            <w:r w:rsidDel="00000000" w:rsidR="00000000" w:rsidRPr="00000000">
              <w:rPr>
                <w:rtl w:val="0"/>
              </w:rPr>
            </w:r>
          </w:p>
        </w:tc>
      </w:tr>
      <w:tr>
        <w:trPr>
          <w:cantSplit w:val="0"/>
          <w:trHeight w:val="440" w:hRule="atLeast"/>
          <w:tblHeader w:val="0"/>
        </w:trPr>
        <w:tc>
          <w:tcPr>
            <w:gridSpan w:val="2"/>
            <w:tcBorders>
              <w:top w:color="4d3a00" w:space="0" w:sz="12" w:val="single"/>
              <w:left w:color="4d3a00" w:space="0" w:sz="18" w:val="single"/>
              <w:bottom w:color="4d3a00" w:space="0" w:sz="12" w:val="single"/>
              <w:right w:color="741b47" w:space="0" w:sz="1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9C2">
            <w:pPr>
              <w:widowControl w:val="0"/>
              <w:spacing w:line="240" w:lineRule="auto"/>
              <w:jc w:val="left"/>
              <w:rPr>
                <w:b w:val="1"/>
              </w:rPr>
            </w:pPr>
            <w:r w:rsidDel="00000000" w:rsidR="00000000" w:rsidRPr="00000000">
              <w:rPr>
                <w:b w:val="1"/>
                <w:rtl w:val="0"/>
              </w:rPr>
              <w:t xml:space="preserve">Examples</w:t>
            </w:r>
          </w:p>
        </w:tc>
      </w:tr>
      <w:tr>
        <w:trPr>
          <w:cantSplit w:val="0"/>
          <w:trHeight w:val="440" w:hRule="atLeast"/>
          <w:tblHeader w:val="0"/>
        </w:trPr>
        <w:tc>
          <w:tcPr>
            <w:tcBorders>
              <w:top w:color="4d3a00" w:space="0" w:sz="12" w:val="single"/>
              <w:left w:color="4d3a00" w:space="0" w:sz="18" w:val="single"/>
              <w:bottom w:color="4d3a00" w:space="0" w:sz="18" w:val="single"/>
              <w:right w:color="1e1e1e" w:space="0" w:sz="18" w:val="single"/>
            </w:tcBorders>
            <w:shd w:fill="fff7e1" w:val="clear"/>
            <w:tcMar>
              <w:top w:w="100.0" w:type="dxa"/>
              <w:left w:w="100.0" w:type="dxa"/>
              <w:bottom w:w="100.0" w:type="dxa"/>
              <w:right w:w="100.0" w:type="dxa"/>
            </w:tcMar>
            <w:vAlign w:val="top"/>
          </w:tcPr>
          <w:p w:rsidR="00000000" w:rsidDel="00000000" w:rsidP="00000000" w:rsidRDefault="00000000" w:rsidRPr="00000000" w14:paraId="000009C4">
            <w:pPr>
              <w:widowControl w:val="0"/>
              <w:spacing w:line="240" w:lineRule="auto"/>
              <w:jc w:val="left"/>
              <w:rPr/>
            </w:pPr>
            <w:r w:rsidDel="00000000" w:rsidR="00000000" w:rsidRPr="00000000">
              <w:rPr>
                <w:rtl w:val="0"/>
              </w:rPr>
              <w:t xml:space="preserve">Simple use of the property</w:t>
            </w:r>
          </w:p>
        </w:tc>
        <w:tc>
          <w:tcPr>
            <w:tcBorders>
              <w:top w:color="1e1e1e" w:space="0" w:sz="12" w:val="single"/>
              <w:left w:color="1e1e1e" w:space="0" w:sz="18" w:val="single"/>
              <w:bottom w:color="1e1e1e" w:space="0" w:sz="18" w:val="single"/>
              <w:right w:color="1e1e1e" w:space="0" w:sz="18" w:val="single"/>
            </w:tcBorders>
            <w:shd w:fill="1e1e1e" w:val="clear"/>
            <w:tcMar>
              <w:top w:w="100.0" w:type="dxa"/>
              <w:left w:w="100.0" w:type="dxa"/>
              <w:bottom w:w="100.0" w:type="dxa"/>
              <w:right w:w="100.0" w:type="dxa"/>
            </w:tcMar>
            <w:vAlign w:val="top"/>
          </w:tcPr>
          <w:p w:rsidR="00000000" w:rsidDel="00000000" w:rsidP="00000000" w:rsidRDefault="00000000" w:rsidRPr="00000000" w14:paraId="000009C5">
            <w:pPr>
              <w:widowControl w:val="0"/>
              <w:shd w:fill="1f1f1f" w:val="clear"/>
              <w:spacing w:line="325.71428571428567"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9C6">
            <w:pPr>
              <w:widowControl w:val="0"/>
              <w:shd w:fill="1f1f1f" w:val="clear"/>
              <w:spacing w:line="325.71428571428567"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"myid"</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9C7">
            <w:pPr>
              <w:widowControl w:val="0"/>
              <w:shd w:fill="1f1f1f" w:val="clear"/>
              <w:spacing w:line="325.71428571428567"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"slot"</w:t>
            </w: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9C8">
            <w:pPr>
              <w:widowControl w:val="0"/>
              <w:shd w:fill="1f1f1f" w:val="clear"/>
              <w:spacing w:line="325.71428571428567"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"work"</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9C9">
            <w:pPr>
              <w:widowControl w:val="0"/>
              <w:shd w:fill="1f1f1f" w:val="clear"/>
              <w:spacing w:line="325.71428571428567"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"label"</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"A Job"</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9CA">
            <w:pPr>
              <w:widowControl w:val="0"/>
              <w:shd w:fill="1f1f1f" w:val="clear"/>
              <w:spacing w:line="325.71428571428567"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"actionId"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"work"</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9CB">
            <w:pPr>
              <w:widowControl w:val="0"/>
              <w:shd w:fill="1f1f1f" w:val="clear"/>
              <w:spacing w:line="325.71428571428567"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"description"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"Something I can work on"</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9CC">
            <w:pPr>
              <w:widowControl w:val="0"/>
              <w:shd w:fill="1f1f1f" w:val="clear"/>
              <w:spacing w:line="325.71428571428567"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"required"</w:t>
            </w: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9CD">
            <w:pPr>
              <w:widowControl w:val="0"/>
              <w:shd w:fill="1f1f1f" w:val="clear"/>
              <w:spacing w:line="325.71428571428567" w:lineRule="auto"/>
              <w:jc w:val="left"/>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"job"</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w:t>
            </w:r>
          </w:p>
          <w:p w:rsidR="00000000" w:rsidDel="00000000" w:rsidP="00000000" w:rsidRDefault="00000000" w:rsidRPr="00000000" w14:paraId="000009CE">
            <w:pPr>
              <w:widowControl w:val="0"/>
              <w:shd w:fill="1f1f1f" w:val="clear"/>
              <w:spacing w:line="325.71428571428567"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9CF">
            <w:pPr>
              <w:widowControl w:val="0"/>
              <w:shd w:fill="1f1f1f" w:val="clear"/>
              <w:spacing w:line="325.71428571428567"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9D0">
            <w:pPr>
              <w:widowControl w:val="0"/>
              <w:shd w:fill="1f1f1f" w:val="clear"/>
              <w:spacing w:line="325.71428571428567" w:lineRule="auto"/>
              <w:jc w:val="left"/>
              <w:rPr/>
            </w:pP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tl w:val="0"/>
              </w:rPr>
            </w:r>
          </w:p>
        </w:tc>
      </w:tr>
    </w:tbl>
    <w:p w:rsidR="00000000" w:rsidDel="00000000" w:rsidP="00000000" w:rsidRDefault="00000000" w:rsidRPr="00000000" w14:paraId="000009D1">
      <w:pPr>
        <w:pStyle w:val="Heading4"/>
        <w:rPr/>
      </w:pPr>
      <w:bookmarkStart w:colFirst="0" w:colLast="0" w:name="_7axcbg8rdu6p" w:id="256"/>
      <w:bookmarkEnd w:id="256"/>
      <w:r w:rsidDel="00000000" w:rsidR="00000000" w:rsidRPr="00000000">
        <w:br w:type="page"/>
      </w:r>
      <w:r w:rsidDel="00000000" w:rsidR="00000000" w:rsidRPr="00000000">
        <w:rPr>
          <w:rtl w:val="0"/>
        </w:rPr>
      </w:r>
    </w:p>
    <w:p w:rsidR="00000000" w:rsidDel="00000000" w:rsidP="00000000" w:rsidRDefault="00000000" w:rsidRPr="00000000" w14:paraId="000009D2">
      <w:pPr>
        <w:pStyle w:val="Heading4"/>
        <w:rPr/>
      </w:pPr>
      <w:bookmarkStart w:colFirst="0" w:colLast="0" w:name="_lsbjottx5ebl" w:id="257"/>
      <w:bookmarkEnd w:id="257"/>
      <w:r w:rsidDel="00000000" w:rsidR="00000000" w:rsidRPr="00000000">
        <w:rPr>
          <w:rtl w:val="0"/>
        </w:rPr>
        <w:t xml:space="preserve">🐓Max Unique </w:t>
      </w:r>
    </w:p>
    <w:tbl>
      <w:tblPr>
        <w:tblStyle w:val="Table14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20"/>
        <w:gridCol w:w="7740"/>
        <w:tblGridChange w:id="0">
          <w:tblGrid>
            <w:gridCol w:w="1620"/>
            <w:gridCol w:w="7740"/>
          </w:tblGrid>
        </w:tblGridChange>
      </w:tblGrid>
      <w:tr>
        <w:trPr>
          <w:cantSplit w:val="0"/>
          <w:trHeight w:val="165" w:hRule="atLeast"/>
          <w:tblHeader w:val="0"/>
        </w:trPr>
        <w:tc>
          <w:tcPr>
            <w:tcBorders>
              <w:top w:color="4d3a00" w:space="0" w:sz="18" w:val="single"/>
              <w:left w:color="4d3a00" w:space="0" w:sz="18" w:val="single"/>
              <w:bottom w:color="4d3a00" w:space="0" w:sz="12" w:val="single"/>
              <w:right w:color="4d3a00" w:space="0" w:sz="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9D3">
            <w:pPr>
              <w:jc w:val="left"/>
              <w:rPr/>
            </w:pPr>
            <w:r w:rsidDel="00000000" w:rsidR="00000000" w:rsidRPr="00000000">
              <w:rPr>
                <w:rtl w:val="0"/>
              </w:rPr>
              <w:t xml:space="preserve">Property</w:t>
            </w:r>
          </w:p>
        </w:tc>
        <w:tc>
          <w:tcPr>
            <w:tcBorders>
              <w:top w:color="4d3a00" w:space="0" w:sz="18" w:val="single"/>
              <w:left w:color="4d3a00" w:space="0" w:sz="8" w:val="single"/>
              <w:bottom w:color="4d3a00" w:space="0" w:sz="12" w:val="single"/>
              <w:right w:color="4d3a00" w:space="0" w:sz="1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9D4">
            <w:pPr>
              <w:rPr/>
            </w:pPr>
            <w:r w:rsidDel="00000000" w:rsidR="00000000" w:rsidRPr="00000000">
              <w:rPr>
                <w:rtl w:val="0"/>
              </w:rPr>
              <w:t xml:space="preserve">maxUnique</w:t>
            </w:r>
          </w:p>
        </w:tc>
      </w:tr>
      <w:tr>
        <w:trPr>
          <w:cantSplit w:val="0"/>
          <w:trHeight w:val="975" w:hRule="atLeast"/>
          <w:tblHeader w:val="0"/>
        </w:trPr>
        <w:tc>
          <w:tcPr>
            <w:tcBorders>
              <w:top w:color="4d3a00" w:space="0" w:sz="12" w:val="single"/>
              <w:left w:color="4d3a00" w:space="0" w:sz="18" w:val="single"/>
              <w:bottom w:color="4d3a00" w:space="0" w:sz="8" w:val="single"/>
              <w:right w:color="4d3a00" w:space="0" w:sz="8" w:val="single"/>
            </w:tcBorders>
            <w:shd w:fill="fff7e1" w:val="clear"/>
            <w:tcMar>
              <w:top w:w="100.0" w:type="dxa"/>
              <w:left w:w="100.0" w:type="dxa"/>
              <w:bottom w:w="100.0" w:type="dxa"/>
              <w:right w:w="100.0" w:type="dxa"/>
            </w:tcMar>
            <w:vAlign w:val="top"/>
          </w:tcPr>
          <w:p w:rsidR="00000000" w:rsidDel="00000000" w:rsidP="00000000" w:rsidRDefault="00000000" w:rsidRPr="00000000" w14:paraId="000009D5">
            <w:pPr>
              <w:widowControl w:val="0"/>
              <w:spacing w:line="240" w:lineRule="auto"/>
              <w:rPr/>
            </w:pPr>
            <w:r w:rsidDel="00000000" w:rsidR="00000000" w:rsidRPr="00000000">
              <w:rPr>
                <w:rtl w:val="0"/>
              </w:rPr>
              <w:t xml:space="preserve">Explanation</w:t>
            </w:r>
          </w:p>
        </w:tc>
        <w:tc>
          <w:tcPr>
            <w:tcBorders>
              <w:top w:color="4d3a00" w:space="0" w:sz="12" w:val="single"/>
              <w:left w:color="4d3a00" w:space="0" w:sz="8" w:val="single"/>
              <w:bottom w:color="4d3a00" w:space="0" w:sz="8" w:val="single"/>
              <w:right w:color="4d3a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9D6">
            <w:pPr>
              <w:rPr/>
            </w:pPr>
            <w:r w:rsidDel="00000000" w:rsidR="00000000" w:rsidRPr="00000000">
              <w:rPr>
                <w:rtl w:val="0"/>
              </w:rPr>
              <w:t xml:space="preserve">Defines the maximum number of instances of the same verb that can be active on the board at the same time. Can be an expression.</w:t>
            </w:r>
          </w:p>
        </w:tc>
      </w:tr>
      <w:tr>
        <w:trPr>
          <w:cantSplit w:val="0"/>
          <w:tblHeader w:val="0"/>
        </w:trPr>
        <w:tc>
          <w:tcPr>
            <w:tcBorders>
              <w:top w:color="4d3a00" w:space="0" w:sz="8" w:val="single"/>
              <w:left w:color="4d3a00" w:space="0" w:sz="18" w:val="single"/>
              <w:bottom w:color="4d3a00" w:space="0" w:sz="12" w:val="single"/>
              <w:right w:color="4d3a00" w:space="0" w:sz="8" w:val="single"/>
            </w:tcBorders>
            <w:shd w:fill="fff7e1" w:val="clear"/>
            <w:tcMar>
              <w:top w:w="100.0" w:type="dxa"/>
              <w:left w:w="100.0" w:type="dxa"/>
              <w:bottom w:w="100.0" w:type="dxa"/>
              <w:right w:w="100.0" w:type="dxa"/>
            </w:tcMar>
            <w:vAlign w:val="top"/>
          </w:tcPr>
          <w:p w:rsidR="00000000" w:rsidDel="00000000" w:rsidP="00000000" w:rsidRDefault="00000000" w:rsidRPr="00000000" w14:paraId="000009D7">
            <w:pPr>
              <w:widowControl w:val="0"/>
              <w:spacing w:line="240" w:lineRule="auto"/>
              <w:rPr/>
            </w:pPr>
            <w:r w:rsidDel="00000000" w:rsidR="00000000" w:rsidRPr="00000000">
              <w:rPr>
                <w:rtl w:val="0"/>
              </w:rPr>
              <w:t xml:space="preserve">Default value</w:t>
            </w:r>
          </w:p>
        </w:tc>
        <w:tc>
          <w:tcPr>
            <w:tcBorders>
              <w:top w:color="4d3a00" w:space="0" w:sz="8" w:val="single"/>
              <w:left w:color="4d3a00" w:space="0" w:sz="8" w:val="single"/>
              <w:bottom w:color="4d3a00" w:space="0" w:sz="12" w:val="single"/>
              <w:right w:color="4d3a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9D8">
            <w:pPr>
              <w:widowControl w:val="0"/>
              <w:spacing w:line="240" w:lineRule="auto"/>
              <w:rPr/>
            </w:pPr>
            <w:r w:rsidDel="00000000" w:rsidR="00000000" w:rsidRPr="00000000">
              <w:rPr>
                <w:rtl w:val="0"/>
              </w:rPr>
              <w:t xml:space="preserve">1</w:t>
            </w:r>
          </w:p>
        </w:tc>
      </w:tr>
      <w:tr>
        <w:trPr>
          <w:cantSplit w:val="0"/>
          <w:trHeight w:val="440" w:hRule="atLeast"/>
          <w:tblHeader w:val="0"/>
        </w:trPr>
        <w:tc>
          <w:tcPr>
            <w:gridSpan w:val="2"/>
            <w:tcBorders>
              <w:top w:color="4d3a00" w:space="0" w:sz="12" w:val="single"/>
              <w:left w:color="4d3a00" w:space="0" w:sz="18" w:val="single"/>
              <w:bottom w:color="4d3a00" w:space="0" w:sz="12" w:val="single"/>
              <w:right w:color="741b47" w:space="0" w:sz="1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9D9">
            <w:pPr>
              <w:widowControl w:val="0"/>
              <w:spacing w:line="240" w:lineRule="auto"/>
              <w:jc w:val="left"/>
              <w:rPr>
                <w:b w:val="1"/>
              </w:rPr>
            </w:pPr>
            <w:r w:rsidDel="00000000" w:rsidR="00000000" w:rsidRPr="00000000">
              <w:rPr>
                <w:b w:val="1"/>
                <w:rtl w:val="0"/>
              </w:rPr>
              <w:t xml:space="preserve">Examples</w:t>
            </w:r>
          </w:p>
        </w:tc>
      </w:tr>
      <w:tr>
        <w:trPr>
          <w:cantSplit w:val="0"/>
          <w:trHeight w:val="440" w:hRule="atLeast"/>
          <w:tblHeader w:val="0"/>
        </w:trPr>
        <w:tc>
          <w:tcPr>
            <w:tcBorders>
              <w:top w:color="4d3a00" w:space="0" w:sz="12" w:val="single"/>
              <w:left w:color="4d3a00" w:space="0" w:sz="18" w:val="single"/>
              <w:bottom w:color="4d3a00" w:space="0" w:sz="18" w:val="single"/>
              <w:right w:color="4d3a00" w:space="0" w:sz="18" w:val="single"/>
            </w:tcBorders>
            <w:shd w:fill="fff7e1" w:val="clear"/>
            <w:tcMar>
              <w:top w:w="100.0" w:type="dxa"/>
              <w:left w:w="100.0" w:type="dxa"/>
              <w:bottom w:w="100.0" w:type="dxa"/>
              <w:right w:w="100.0" w:type="dxa"/>
            </w:tcMar>
            <w:vAlign w:val="top"/>
          </w:tcPr>
          <w:p w:rsidR="00000000" w:rsidDel="00000000" w:rsidP="00000000" w:rsidRDefault="00000000" w:rsidRPr="00000000" w14:paraId="000009DB">
            <w:pPr>
              <w:widowControl w:val="0"/>
              <w:spacing w:line="240" w:lineRule="auto"/>
              <w:jc w:val="left"/>
              <w:rPr/>
            </w:pPr>
            <w:r w:rsidDel="00000000" w:rsidR="00000000" w:rsidRPr="00000000">
              <w:rPr>
                <w:rtl w:val="0"/>
              </w:rPr>
              <w:t xml:space="preserve">Simple use of the property</w:t>
            </w:r>
          </w:p>
        </w:tc>
        <w:tc>
          <w:tcPr>
            <w:tcBorders>
              <w:top w:color="4d3a00" w:space="0" w:sz="12" w:val="single"/>
              <w:left w:color="4d3a00" w:space="0" w:sz="18" w:val="single"/>
              <w:bottom w:color="4d3a00" w:space="0" w:sz="18" w:val="single"/>
              <w:right w:color="4d3a00" w:space="0" w:sz="18" w:val="single"/>
            </w:tcBorders>
            <w:shd w:fill="1e1e1e" w:val="clear"/>
            <w:tcMar>
              <w:top w:w="100.0" w:type="dxa"/>
              <w:left w:w="100.0" w:type="dxa"/>
              <w:bottom w:w="100.0" w:type="dxa"/>
              <w:right w:w="100.0" w:type="dxa"/>
            </w:tcMar>
            <w:vAlign w:val="top"/>
          </w:tcPr>
          <w:p w:rsidR="00000000" w:rsidDel="00000000" w:rsidP="00000000" w:rsidRDefault="00000000" w:rsidRPr="00000000" w14:paraId="000009DC">
            <w:pPr>
              <w:widowControl w:val="0"/>
              <w:shd w:fill="1f1f1f" w:val="clear"/>
              <w:spacing w:line="325.71428571428567"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9DD">
            <w:pPr>
              <w:widowControl w:val="0"/>
              <w:shd w:fill="1f1f1f" w:val="clear"/>
              <w:spacing w:line="325.71428571428567"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"myverb"</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9DE">
            <w:pPr>
              <w:widowControl w:val="0"/>
              <w:shd w:fill="1f1f1f" w:val="clear"/>
              <w:spacing w:line="325.71428571428567" w:lineRule="auto"/>
              <w:jc w:val="left"/>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"maxUnique"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3</w:t>
            </w:r>
          </w:p>
          <w:p w:rsidR="00000000" w:rsidDel="00000000" w:rsidP="00000000" w:rsidRDefault="00000000" w:rsidRPr="00000000" w14:paraId="000009DF">
            <w:pPr>
              <w:widowControl w:val="0"/>
              <w:shd w:fill="1f1f1f" w:val="clear"/>
              <w:spacing w:line="325.71428571428567" w:lineRule="auto"/>
              <w:jc w:val="left"/>
              <w:rPr/>
            </w:pP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tl w:val="0"/>
              </w:rPr>
            </w:r>
          </w:p>
        </w:tc>
      </w:tr>
    </w:tbl>
    <w:p w:rsidR="00000000" w:rsidDel="00000000" w:rsidP="00000000" w:rsidRDefault="00000000" w:rsidRPr="00000000" w14:paraId="000009E0">
      <w:pPr>
        <w:pStyle w:val="Heading4"/>
        <w:rPr/>
      </w:pPr>
      <w:bookmarkStart w:colFirst="0" w:colLast="0" w:name="_7stl3047mbbe" w:id="258"/>
      <w:bookmarkEnd w:id="258"/>
      <w:r w:rsidDel="00000000" w:rsidR="00000000" w:rsidRPr="00000000">
        <w:rPr>
          <w:rtl w:val="0"/>
        </w:rPr>
      </w:r>
    </w:p>
    <w:p w:rsidR="00000000" w:rsidDel="00000000" w:rsidP="00000000" w:rsidRDefault="00000000" w:rsidRPr="00000000" w14:paraId="000009E1">
      <w:pPr>
        <w:rPr/>
      </w:pPr>
      <w:r w:rsidDel="00000000" w:rsidR="00000000" w:rsidRPr="00000000">
        <w:rPr>
          <w:rtl w:val="0"/>
        </w:rPr>
      </w:r>
    </w:p>
    <w:p w:rsidR="00000000" w:rsidDel="00000000" w:rsidP="00000000" w:rsidRDefault="00000000" w:rsidRPr="00000000" w14:paraId="000009E2">
      <w:pPr>
        <w:pStyle w:val="Heading3"/>
        <w:pageBreakBefore w:val="0"/>
        <w:rPr>
          <w:rFonts w:ascii="Philosopher" w:cs="Philosopher" w:eastAsia="Philosopher" w:hAnsi="Philosopher"/>
        </w:rPr>
      </w:pPr>
      <w:bookmarkStart w:colFirst="0" w:colLast="0" w:name="_xjx1yum2l0n" w:id="259"/>
      <w:bookmarkEnd w:id="259"/>
      <w:r w:rsidDel="00000000" w:rsidR="00000000" w:rsidRPr="00000000">
        <w:rPr>
          <w:rFonts w:ascii="Philosopher" w:cs="Philosopher" w:eastAsia="Philosopher" w:hAnsi="Philosopher"/>
          <w:rtl w:val="0"/>
        </w:rPr>
        <w:t xml:space="preserve">Examples</w:t>
      </w:r>
    </w:p>
    <w:p w:rsidR="00000000" w:rsidDel="00000000" w:rsidP="00000000" w:rsidRDefault="00000000" w:rsidRPr="00000000" w14:paraId="000009E3">
      <w:pPr>
        <w:pageBreakBefore w:val="0"/>
        <w:jc w:val="center"/>
        <w:rPr>
          <w:rFonts w:ascii="Philosopher" w:cs="Philosopher" w:eastAsia="Philosopher" w:hAnsi="Philosopher"/>
        </w:rPr>
      </w:pPr>
      <w:r w:rsidDel="00000000" w:rsidR="00000000" w:rsidRPr="00000000">
        <w:rPr>
          <w:rFonts w:ascii="Philosopher" w:cs="Philosopher" w:eastAsia="Philosopher" w:hAnsi="Philosopher"/>
        </w:rPr>
        <w:drawing>
          <wp:inline distB="114300" distT="114300" distL="114300" distR="114300">
            <wp:extent cx="5481638" cy="3663210"/>
            <wp:effectExtent b="12700" l="12700" r="12700" t="12700"/>
            <wp:docPr id="54" name="image38.png"/>
            <a:graphic>
              <a:graphicData uri="http://schemas.openxmlformats.org/drawingml/2006/picture">
                <pic:pic>
                  <pic:nvPicPr>
                    <pic:cNvPr id="0" name="image38.png"/>
                    <pic:cNvPicPr preferRelativeResize="0"/>
                  </pic:nvPicPr>
                  <pic:blipFill>
                    <a:blip r:embed="rId106"/>
                    <a:srcRect b="0" l="0" r="0" t="0"/>
                    <a:stretch>
                      <a:fillRect/>
                    </a:stretch>
                  </pic:blipFill>
                  <pic:spPr>
                    <a:xfrm>
                      <a:off x="0" y="0"/>
                      <a:ext cx="5481638" cy="366321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9E4">
      <w:pPr>
        <w:pageBreakBefore w:val="0"/>
        <w:jc w:val="center"/>
        <w:rPr>
          <w:rFonts w:ascii="Philosopher" w:cs="Philosopher" w:eastAsia="Philosopher" w:hAnsi="Philosopher"/>
        </w:rPr>
      </w:pPr>
      <w:r w:rsidDel="00000000" w:rsidR="00000000" w:rsidRPr="00000000">
        <w:rPr>
          <w:rFonts w:ascii="Philosopher" w:cs="Philosopher" w:eastAsia="Philosopher" w:hAnsi="Philosopher"/>
          <w:sz w:val="18"/>
          <w:szCs w:val="18"/>
          <w:rtl w:val="0"/>
        </w:rPr>
        <w:t xml:space="preserve">The work Verb</w:t>
      </w:r>
      <w:r w:rsidDel="00000000" w:rsidR="00000000" w:rsidRPr="00000000">
        <w:rPr>
          <w:rtl w:val="0"/>
        </w:rPr>
      </w:r>
    </w:p>
    <w:p w:rsidR="00000000" w:rsidDel="00000000" w:rsidP="00000000" w:rsidRDefault="00000000" w:rsidRPr="00000000" w14:paraId="000009E5">
      <w:pPr>
        <w:pageBreakBefore w:val="0"/>
        <w:rPr>
          <w:rFonts w:ascii="Philosopher" w:cs="Philosopher" w:eastAsia="Philosopher" w:hAnsi="Philosopher"/>
        </w:rPr>
      </w:pPr>
      <w:r w:rsidDel="00000000" w:rsidR="00000000" w:rsidRPr="00000000">
        <w:rPr>
          <w:rtl w:val="0"/>
        </w:rPr>
      </w:r>
    </w:p>
    <w:p w:rsidR="00000000" w:rsidDel="00000000" w:rsidP="00000000" w:rsidRDefault="00000000" w:rsidRPr="00000000" w14:paraId="000009E6">
      <w:pPr>
        <w:pStyle w:val="Heading2"/>
        <w:pageBreakBefore w:val="0"/>
        <w:rPr>
          <w:rFonts w:ascii="Philosopher" w:cs="Philosopher" w:eastAsia="Philosopher" w:hAnsi="Philosopher"/>
        </w:rPr>
      </w:pPr>
      <w:bookmarkStart w:colFirst="0" w:colLast="0" w:name="_lht1ah8xhxae" w:id="260"/>
      <w:bookmarkEnd w:id="260"/>
      <w:r w:rsidDel="00000000" w:rsidR="00000000" w:rsidRPr="00000000">
        <w:br w:type="page"/>
      </w:r>
      <w:r w:rsidDel="00000000" w:rsidR="00000000" w:rsidRPr="00000000">
        <w:rPr>
          <w:rtl w:val="0"/>
        </w:rPr>
      </w:r>
    </w:p>
    <w:p w:rsidR="00000000" w:rsidDel="00000000" w:rsidP="00000000" w:rsidRDefault="00000000" w:rsidRPr="00000000" w14:paraId="000009E7">
      <w:pPr>
        <w:pStyle w:val="Heading2"/>
        <w:pageBreakBefore w:val="0"/>
        <w:rPr>
          <w:rFonts w:ascii="Philosopher" w:cs="Philosopher" w:eastAsia="Philosopher" w:hAnsi="Philosopher"/>
        </w:rPr>
      </w:pPr>
      <w:bookmarkStart w:colFirst="0" w:colLast="0" w:name="_her7xpa9c2bm" w:id="261"/>
      <w:bookmarkEnd w:id="261"/>
      <w:r w:rsidDel="00000000" w:rsidR="00000000" w:rsidRPr="00000000">
        <w:rPr>
          <w:rFonts w:ascii="Philosopher" w:cs="Philosopher" w:eastAsia="Philosopher" w:hAnsi="Philosopher"/>
          <w:rtl w:val="0"/>
        </w:rPr>
        <w:t xml:space="preserve">Legacies</w:t>
      </w:r>
    </w:p>
    <w:p w:rsidR="00000000" w:rsidDel="00000000" w:rsidP="00000000" w:rsidRDefault="00000000" w:rsidRPr="00000000" w14:paraId="000009E8">
      <w:pPr>
        <w:pStyle w:val="Heading3"/>
        <w:pageBreakBefore w:val="0"/>
        <w:rPr/>
      </w:pPr>
      <w:bookmarkStart w:colFirst="0" w:colLast="0" w:name="_6qizpxrumezf" w:id="262"/>
      <w:bookmarkEnd w:id="262"/>
      <w:r w:rsidDel="00000000" w:rsidR="00000000" w:rsidRPr="00000000">
        <w:rPr>
          <w:rtl w:val="0"/>
        </w:rPr>
        <w:t xml:space="preserve">Description</w:t>
      </w:r>
      <w:r w:rsidDel="00000000" w:rsidR="00000000" w:rsidRPr="00000000">
        <w:drawing>
          <wp:anchor allowOverlap="1" behindDoc="0" distB="114300" distT="114300" distL="114300" distR="114300" hidden="0" layoutInCell="1" locked="0" relativeHeight="0" simplePos="0">
            <wp:simplePos x="0" y="0"/>
            <wp:positionH relativeFrom="column">
              <wp:posOffset>4705350</wp:posOffset>
            </wp:positionH>
            <wp:positionV relativeFrom="paragraph">
              <wp:posOffset>200025</wp:posOffset>
            </wp:positionV>
            <wp:extent cx="1218803" cy="1185863"/>
            <wp:effectExtent b="12700" l="12700" r="12700" t="12700"/>
            <wp:wrapSquare wrapText="bothSides" distB="114300" distT="114300" distL="114300" distR="114300"/>
            <wp:docPr id="111" name="image84.png"/>
            <a:graphic>
              <a:graphicData uri="http://schemas.openxmlformats.org/drawingml/2006/picture">
                <pic:pic>
                  <pic:nvPicPr>
                    <pic:cNvPr id="0" name="image84.png"/>
                    <pic:cNvPicPr preferRelativeResize="0"/>
                  </pic:nvPicPr>
                  <pic:blipFill>
                    <a:blip r:embed="rId107"/>
                    <a:srcRect b="0" l="0" r="0" t="0"/>
                    <a:stretch>
                      <a:fillRect/>
                    </a:stretch>
                  </pic:blipFill>
                  <pic:spPr>
                    <a:xfrm>
                      <a:off x="0" y="0"/>
                      <a:ext cx="1218803" cy="1185863"/>
                    </a:xfrm>
                    <a:prstGeom prst="rect"/>
                    <a:ln w="12700">
                      <a:solidFill>
                        <a:srgbClr val="000000"/>
                      </a:solidFill>
                      <a:prstDash val="solid"/>
                    </a:ln>
                  </pic:spPr>
                </pic:pic>
              </a:graphicData>
            </a:graphic>
          </wp:anchor>
        </w:drawing>
      </w:r>
    </w:p>
    <w:p w:rsidR="00000000" w:rsidDel="00000000" w:rsidP="00000000" w:rsidRDefault="00000000" w:rsidRPr="00000000" w14:paraId="000009E9">
      <w:pPr>
        <w:pageBreakBefore w:val="0"/>
        <w:rPr/>
      </w:pPr>
      <w:r w:rsidDel="00000000" w:rsidR="00000000" w:rsidRPr="00000000">
        <w:rPr>
          <w:rtl w:val="0"/>
        </w:rPr>
        <w:t xml:space="preserve">Legacies are the beginning of our story. They tell us where we start, what we start with, and who we start as.</w:t>
      </w:r>
    </w:p>
    <w:p w:rsidR="00000000" w:rsidDel="00000000" w:rsidP="00000000" w:rsidRDefault="00000000" w:rsidRPr="00000000" w14:paraId="000009EA">
      <w:pPr>
        <w:pageBreakBefore w:val="0"/>
        <w:rPr/>
      </w:pPr>
      <w:r w:rsidDel="00000000" w:rsidR="00000000" w:rsidRPr="00000000">
        <w:rPr>
          <w:rtl w:val="0"/>
        </w:rPr>
      </w:r>
    </w:p>
    <w:p w:rsidR="00000000" w:rsidDel="00000000" w:rsidP="00000000" w:rsidRDefault="00000000" w:rsidRPr="00000000" w14:paraId="000009EB">
      <w:pPr>
        <w:pageBreakBefore w:val="0"/>
        <w:rPr/>
      </w:pPr>
      <w:r w:rsidDel="00000000" w:rsidR="00000000" w:rsidRPr="00000000">
        <w:rPr>
          <w:rtl w:val="0"/>
        </w:rPr>
      </w:r>
    </w:p>
    <w:p w:rsidR="00000000" w:rsidDel="00000000" w:rsidP="00000000" w:rsidRDefault="00000000" w:rsidRPr="00000000" w14:paraId="000009EC">
      <w:pPr>
        <w:pageBreakBefore w:val="0"/>
        <w:rPr/>
      </w:pPr>
      <w:r w:rsidDel="00000000" w:rsidR="00000000" w:rsidRPr="00000000">
        <w:rPr>
          <w:rtl w:val="0"/>
        </w:rPr>
      </w:r>
    </w:p>
    <w:p w:rsidR="00000000" w:rsidDel="00000000" w:rsidP="00000000" w:rsidRDefault="00000000" w:rsidRPr="00000000" w14:paraId="000009ED">
      <w:pPr>
        <w:pStyle w:val="Heading3"/>
        <w:pageBreakBefore w:val="0"/>
        <w:rPr/>
      </w:pPr>
      <w:bookmarkStart w:colFirst="0" w:colLast="0" w:name="_jfs8musw9hnf" w:id="263"/>
      <w:bookmarkEnd w:id="263"/>
      <w:r w:rsidDel="00000000" w:rsidR="00000000" w:rsidRPr="00000000">
        <w:rPr>
          <w:rtl w:val="0"/>
        </w:rPr>
        <w:t xml:space="preserve">Properties of Legacies</w:t>
      </w:r>
    </w:p>
    <w:p w:rsidR="00000000" w:rsidDel="00000000" w:rsidP="00000000" w:rsidRDefault="00000000" w:rsidRPr="00000000" w14:paraId="000009EE">
      <w:pPr>
        <w:pStyle w:val="Heading4"/>
        <w:rPr/>
      </w:pPr>
      <w:bookmarkStart w:colFirst="0" w:colLast="0" w:name="_or6q8y11gyxs" w:id="264"/>
      <w:bookmarkEnd w:id="264"/>
      <w:r w:rsidDel="00000000" w:rsidR="00000000" w:rsidRPr="00000000">
        <w:rPr>
          <w:rtl w:val="0"/>
        </w:rPr>
        <w:t xml:space="preserve">Legacy ID</w:t>
      </w:r>
    </w:p>
    <w:tbl>
      <w:tblPr>
        <w:tblStyle w:val="Table14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20"/>
        <w:gridCol w:w="7740"/>
        <w:tblGridChange w:id="0">
          <w:tblGrid>
            <w:gridCol w:w="1620"/>
            <w:gridCol w:w="7740"/>
          </w:tblGrid>
        </w:tblGridChange>
      </w:tblGrid>
      <w:tr>
        <w:trPr>
          <w:cantSplit w:val="0"/>
          <w:trHeight w:val="75" w:hRule="atLeast"/>
          <w:tblHeader w:val="0"/>
        </w:trPr>
        <w:tc>
          <w:tcPr>
            <w:tcBorders>
              <w:top w:color="4d3a00" w:space="0" w:sz="18" w:val="single"/>
              <w:left w:color="4d3a00" w:space="0" w:sz="18" w:val="single"/>
              <w:bottom w:color="4d3a00" w:space="0" w:sz="12" w:val="single"/>
              <w:right w:color="4d3a00" w:space="0" w:sz="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9EF">
            <w:pPr>
              <w:jc w:val="left"/>
              <w:rPr>
                <w:sz w:val="22"/>
                <w:szCs w:val="22"/>
              </w:rPr>
            </w:pPr>
            <w:r w:rsidDel="00000000" w:rsidR="00000000" w:rsidRPr="00000000">
              <w:rPr>
                <w:sz w:val="22"/>
                <w:szCs w:val="22"/>
                <w:rtl w:val="0"/>
              </w:rPr>
              <w:t xml:space="preserve">Property name</w:t>
            </w:r>
          </w:p>
        </w:tc>
        <w:tc>
          <w:tcPr>
            <w:tcBorders>
              <w:top w:color="4d3a00" w:space="0" w:sz="18" w:val="single"/>
              <w:left w:color="4d3a00" w:space="0" w:sz="8" w:val="single"/>
              <w:bottom w:color="4d3a00" w:space="0" w:sz="12" w:val="single"/>
              <w:right w:color="4d3a00" w:space="0" w:sz="1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9F0">
            <w:pPr>
              <w:jc w:val="left"/>
              <w:rPr/>
            </w:pPr>
            <w:r w:rsidDel="00000000" w:rsidR="00000000" w:rsidRPr="00000000">
              <w:rPr>
                <w:rtl w:val="0"/>
              </w:rPr>
              <w:t xml:space="preserve">id</w:t>
            </w:r>
            <w:r w:rsidDel="00000000" w:rsidR="00000000" w:rsidRPr="00000000">
              <w:rPr>
                <w:rtl w:val="0"/>
              </w:rPr>
            </w:r>
          </w:p>
        </w:tc>
      </w:tr>
      <w:tr>
        <w:trPr>
          <w:cantSplit w:val="0"/>
          <w:trHeight w:val="870" w:hRule="atLeast"/>
          <w:tblHeader w:val="0"/>
        </w:trPr>
        <w:tc>
          <w:tcPr>
            <w:tcBorders>
              <w:top w:color="4d3a00" w:space="0" w:sz="12" w:val="single"/>
              <w:left w:color="4d3a00" w:space="0" w:sz="18" w:val="single"/>
              <w:bottom w:color="4d3a00" w:space="0" w:sz="8" w:val="single"/>
              <w:right w:color="4d3a00" w:space="0" w:sz="8" w:val="single"/>
            </w:tcBorders>
            <w:shd w:fill="fff7e1" w:val="clear"/>
            <w:tcMar>
              <w:top w:w="100.0" w:type="dxa"/>
              <w:left w:w="100.0" w:type="dxa"/>
              <w:bottom w:w="100.0" w:type="dxa"/>
              <w:right w:w="100.0" w:type="dxa"/>
            </w:tcMar>
            <w:vAlign w:val="top"/>
          </w:tcPr>
          <w:p w:rsidR="00000000" w:rsidDel="00000000" w:rsidP="00000000" w:rsidRDefault="00000000" w:rsidRPr="00000000" w14:paraId="000009F1">
            <w:pPr>
              <w:widowControl w:val="0"/>
              <w:spacing w:line="240" w:lineRule="auto"/>
              <w:rPr/>
            </w:pPr>
            <w:r w:rsidDel="00000000" w:rsidR="00000000" w:rsidRPr="00000000">
              <w:rPr>
                <w:rtl w:val="0"/>
              </w:rPr>
              <w:t xml:space="preserve">Explanation</w:t>
            </w:r>
          </w:p>
        </w:tc>
        <w:tc>
          <w:tcPr>
            <w:tcBorders>
              <w:top w:color="4d3a00" w:space="0" w:sz="12" w:val="single"/>
              <w:left w:color="4d3a00" w:space="0" w:sz="8" w:val="single"/>
              <w:bottom w:color="4d3a00" w:space="0" w:sz="8" w:val="single"/>
              <w:right w:color="4d3a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9F2">
            <w:pPr>
              <w:rPr/>
            </w:pPr>
            <w:r w:rsidDel="00000000" w:rsidR="00000000" w:rsidRPr="00000000">
              <w:rPr>
                <w:rtl w:val="0"/>
              </w:rPr>
              <w:t xml:space="preserve">The internal name of the Legacy.</w:t>
            </w:r>
          </w:p>
        </w:tc>
      </w:tr>
      <w:tr>
        <w:trPr>
          <w:cantSplit w:val="0"/>
          <w:tblHeader w:val="0"/>
        </w:trPr>
        <w:tc>
          <w:tcPr>
            <w:tcBorders>
              <w:top w:color="4d3a00" w:space="0" w:sz="8" w:val="single"/>
              <w:left w:color="4d3a00" w:space="0" w:sz="18" w:val="single"/>
              <w:bottom w:color="4d3a00" w:space="0" w:sz="12" w:val="single"/>
              <w:right w:color="4d3a00" w:space="0" w:sz="8" w:val="single"/>
            </w:tcBorders>
            <w:shd w:fill="fff7e1" w:val="clear"/>
            <w:tcMar>
              <w:top w:w="100.0" w:type="dxa"/>
              <w:left w:w="100.0" w:type="dxa"/>
              <w:bottom w:w="100.0" w:type="dxa"/>
              <w:right w:w="100.0" w:type="dxa"/>
            </w:tcMar>
            <w:vAlign w:val="top"/>
          </w:tcPr>
          <w:p w:rsidR="00000000" w:rsidDel="00000000" w:rsidP="00000000" w:rsidRDefault="00000000" w:rsidRPr="00000000" w14:paraId="000009F3">
            <w:pPr>
              <w:widowControl w:val="0"/>
              <w:spacing w:line="240" w:lineRule="auto"/>
              <w:rPr/>
            </w:pPr>
            <w:r w:rsidDel="00000000" w:rsidR="00000000" w:rsidRPr="00000000">
              <w:rPr>
                <w:rtl w:val="0"/>
              </w:rPr>
              <w:t xml:space="preserve">Default value</w:t>
            </w:r>
          </w:p>
        </w:tc>
        <w:tc>
          <w:tcPr>
            <w:tcBorders>
              <w:top w:color="4d3a00" w:space="0" w:sz="8" w:val="single"/>
              <w:left w:color="4d3a00" w:space="0" w:sz="8" w:val="single"/>
              <w:bottom w:color="4d3a00" w:space="0" w:sz="12" w:val="single"/>
              <w:right w:color="4d3a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9F4">
            <w:pPr>
              <w:widowControl w:val="0"/>
              <w:spacing w:line="240" w:lineRule="auto"/>
              <w:rPr>
                <w:b w:val="1"/>
              </w:rPr>
            </w:pPr>
            <w:r w:rsidDel="00000000" w:rsidR="00000000" w:rsidRPr="00000000">
              <w:rPr>
                <w:rtl w:val="0"/>
              </w:rPr>
              <w:t xml:space="preserve">No default value. </w:t>
            </w:r>
            <w:r w:rsidDel="00000000" w:rsidR="00000000" w:rsidRPr="00000000">
              <w:rPr>
                <w:b w:val="1"/>
                <w:rtl w:val="0"/>
              </w:rPr>
              <w:t xml:space="preserve">This property is mandatory.</w:t>
            </w:r>
          </w:p>
        </w:tc>
      </w:tr>
      <w:tr>
        <w:trPr>
          <w:cantSplit w:val="0"/>
          <w:trHeight w:val="440" w:hRule="atLeast"/>
          <w:tblHeader w:val="0"/>
        </w:trPr>
        <w:tc>
          <w:tcPr>
            <w:gridSpan w:val="2"/>
            <w:tcBorders>
              <w:top w:color="4d3a00" w:space="0" w:sz="12" w:val="single"/>
              <w:left w:color="4d3a00" w:space="0" w:sz="18" w:val="single"/>
              <w:bottom w:color="4d3a00" w:space="0" w:sz="12" w:val="single"/>
              <w:right w:color="741b47" w:space="0" w:sz="1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9F5">
            <w:pPr>
              <w:widowControl w:val="0"/>
              <w:spacing w:line="240" w:lineRule="auto"/>
              <w:jc w:val="left"/>
              <w:rPr>
                <w:b w:val="1"/>
              </w:rPr>
            </w:pPr>
            <w:r w:rsidDel="00000000" w:rsidR="00000000" w:rsidRPr="00000000">
              <w:rPr>
                <w:b w:val="1"/>
                <w:rtl w:val="0"/>
              </w:rPr>
              <w:t xml:space="preserve">Examples</w:t>
            </w:r>
          </w:p>
        </w:tc>
      </w:tr>
      <w:tr>
        <w:trPr>
          <w:cantSplit w:val="0"/>
          <w:trHeight w:val="440" w:hRule="atLeast"/>
          <w:tblHeader w:val="0"/>
        </w:trPr>
        <w:tc>
          <w:tcPr>
            <w:tcBorders>
              <w:top w:color="4d3a00" w:space="0" w:sz="12" w:val="single"/>
              <w:left w:color="4d3a00" w:space="0" w:sz="18" w:val="single"/>
              <w:bottom w:color="4d3a00" w:space="0" w:sz="18" w:val="single"/>
              <w:right w:color="1e1e1e" w:space="0" w:sz="18" w:val="single"/>
            </w:tcBorders>
            <w:shd w:fill="fff7e1" w:val="clear"/>
            <w:tcMar>
              <w:top w:w="100.0" w:type="dxa"/>
              <w:left w:w="100.0" w:type="dxa"/>
              <w:bottom w:w="100.0" w:type="dxa"/>
              <w:right w:w="100.0" w:type="dxa"/>
            </w:tcMar>
            <w:vAlign w:val="top"/>
          </w:tcPr>
          <w:p w:rsidR="00000000" w:rsidDel="00000000" w:rsidP="00000000" w:rsidRDefault="00000000" w:rsidRPr="00000000" w14:paraId="000009F7">
            <w:pPr>
              <w:widowControl w:val="0"/>
              <w:spacing w:line="240" w:lineRule="auto"/>
              <w:jc w:val="left"/>
              <w:rPr/>
            </w:pPr>
            <w:r w:rsidDel="00000000" w:rsidR="00000000" w:rsidRPr="00000000">
              <w:rPr>
                <w:rtl w:val="0"/>
              </w:rPr>
              <w:t xml:space="preserve">Simple use of the property</w:t>
            </w:r>
          </w:p>
        </w:tc>
        <w:tc>
          <w:tcPr>
            <w:tcBorders>
              <w:top w:color="1e1e1e" w:space="0" w:sz="12" w:val="single"/>
              <w:left w:color="1e1e1e" w:space="0" w:sz="18" w:val="single"/>
              <w:bottom w:color="1e1e1e" w:space="0" w:sz="18" w:val="single"/>
              <w:right w:color="1e1e1e" w:space="0" w:sz="18" w:val="single"/>
            </w:tcBorders>
            <w:shd w:fill="1e1e1e" w:val="clear"/>
            <w:tcMar>
              <w:top w:w="100.0" w:type="dxa"/>
              <w:left w:w="100.0" w:type="dxa"/>
              <w:bottom w:w="100.0" w:type="dxa"/>
              <w:right w:w="100.0" w:type="dxa"/>
            </w:tcMar>
            <w:vAlign w:val="top"/>
          </w:tcPr>
          <w:p w:rsidR="00000000" w:rsidDel="00000000" w:rsidP="00000000" w:rsidRDefault="00000000" w:rsidRPr="00000000" w14:paraId="000009F8">
            <w:pPr>
              <w:widowControl w:val="0"/>
              <w:shd w:fill="1e1e1e" w:val="clear"/>
              <w:spacing w:line="325.71428571428567" w:lineRule="auto"/>
              <w:jc w:val="left"/>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9F9">
            <w:pPr>
              <w:widowControl w:val="0"/>
              <w:shd w:fill="1e1e1e" w:val="clear"/>
              <w:spacing w:line="325.71428571428567" w:lineRule="auto"/>
              <w:jc w:val="left"/>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"myid"</w:t>
            </w:r>
          </w:p>
          <w:p w:rsidR="00000000" w:rsidDel="00000000" w:rsidP="00000000" w:rsidRDefault="00000000" w:rsidRPr="00000000" w14:paraId="000009FA">
            <w:pPr>
              <w:widowControl w:val="0"/>
              <w:shd w:fill="1e1e1e" w:val="clear"/>
              <w:spacing w:line="325.71428571428567" w:lineRule="auto"/>
              <w:jc w:val="left"/>
              <w:rPr/>
            </w:pP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tl w:val="0"/>
              </w:rPr>
            </w:r>
          </w:p>
        </w:tc>
      </w:tr>
    </w:tbl>
    <w:p w:rsidR="00000000" w:rsidDel="00000000" w:rsidP="00000000" w:rsidRDefault="00000000" w:rsidRPr="00000000" w14:paraId="000009FB">
      <w:pPr>
        <w:pStyle w:val="Heading4"/>
        <w:rPr/>
      </w:pPr>
      <w:bookmarkStart w:colFirst="0" w:colLast="0" w:name="_d1fe37z8lpzc" w:id="265"/>
      <w:bookmarkEnd w:id="265"/>
      <w:r w:rsidDel="00000000" w:rsidR="00000000" w:rsidRPr="00000000">
        <w:br w:type="page"/>
      </w:r>
      <w:r w:rsidDel="00000000" w:rsidR="00000000" w:rsidRPr="00000000">
        <w:rPr>
          <w:rtl w:val="0"/>
        </w:rPr>
      </w:r>
    </w:p>
    <w:p w:rsidR="00000000" w:rsidDel="00000000" w:rsidP="00000000" w:rsidRDefault="00000000" w:rsidRPr="00000000" w14:paraId="000009FC">
      <w:pPr>
        <w:pStyle w:val="Heading4"/>
        <w:rPr/>
      </w:pPr>
      <w:bookmarkStart w:colFirst="0" w:colLast="0" w:name="_yus9xs7ikk4j" w:id="266"/>
      <w:bookmarkEnd w:id="266"/>
      <w:r w:rsidDel="00000000" w:rsidR="00000000" w:rsidRPr="00000000">
        <w:rPr>
          <w:rtl w:val="0"/>
        </w:rPr>
        <w:t xml:space="preserve">Label</w:t>
      </w:r>
    </w:p>
    <w:tbl>
      <w:tblPr>
        <w:tblStyle w:val="Table14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20"/>
        <w:gridCol w:w="7740"/>
        <w:tblGridChange w:id="0">
          <w:tblGrid>
            <w:gridCol w:w="1620"/>
            <w:gridCol w:w="7740"/>
          </w:tblGrid>
        </w:tblGridChange>
      </w:tblGrid>
      <w:tr>
        <w:trPr>
          <w:cantSplit w:val="0"/>
          <w:trHeight w:val="75" w:hRule="atLeast"/>
          <w:tblHeader w:val="0"/>
        </w:trPr>
        <w:tc>
          <w:tcPr>
            <w:tcBorders>
              <w:top w:color="4d3a00" w:space="0" w:sz="18" w:val="single"/>
              <w:left w:color="4d3a00" w:space="0" w:sz="18" w:val="single"/>
              <w:bottom w:color="4d3a00" w:space="0" w:sz="12" w:val="single"/>
              <w:right w:color="4d3a00" w:space="0" w:sz="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9FD">
            <w:pPr>
              <w:jc w:val="left"/>
              <w:rPr>
                <w:sz w:val="22"/>
                <w:szCs w:val="22"/>
              </w:rPr>
            </w:pPr>
            <w:r w:rsidDel="00000000" w:rsidR="00000000" w:rsidRPr="00000000">
              <w:rPr>
                <w:sz w:val="22"/>
                <w:szCs w:val="22"/>
                <w:rtl w:val="0"/>
              </w:rPr>
              <w:t xml:space="preserve">Property name</w:t>
            </w:r>
          </w:p>
        </w:tc>
        <w:tc>
          <w:tcPr>
            <w:tcBorders>
              <w:top w:color="4d3a00" w:space="0" w:sz="18" w:val="single"/>
              <w:left w:color="4d3a00" w:space="0" w:sz="8" w:val="single"/>
              <w:bottom w:color="4d3a00" w:space="0" w:sz="12" w:val="single"/>
              <w:right w:color="4d3a00" w:space="0" w:sz="1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9FE">
            <w:pPr>
              <w:jc w:val="left"/>
              <w:rPr/>
            </w:pPr>
            <w:r w:rsidDel="00000000" w:rsidR="00000000" w:rsidRPr="00000000">
              <w:rPr>
                <w:rtl w:val="0"/>
              </w:rPr>
              <w:t xml:space="preserve">label</w:t>
            </w:r>
          </w:p>
        </w:tc>
      </w:tr>
      <w:tr>
        <w:trPr>
          <w:cantSplit w:val="0"/>
          <w:trHeight w:val="870" w:hRule="atLeast"/>
          <w:tblHeader w:val="0"/>
        </w:trPr>
        <w:tc>
          <w:tcPr>
            <w:tcBorders>
              <w:top w:color="4d3a00" w:space="0" w:sz="12" w:val="single"/>
              <w:left w:color="4d3a00" w:space="0" w:sz="18" w:val="single"/>
              <w:bottom w:color="4d3a00" w:space="0" w:sz="8" w:val="single"/>
              <w:right w:color="4d3a00" w:space="0" w:sz="8" w:val="single"/>
            </w:tcBorders>
            <w:shd w:fill="fff7e1" w:val="clear"/>
            <w:tcMar>
              <w:top w:w="100.0" w:type="dxa"/>
              <w:left w:w="100.0" w:type="dxa"/>
              <w:bottom w:w="100.0" w:type="dxa"/>
              <w:right w:w="100.0" w:type="dxa"/>
            </w:tcMar>
            <w:vAlign w:val="top"/>
          </w:tcPr>
          <w:p w:rsidR="00000000" w:rsidDel="00000000" w:rsidP="00000000" w:rsidRDefault="00000000" w:rsidRPr="00000000" w14:paraId="000009FF">
            <w:pPr>
              <w:widowControl w:val="0"/>
              <w:spacing w:line="240" w:lineRule="auto"/>
              <w:rPr/>
            </w:pPr>
            <w:r w:rsidDel="00000000" w:rsidR="00000000" w:rsidRPr="00000000">
              <w:rPr>
                <w:rtl w:val="0"/>
              </w:rPr>
              <w:t xml:space="preserve">Explanation</w:t>
            </w:r>
          </w:p>
        </w:tc>
        <w:tc>
          <w:tcPr>
            <w:tcBorders>
              <w:top w:color="4d3a00" w:space="0" w:sz="12" w:val="single"/>
              <w:left w:color="4d3a00" w:space="0" w:sz="8" w:val="single"/>
              <w:bottom w:color="4d3a00" w:space="0" w:sz="8" w:val="single"/>
              <w:right w:color="4d3a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A00">
            <w:pPr>
              <w:rPr/>
            </w:pPr>
            <w:r w:rsidDel="00000000" w:rsidR="00000000" w:rsidRPr="00000000">
              <w:rPr>
                <w:rtl w:val="0"/>
              </w:rPr>
              <w:t xml:space="preserve">The name of the Legacy displayed to the player in the UI.</w:t>
            </w:r>
          </w:p>
        </w:tc>
      </w:tr>
      <w:tr>
        <w:trPr>
          <w:cantSplit w:val="0"/>
          <w:tblHeader w:val="0"/>
        </w:trPr>
        <w:tc>
          <w:tcPr>
            <w:tcBorders>
              <w:top w:color="4d3a00" w:space="0" w:sz="8" w:val="single"/>
              <w:left w:color="4d3a00" w:space="0" w:sz="18" w:val="single"/>
              <w:bottom w:color="4d3a00" w:space="0" w:sz="12" w:val="single"/>
              <w:right w:color="4d3a00" w:space="0" w:sz="8" w:val="single"/>
            </w:tcBorders>
            <w:shd w:fill="fff7e1" w:val="clear"/>
            <w:tcMar>
              <w:top w:w="100.0" w:type="dxa"/>
              <w:left w:w="100.0" w:type="dxa"/>
              <w:bottom w:w="100.0" w:type="dxa"/>
              <w:right w:w="100.0" w:type="dxa"/>
            </w:tcMar>
            <w:vAlign w:val="top"/>
          </w:tcPr>
          <w:p w:rsidR="00000000" w:rsidDel="00000000" w:rsidP="00000000" w:rsidRDefault="00000000" w:rsidRPr="00000000" w14:paraId="00000A01">
            <w:pPr>
              <w:widowControl w:val="0"/>
              <w:spacing w:line="240" w:lineRule="auto"/>
              <w:rPr/>
            </w:pPr>
            <w:r w:rsidDel="00000000" w:rsidR="00000000" w:rsidRPr="00000000">
              <w:rPr>
                <w:rtl w:val="0"/>
              </w:rPr>
              <w:t xml:space="preserve">Default value</w:t>
            </w:r>
          </w:p>
        </w:tc>
        <w:tc>
          <w:tcPr>
            <w:tcBorders>
              <w:top w:color="4d3a00" w:space="0" w:sz="8" w:val="single"/>
              <w:left w:color="4d3a00" w:space="0" w:sz="8" w:val="single"/>
              <w:bottom w:color="4d3a00" w:space="0" w:sz="12" w:val="single"/>
              <w:right w:color="4d3a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A02">
            <w:pPr>
              <w:widowControl w:val="0"/>
              <w:spacing w:line="240" w:lineRule="auto"/>
              <w:rPr>
                <w:b w:val="1"/>
              </w:rPr>
            </w:pPr>
            <w:r w:rsidDel="00000000" w:rsidR="00000000" w:rsidRPr="00000000">
              <w:rPr>
                <w:rtl w:val="0"/>
              </w:rPr>
              <w:t xml:space="preserve">""</w:t>
            </w:r>
            <w:r w:rsidDel="00000000" w:rsidR="00000000" w:rsidRPr="00000000">
              <w:rPr>
                <w:rtl w:val="0"/>
              </w:rPr>
            </w:r>
          </w:p>
        </w:tc>
      </w:tr>
      <w:tr>
        <w:trPr>
          <w:cantSplit w:val="0"/>
          <w:trHeight w:val="440" w:hRule="atLeast"/>
          <w:tblHeader w:val="0"/>
        </w:trPr>
        <w:tc>
          <w:tcPr>
            <w:gridSpan w:val="2"/>
            <w:tcBorders>
              <w:top w:color="4d3a00" w:space="0" w:sz="12" w:val="single"/>
              <w:left w:color="4d3a00" w:space="0" w:sz="18" w:val="single"/>
              <w:bottom w:color="4d3a00" w:space="0" w:sz="12" w:val="single"/>
              <w:right w:color="741b47" w:space="0" w:sz="1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A03">
            <w:pPr>
              <w:widowControl w:val="0"/>
              <w:spacing w:line="240" w:lineRule="auto"/>
              <w:jc w:val="left"/>
              <w:rPr>
                <w:b w:val="1"/>
              </w:rPr>
            </w:pPr>
            <w:r w:rsidDel="00000000" w:rsidR="00000000" w:rsidRPr="00000000">
              <w:rPr>
                <w:b w:val="1"/>
                <w:rtl w:val="0"/>
              </w:rPr>
              <w:t xml:space="preserve">Examples</w:t>
            </w:r>
          </w:p>
        </w:tc>
      </w:tr>
      <w:tr>
        <w:trPr>
          <w:cantSplit w:val="0"/>
          <w:trHeight w:val="440" w:hRule="atLeast"/>
          <w:tblHeader w:val="0"/>
        </w:trPr>
        <w:tc>
          <w:tcPr>
            <w:tcBorders>
              <w:top w:color="4d3a00" w:space="0" w:sz="12" w:val="single"/>
              <w:left w:color="4d3a00" w:space="0" w:sz="18" w:val="single"/>
              <w:bottom w:color="4d3a00" w:space="0" w:sz="18" w:val="single"/>
              <w:right w:color="1e1e1e" w:space="0" w:sz="18" w:val="single"/>
            </w:tcBorders>
            <w:shd w:fill="fff7e1" w:val="clear"/>
            <w:tcMar>
              <w:top w:w="100.0" w:type="dxa"/>
              <w:left w:w="100.0" w:type="dxa"/>
              <w:bottom w:w="100.0" w:type="dxa"/>
              <w:right w:w="100.0" w:type="dxa"/>
            </w:tcMar>
            <w:vAlign w:val="top"/>
          </w:tcPr>
          <w:p w:rsidR="00000000" w:rsidDel="00000000" w:rsidP="00000000" w:rsidRDefault="00000000" w:rsidRPr="00000000" w14:paraId="00000A05">
            <w:pPr>
              <w:widowControl w:val="0"/>
              <w:spacing w:line="240" w:lineRule="auto"/>
              <w:jc w:val="left"/>
              <w:rPr/>
            </w:pPr>
            <w:r w:rsidDel="00000000" w:rsidR="00000000" w:rsidRPr="00000000">
              <w:rPr>
                <w:rtl w:val="0"/>
              </w:rPr>
              <w:t xml:space="preserve">Simple use of the property</w:t>
            </w:r>
          </w:p>
        </w:tc>
        <w:tc>
          <w:tcPr>
            <w:tcBorders>
              <w:top w:color="1e1e1e" w:space="0" w:sz="12" w:val="single"/>
              <w:left w:color="1e1e1e" w:space="0" w:sz="18" w:val="single"/>
              <w:bottom w:color="1e1e1e" w:space="0" w:sz="18" w:val="single"/>
              <w:right w:color="1e1e1e" w:space="0" w:sz="18" w:val="single"/>
            </w:tcBorders>
            <w:shd w:fill="1e1e1e" w:val="clear"/>
            <w:tcMar>
              <w:top w:w="100.0" w:type="dxa"/>
              <w:left w:w="100.0" w:type="dxa"/>
              <w:bottom w:w="100.0" w:type="dxa"/>
              <w:right w:w="100.0" w:type="dxa"/>
            </w:tcMar>
            <w:vAlign w:val="top"/>
          </w:tcPr>
          <w:p w:rsidR="00000000" w:rsidDel="00000000" w:rsidP="00000000" w:rsidRDefault="00000000" w:rsidRPr="00000000" w14:paraId="00000A06">
            <w:pPr>
              <w:widowControl w:val="0"/>
              <w:shd w:fill="1e1e1e" w:val="clear"/>
              <w:spacing w:line="325.71428571428567" w:lineRule="auto"/>
              <w:jc w:val="left"/>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A07">
            <w:pPr>
              <w:widowControl w:val="0"/>
              <w:shd w:fill="1e1e1e" w:val="clear"/>
              <w:spacing w:line="325.71428571428567" w:lineRule="auto"/>
              <w:jc w:val="left"/>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"myid"</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A08">
            <w:pPr>
              <w:widowControl w:val="0"/>
              <w:shd w:fill="1e1e1e" w:val="clear"/>
              <w:spacing w:line="325.71428571428567" w:lineRule="auto"/>
              <w:jc w:val="left"/>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"label"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"Some label"</w:t>
            </w:r>
          </w:p>
          <w:p w:rsidR="00000000" w:rsidDel="00000000" w:rsidP="00000000" w:rsidRDefault="00000000" w:rsidRPr="00000000" w14:paraId="00000A09">
            <w:pPr>
              <w:widowControl w:val="0"/>
              <w:shd w:fill="1e1e1e" w:val="clear"/>
              <w:spacing w:line="325.71428571428567" w:lineRule="auto"/>
              <w:jc w:val="left"/>
              <w:rPr/>
            </w:pP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tl w:val="0"/>
              </w:rPr>
            </w:r>
          </w:p>
        </w:tc>
      </w:tr>
    </w:tbl>
    <w:p w:rsidR="00000000" w:rsidDel="00000000" w:rsidP="00000000" w:rsidRDefault="00000000" w:rsidRPr="00000000" w14:paraId="00000A0A">
      <w:pPr>
        <w:pStyle w:val="Heading4"/>
        <w:rPr/>
      </w:pPr>
      <w:bookmarkStart w:colFirst="0" w:colLast="0" w:name="_umz4icid2c03" w:id="267"/>
      <w:bookmarkEnd w:id="267"/>
      <w:r w:rsidDel="00000000" w:rsidR="00000000" w:rsidRPr="00000000">
        <w:rPr>
          <w:rtl w:val="0"/>
        </w:rPr>
        <w:t xml:space="preserve">Description</w:t>
      </w:r>
    </w:p>
    <w:tbl>
      <w:tblPr>
        <w:tblStyle w:val="Table14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20"/>
        <w:gridCol w:w="7740"/>
        <w:tblGridChange w:id="0">
          <w:tblGrid>
            <w:gridCol w:w="1620"/>
            <w:gridCol w:w="7740"/>
          </w:tblGrid>
        </w:tblGridChange>
      </w:tblGrid>
      <w:tr>
        <w:trPr>
          <w:cantSplit w:val="0"/>
          <w:trHeight w:val="75" w:hRule="atLeast"/>
          <w:tblHeader w:val="0"/>
        </w:trPr>
        <w:tc>
          <w:tcPr>
            <w:tcBorders>
              <w:top w:color="4d3a00" w:space="0" w:sz="18" w:val="single"/>
              <w:left w:color="4d3a00" w:space="0" w:sz="18" w:val="single"/>
              <w:bottom w:color="4d3a00" w:space="0" w:sz="12" w:val="single"/>
              <w:right w:color="4d3a00" w:space="0" w:sz="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A0B">
            <w:pPr>
              <w:jc w:val="left"/>
              <w:rPr>
                <w:sz w:val="22"/>
                <w:szCs w:val="22"/>
              </w:rPr>
            </w:pPr>
            <w:r w:rsidDel="00000000" w:rsidR="00000000" w:rsidRPr="00000000">
              <w:rPr>
                <w:sz w:val="22"/>
                <w:szCs w:val="22"/>
                <w:rtl w:val="0"/>
              </w:rPr>
              <w:t xml:space="preserve">Property name</w:t>
            </w:r>
          </w:p>
        </w:tc>
        <w:tc>
          <w:tcPr>
            <w:tcBorders>
              <w:top w:color="4d3a00" w:space="0" w:sz="18" w:val="single"/>
              <w:left w:color="4d3a00" w:space="0" w:sz="8" w:val="single"/>
              <w:bottom w:color="4d3a00" w:space="0" w:sz="12" w:val="single"/>
              <w:right w:color="4d3a00" w:space="0" w:sz="1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A0C">
            <w:pPr>
              <w:jc w:val="left"/>
              <w:rPr/>
            </w:pPr>
            <w:r w:rsidDel="00000000" w:rsidR="00000000" w:rsidRPr="00000000">
              <w:rPr>
                <w:rtl w:val="0"/>
              </w:rPr>
              <w:t xml:space="preserve">description</w:t>
            </w:r>
          </w:p>
        </w:tc>
      </w:tr>
      <w:tr>
        <w:trPr>
          <w:cantSplit w:val="0"/>
          <w:trHeight w:val="870" w:hRule="atLeast"/>
          <w:tblHeader w:val="0"/>
        </w:trPr>
        <w:tc>
          <w:tcPr>
            <w:tcBorders>
              <w:top w:color="4d3a00" w:space="0" w:sz="12" w:val="single"/>
              <w:left w:color="4d3a00" w:space="0" w:sz="18" w:val="single"/>
              <w:bottom w:color="4d3a00" w:space="0" w:sz="8" w:val="single"/>
              <w:right w:color="4d3a00" w:space="0" w:sz="8" w:val="single"/>
            </w:tcBorders>
            <w:shd w:fill="fff7e1" w:val="clear"/>
            <w:tcMar>
              <w:top w:w="100.0" w:type="dxa"/>
              <w:left w:w="100.0" w:type="dxa"/>
              <w:bottom w:w="100.0" w:type="dxa"/>
              <w:right w:w="100.0" w:type="dxa"/>
            </w:tcMar>
            <w:vAlign w:val="top"/>
          </w:tcPr>
          <w:p w:rsidR="00000000" w:rsidDel="00000000" w:rsidP="00000000" w:rsidRDefault="00000000" w:rsidRPr="00000000" w14:paraId="00000A0D">
            <w:pPr>
              <w:widowControl w:val="0"/>
              <w:spacing w:line="240" w:lineRule="auto"/>
              <w:rPr/>
            </w:pPr>
            <w:r w:rsidDel="00000000" w:rsidR="00000000" w:rsidRPr="00000000">
              <w:rPr>
                <w:rtl w:val="0"/>
              </w:rPr>
              <w:t xml:space="preserve">Explanation</w:t>
            </w:r>
          </w:p>
        </w:tc>
        <w:tc>
          <w:tcPr>
            <w:tcBorders>
              <w:top w:color="4d3a00" w:space="0" w:sz="12" w:val="single"/>
              <w:left w:color="4d3a00" w:space="0" w:sz="8" w:val="single"/>
              <w:bottom w:color="4d3a00" w:space="0" w:sz="8" w:val="single"/>
              <w:right w:color="4d3a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A0E">
            <w:pPr>
              <w:rPr/>
            </w:pPr>
            <w:r w:rsidDel="00000000" w:rsidR="00000000" w:rsidRPr="00000000">
              <w:rPr>
                <w:rtl w:val="0"/>
              </w:rPr>
              <w:t xml:space="preserve">Text displayed in the Legacy Selection screen.</w:t>
            </w:r>
          </w:p>
        </w:tc>
      </w:tr>
      <w:tr>
        <w:trPr>
          <w:cantSplit w:val="0"/>
          <w:tblHeader w:val="0"/>
        </w:trPr>
        <w:tc>
          <w:tcPr>
            <w:tcBorders>
              <w:top w:color="4d3a00" w:space="0" w:sz="8" w:val="single"/>
              <w:left w:color="4d3a00" w:space="0" w:sz="18" w:val="single"/>
              <w:bottom w:color="4d3a00" w:space="0" w:sz="12" w:val="single"/>
              <w:right w:color="4d3a00" w:space="0" w:sz="8" w:val="single"/>
            </w:tcBorders>
            <w:shd w:fill="fff7e1" w:val="clear"/>
            <w:tcMar>
              <w:top w:w="100.0" w:type="dxa"/>
              <w:left w:w="100.0" w:type="dxa"/>
              <w:bottom w:w="100.0" w:type="dxa"/>
              <w:right w:w="100.0" w:type="dxa"/>
            </w:tcMar>
            <w:vAlign w:val="top"/>
          </w:tcPr>
          <w:p w:rsidR="00000000" w:rsidDel="00000000" w:rsidP="00000000" w:rsidRDefault="00000000" w:rsidRPr="00000000" w14:paraId="00000A0F">
            <w:pPr>
              <w:widowControl w:val="0"/>
              <w:spacing w:line="240" w:lineRule="auto"/>
              <w:rPr/>
            </w:pPr>
            <w:r w:rsidDel="00000000" w:rsidR="00000000" w:rsidRPr="00000000">
              <w:rPr>
                <w:rtl w:val="0"/>
              </w:rPr>
              <w:t xml:space="preserve">Default value</w:t>
            </w:r>
          </w:p>
        </w:tc>
        <w:tc>
          <w:tcPr>
            <w:tcBorders>
              <w:top w:color="4d3a00" w:space="0" w:sz="8" w:val="single"/>
              <w:left w:color="4d3a00" w:space="0" w:sz="8" w:val="single"/>
              <w:bottom w:color="4d3a00" w:space="0" w:sz="12" w:val="single"/>
              <w:right w:color="4d3a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A10">
            <w:pPr>
              <w:widowControl w:val="0"/>
              <w:spacing w:line="240" w:lineRule="auto"/>
              <w:rPr>
                <w:b w:val="1"/>
              </w:rPr>
            </w:pPr>
            <w:r w:rsidDel="00000000" w:rsidR="00000000" w:rsidRPr="00000000">
              <w:rPr>
                <w:rtl w:val="0"/>
              </w:rPr>
              <w:t xml:space="preserve">""</w:t>
            </w:r>
            <w:r w:rsidDel="00000000" w:rsidR="00000000" w:rsidRPr="00000000">
              <w:rPr>
                <w:rtl w:val="0"/>
              </w:rPr>
            </w:r>
          </w:p>
        </w:tc>
      </w:tr>
      <w:tr>
        <w:trPr>
          <w:cantSplit w:val="0"/>
          <w:trHeight w:val="440" w:hRule="atLeast"/>
          <w:tblHeader w:val="0"/>
        </w:trPr>
        <w:tc>
          <w:tcPr>
            <w:gridSpan w:val="2"/>
            <w:tcBorders>
              <w:top w:color="4d3a00" w:space="0" w:sz="12" w:val="single"/>
              <w:left w:color="4d3a00" w:space="0" w:sz="18" w:val="single"/>
              <w:bottom w:color="4d3a00" w:space="0" w:sz="12" w:val="single"/>
              <w:right w:color="741b47" w:space="0" w:sz="1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A11">
            <w:pPr>
              <w:widowControl w:val="0"/>
              <w:spacing w:line="240" w:lineRule="auto"/>
              <w:jc w:val="left"/>
              <w:rPr>
                <w:b w:val="1"/>
              </w:rPr>
            </w:pPr>
            <w:r w:rsidDel="00000000" w:rsidR="00000000" w:rsidRPr="00000000">
              <w:rPr>
                <w:b w:val="1"/>
                <w:rtl w:val="0"/>
              </w:rPr>
              <w:t xml:space="preserve">Examples</w:t>
            </w:r>
          </w:p>
        </w:tc>
      </w:tr>
      <w:tr>
        <w:trPr>
          <w:cantSplit w:val="0"/>
          <w:trHeight w:val="440" w:hRule="atLeast"/>
          <w:tblHeader w:val="0"/>
        </w:trPr>
        <w:tc>
          <w:tcPr>
            <w:tcBorders>
              <w:top w:color="4d3a00" w:space="0" w:sz="12" w:val="single"/>
              <w:left w:color="4d3a00" w:space="0" w:sz="18" w:val="single"/>
              <w:bottom w:color="4d3a00" w:space="0" w:sz="18" w:val="single"/>
              <w:right w:color="1e1e1e" w:space="0" w:sz="18" w:val="single"/>
            </w:tcBorders>
            <w:shd w:fill="fff7e1" w:val="clear"/>
            <w:tcMar>
              <w:top w:w="100.0" w:type="dxa"/>
              <w:left w:w="100.0" w:type="dxa"/>
              <w:bottom w:w="100.0" w:type="dxa"/>
              <w:right w:w="100.0" w:type="dxa"/>
            </w:tcMar>
            <w:vAlign w:val="top"/>
          </w:tcPr>
          <w:p w:rsidR="00000000" w:rsidDel="00000000" w:rsidP="00000000" w:rsidRDefault="00000000" w:rsidRPr="00000000" w14:paraId="00000A13">
            <w:pPr>
              <w:widowControl w:val="0"/>
              <w:spacing w:line="240" w:lineRule="auto"/>
              <w:jc w:val="left"/>
              <w:rPr/>
            </w:pPr>
            <w:r w:rsidDel="00000000" w:rsidR="00000000" w:rsidRPr="00000000">
              <w:rPr>
                <w:rtl w:val="0"/>
              </w:rPr>
              <w:t xml:space="preserve">Simple use of the property</w:t>
            </w:r>
          </w:p>
        </w:tc>
        <w:tc>
          <w:tcPr>
            <w:tcBorders>
              <w:top w:color="1e1e1e" w:space="0" w:sz="12" w:val="single"/>
              <w:left w:color="1e1e1e" w:space="0" w:sz="18" w:val="single"/>
              <w:bottom w:color="1e1e1e" w:space="0" w:sz="18" w:val="single"/>
              <w:right w:color="1e1e1e" w:space="0" w:sz="18" w:val="single"/>
            </w:tcBorders>
            <w:shd w:fill="1e1e1e" w:val="clear"/>
            <w:tcMar>
              <w:top w:w="100.0" w:type="dxa"/>
              <w:left w:w="100.0" w:type="dxa"/>
              <w:bottom w:w="100.0" w:type="dxa"/>
              <w:right w:w="100.0" w:type="dxa"/>
            </w:tcMar>
            <w:vAlign w:val="top"/>
          </w:tcPr>
          <w:p w:rsidR="00000000" w:rsidDel="00000000" w:rsidP="00000000" w:rsidRDefault="00000000" w:rsidRPr="00000000" w14:paraId="00000A14">
            <w:pPr>
              <w:widowControl w:val="0"/>
              <w:spacing w:line="240" w:lineRule="auto"/>
              <w:jc w:val="left"/>
              <w:rPr/>
            </w:pPr>
            <w:r w:rsidDel="00000000" w:rsidR="00000000" w:rsidRPr="00000000">
              <w:rPr/>
              <w:drawing>
                <wp:inline distB="114300" distT="114300" distL="114300" distR="114300">
                  <wp:extent cx="3651250" cy="833438"/>
                  <wp:effectExtent b="0" l="0" r="0" t="0"/>
                  <wp:docPr descr="{&#10;    &quot;id&quot;: &quot;myid&quot;,&#10;    &quot;description&quot;: &quot;Some description&quot;&#10;}" id="121" name="image89.png"/>
                  <a:graphic>
                    <a:graphicData uri="http://schemas.openxmlformats.org/drawingml/2006/picture">
                      <pic:pic>
                        <pic:nvPicPr>
                          <pic:cNvPr descr="{&#10;    &quot;id&quot;: &quot;myid&quot;,&#10;    &quot;description&quot;: &quot;Some description&quot;&#10;}" id="0" name="image89.png"/>
                          <pic:cNvPicPr preferRelativeResize="0"/>
                        </pic:nvPicPr>
                        <pic:blipFill>
                          <a:blip r:embed="rId108"/>
                          <a:srcRect b="0" l="0" r="0" t="0"/>
                          <a:stretch>
                            <a:fillRect/>
                          </a:stretch>
                        </pic:blipFill>
                        <pic:spPr>
                          <a:xfrm>
                            <a:off x="0" y="0"/>
                            <a:ext cx="3651250" cy="833438"/>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A15">
      <w:pPr>
        <w:rPr/>
      </w:pPr>
      <w:r w:rsidDel="00000000" w:rsidR="00000000" w:rsidRPr="00000000">
        <w:rPr>
          <w:rtl w:val="0"/>
        </w:rPr>
      </w:r>
    </w:p>
    <w:p w:rsidR="00000000" w:rsidDel="00000000" w:rsidP="00000000" w:rsidRDefault="00000000" w:rsidRPr="00000000" w14:paraId="00000A16">
      <w:pPr>
        <w:pageBreakBefore w:val="0"/>
        <w:rPr/>
      </w:pPr>
      <w:r w:rsidDel="00000000" w:rsidR="00000000" w:rsidRPr="00000000">
        <w:rPr>
          <w:rtl w:val="0"/>
        </w:rPr>
      </w:r>
    </w:p>
    <w:p w:rsidR="00000000" w:rsidDel="00000000" w:rsidP="00000000" w:rsidRDefault="00000000" w:rsidRPr="00000000" w14:paraId="00000A17">
      <w:pPr>
        <w:pStyle w:val="Heading4"/>
        <w:pageBreakBefore w:val="0"/>
        <w:rPr/>
      </w:pPr>
      <w:bookmarkStart w:colFirst="0" w:colLast="0" w:name="_823zj282a8bu" w:id="268"/>
      <w:bookmarkEnd w:id="268"/>
      <w:r w:rsidDel="00000000" w:rsidR="00000000" w:rsidRPr="00000000">
        <w:rPr>
          <w:rtl w:val="0"/>
        </w:rPr>
        <w:t xml:space="preserve">Image ("image")</w:t>
      </w:r>
    </w:p>
    <w:p w:rsidR="00000000" w:rsidDel="00000000" w:rsidP="00000000" w:rsidRDefault="00000000" w:rsidRPr="00000000" w14:paraId="00000A18">
      <w:pPr>
        <w:pageBreakBefore w:val="0"/>
        <w:rPr/>
      </w:pPr>
      <w:r w:rsidDel="00000000" w:rsidR="00000000" w:rsidRPr="00000000">
        <w:rPr>
          <w:rtl w:val="0"/>
        </w:rPr>
        <w:t xml:space="preserve">The image for the legacy displayed at the Legacy Selection screen</w:t>
      </w:r>
    </w:p>
    <w:p w:rsidR="00000000" w:rsidDel="00000000" w:rsidP="00000000" w:rsidRDefault="00000000" w:rsidRPr="00000000" w14:paraId="00000A19">
      <w:pPr>
        <w:pStyle w:val="Heading4"/>
        <w:pageBreakBefore w:val="0"/>
        <w:rPr/>
      </w:pPr>
      <w:bookmarkStart w:colFirst="0" w:colLast="0" w:name="_p6infgjglubc" w:id="269"/>
      <w:bookmarkEnd w:id="269"/>
      <w:r w:rsidDel="00000000" w:rsidR="00000000" w:rsidRPr="00000000">
        <w:rPr>
          <w:rtl w:val="0"/>
        </w:rPr>
        <w:t xml:space="preserve">Starting Verb ("startingVerbId")</w:t>
      </w:r>
    </w:p>
    <w:p w:rsidR="00000000" w:rsidDel="00000000" w:rsidP="00000000" w:rsidRDefault="00000000" w:rsidRPr="00000000" w14:paraId="00000A1A">
      <w:pPr>
        <w:pageBreakBefore w:val="0"/>
        <w:rPr/>
      </w:pPr>
      <w:r w:rsidDel="00000000" w:rsidR="00000000" w:rsidRPr="00000000">
        <w:rPr>
          <w:rtl w:val="0"/>
        </w:rPr>
        <w:t xml:space="preserve">Legacies all start with only a single Verb on the board, as defined here.</w:t>
      </w:r>
    </w:p>
    <w:p w:rsidR="00000000" w:rsidDel="00000000" w:rsidP="00000000" w:rsidRDefault="00000000" w:rsidRPr="00000000" w14:paraId="00000A1B">
      <w:pPr>
        <w:pageBreakBefore w:val="0"/>
        <w:rPr/>
      </w:pPr>
      <w:r w:rsidDel="00000000" w:rsidR="00000000" w:rsidRPr="00000000">
        <w:rPr>
          <w:rtl w:val="0"/>
        </w:rPr>
      </w:r>
    </w:p>
    <w:p w:rsidR="00000000" w:rsidDel="00000000" w:rsidP="00000000" w:rsidRDefault="00000000" w:rsidRPr="00000000" w14:paraId="00000A1C">
      <w:pPr>
        <w:pStyle w:val="Heading4"/>
        <w:pageBreakBefore w:val="0"/>
        <w:rPr/>
      </w:pPr>
      <w:bookmarkStart w:colFirst="0" w:colLast="0" w:name="_tuu3ez90xc4q" w:id="270"/>
      <w:bookmarkEnd w:id="270"/>
      <w:r w:rsidDel="00000000" w:rsidR="00000000" w:rsidRPr="00000000">
        <w:rPr>
          <w:rtl w:val="0"/>
        </w:rPr>
        <w:t xml:space="preserve">Start Description ("</w:t>
      </w:r>
      <w:r w:rsidDel="00000000" w:rsidR="00000000" w:rsidRPr="00000000">
        <w:rPr>
          <w:rtl w:val="0"/>
        </w:rPr>
        <w:t xml:space="preserve">startdescription</w:t>
      </w:r>
      <w:r w:rsidDel="00000000" w:rsidR="00000000" w:rsidRPr="00000000">
        <w:rPr>
          <w:rtl w:val="0"/>
        </w:rPr>
        <w:t xml:space="preserve">")</w:t>
      </w:r>
    </w:p>
    <w:p w:rsidR="00000000" w:rsidDel="00000000" w:rsidP="00000000" w:rsidRDefault="00000000" w:rsidRPr="00000000" w14:paraId="00000A1D">
      <w:pPr>
        <w:pageBreakBefore w:val="0"/>
        <w:rPr/>
      </w:pPr>
      <w:r w:rsidDel="00000000" w:rsidR="00000000" w:rsidRPr="00000000">
        <w:rPr>
          <w:rtl w:val="0"/>
        </w:rPr>
        <w:t xml:space="preserve">Text displayed in the pop-up bubble at the bottom-center screen after starting the game.</w:t>
      </w:r>
      <w:r w:rsidDel="00000000" w:rsidR="00000000" w:rsidRPr="00000000">
        <w:rPr>
          <w:rtl w:val="0"/>
        </w:rPr>
      </w:r>
    </w:p>
    <w:p w:rsidR="00000000" w:rsidDel="00000000" w:rsidP="00000000" w:rsidRDefault="00000000" w:rsidRPr="00000000" w14:paraId="00000A1E">
      <w:pPr>
        <w:pStyle w:val="Heading4"/>
        <w:pageBreakBefore w:val="0"/>
        <w:rPr/>
      </w:pPr>
      <w:bookmarkStart w:colFirst="0" w:colLast="0" w:name="_t5grgfurpkzk" w:id="271"/>
      <w:bookmarkEnd w:id="271"/>
      <w:r w:rsidDel="00000000" w:rsidR="00000000" w:rsidRPr="00000000">
        <w:rPr>
          <w:rtl w:val="0"/>
        </w:rPr>
        <w:t xml:space="preserve">Status Bar Elements ("</w:t>
      </w:r>
      <w:r w:rsidDel="00000000" w:rsidR="00000000" w:rsidRPr="00000000">
        <w:rPr>
          <w:rtl w:val="0"/>
        </w:rPr>
        <w:t xml:space="preserve">statusbarelements</w:t>
      </w:r>
      <w:r w:rsidDel="00000000" w:rsidR="00000000" w:rsidRPr="00000000">
        <w:rPr>
          <w:rtl w:val="0"/>
        </w:rPr>
        <w:t xml:space="preserve">")</w:t>
      </w:r>
    </w:p>
    <w:p w:rsidR="00000000" w:rsidDel="00000000" w:rsidP="00000000" w:rsidRDefault="00000000" w:rsidRPr="00000000" w14:paraId="00000A1F">
      <w:pPr>
        <w:pageBreakBefore w:val="0"/>
        <w:rPr/>
      </w:pPr>
      <w:r w:rsidDel="00000000" w:rsidR="00000000" w:rsidRPr="00000000">
        <w:rPr>
          <w:rtl w:val="0"/>
        </w:rPr>
        <w:t xml:space="preserve">A list of up to four Elements</w:t>
      </w:r>
      <w:r w:rsidDel="00000000" w:rsidR="00000000" w:rsidRPr="00000000">
        <w:rPr>
          <w:rtl w:val="0"/>
        </w:rPr>
        <w:t xml:space="preserve">. These elements quantities and icons will be displayed at the bottom of the screen for the playthrough. The default layout, which is used by all legacies outside the Exile DLC includes Reason, Passion, Health, and Funds, while Exile Legacies use Obscurity, Comfort, Wounds, and Stolen Lifespan. When using </w:t>
      </w:r>
      <w:r w:rsidDel="00000000" w:rsidR="00000000" w:rsidRPr="00000000">
        <w:rPr>
          <w:rtl w:val="0"/>
        </w:rPr>
        <w:t xml:space="preserve">statusbarelements</w:t>
      </w:r>
      <w:r w:rsidDel="00000000" w:rsidR="00000000" w:rsidRPr="00000000">
        <w:rPr>
          <w:rtl w:val="0"/>
        </w:rPr>
        <w:t xml:space="preserve">, the icons for these elements must be copied into the </w:t>
      </w:r>
      <w:r w:rsidDel="00000000" w:rsidR="00000000" w:rsidRPr="00000000">
        <w:rPr>
          <w:rtl w:val="0"/>
        </w:rPr>
        <w:t xml:space="preserve">statusbaricons</w:t>
      </w:r>
      <w:r w:rsidDel="00000000" w:rsidR="00000000" w:rsidRPr="00000000">
        <w:rPr>
          <w:rtl w:val="0"/>
        </w:rPr>
        <w:t xml:space="preserve"> folder in your mod's images folder.</w:t>
      </w:r>
    </w:p>
    <w:p w:rsidR="00000000" w:rsidDel="00000000" w:rsidP="00000000" w:rsidRDefault="00000000" w:rsidRPr="00000000" w14:paraId="00000A20">
      <w:pPr>
        <w:pStyle w:val="Heading4"/>
        <w:pageBreakBefore w:val="0"/>
        <w:rPr/>
      </w:pPr>
      <w:bookmarkStart w:colFirst="0" w:colLast="0" w:name="_8o9f4wbgrk3r" w:id="272"/>
      <w:bookmarkEnd w:id="272"/>
      <w:r w:rsidDel="00000000" w:rsidR="00000000" w:rsidRPr="00000000">
        <w:rPr>
          <w:rtl w:val="0"/>
        </w:rPr>
        <w:t xml:space="preserve">Starting Cards ("effects")</w:t>
      </w:r>
    </w:p>
    <w:p w:rsidR="00000000" w:rsidDel="00000000" w:rsidP="00000000" w:rsidRDefault="00000000" w:rsidRPr="00000000" w14:paraId="00000A21">
      <w:pPr>
        <w:pageBreakBefore w:val="0"/>
        <w:rPr/>
      </w:pPr>
      <w:r w:rsidDel="00000000" w:rsidR="00000000" w:rsidRPr="00000000">
        <w:rPr>
          <w:rtl w:val="0"/>
        </w:rPr>
        <w:t xml:space="preserve">A dictionary of t</w:t>
      </w:r>
      <w:r w:rsidDel="00000000" w:rsidR="00000000" w:rsidRPr="00000000">
        <w:rPr>
          <w:rtl w:val="0"/>
        </w:rPr>
        <w:t xml:space="preserve">he cards that the legacy starts with.</w:t>
      </w:r>
    </w:p>
    <w:p w:rsidR="00000000" w:rsidDel="00000000" w:rsidP="00000000" w:rsidRDefault="00000000" w:rsidRPr="00000000" w14:paraId="00000A22">
      <w:pPr>
        <w:pStyle w:val="Heading4"/>
        <w:pageBreakBefore w:val="0"/>
        <w:rPr/>
      </w:pPr>
      <w:bookmarkStart w:colFirst="0" w:colLast="0" w:name="_7hs3koamikw4" w:id="273"/>
      <w:bookmarkEnd w:id="273"/>
      <w:r w:rsidDel="00000000" w:rsidR="00000000" w:rsidRPr="00000000">
        <w:rPr>
          <w:rtl w:val="0"/>
        </w:rPr>
        <w:t xml:space="preserve">Exclude after Legacies (“excludesOnEnding”)</w:t>
      </w:r>
    </w:p>
    <w:p w:rsidR="00000000" w:rsidDel="00000000" w:rsidP="00000000" w:rsidRDefault="00000000" w:rsidRPr="00000000" w14:paraId="00000A23">
      <w:pPr>
        <w:pageBreakBefore w:val="0"/>
        <w:rPr/>
      </w:pPr>
      <w:r w:rsidDel="00000000" w:rsidR="00000000" w:rsidRPr="00000000">
        <w:rPr>
          <w:rtl w:val="0"/>
        </w:rPr>
        <w:t xml:space="preserve">A list of the ids of the legacies that cannot be among the next proposed ones after this one.</w:t>
      </w:r>
      <w:r w:rsidDel="00000000" w:rsidR="00000000" w:rsidRPr="00000000">
        <w:rPr>
          <w:rtl w:val="0"/>
        </w:rPr>
      </w:r>
    </w:p>
    <w:p w:rsidR="00000000" w:rsidDel="00000000" w:rsidP="00000000" w:rsidRDefault="00000000" w:rsidRPr="00000000" w14:paraId="00000A24">
      <w:pPr>
        <w:pStyle w:val="Heading4"/>
        <w:pageBreakBefore w:val="0"/>
        <w:rPr/>
      </w:pPr>
      <w:bookmarkStart w:colFirst="0" w:colLast="0" w:name="_yuntwp4qpqjy" w:id="274"/>
      <w:bookmarkEnd w:id="274"/>
      <w:r w:rsidDel="00000000" w:rsidR="00000000" w:rsidRPr="00000000">
        <w:rPr>
          <w:rtl w:val="0"/>
        </w:rPr>
        <w:t xml:space="preserve">New Start (“newstart”)</w:t>
      </w:r>
    </w:p>
    <w:p w:rsidR="00000000" w:rsidDel="00000000" w:rsidP="00000000" w:rsidRDefault="00000000" w:rsidRPr="00000000" w14:paraId="00000A25">
      <w:pPr>
        <w:pageBreakBefore w:val="0"/>
        <w:rPr/>
      </w:pPr>
      <w:r w:rsidDel="00000000" w:rsidR="00000000" w:rsidRPr="00000000">
        <w:rPr>
          <w:rtl w:val="0"/>
        </w:rPr>
        <w:t xml:space="preserve">When true, the legacy icon is added to the area where the DLC legacies are and lets you start a new game by clicking on the legacy icon.</w:t>
      </w:r>
    </w:p>
    <w:p w:rsidR="00000000" w:rsidDel="00000000" w:rsidP="00000000" w:rsidRDefault="00000000" w:rsidRPr="00000000" w14:paraId="00000A26">
      <w:pPr>
        <w:pageBreakBefore w:val="0"/>
        <w:ind w:left="720" w:firstLine="0"/>
        <w:jc w:val="center"/>
        <w:rPr/>
      </w:pPr>
      <w:r w:rsidDel="00000000" w:rsidR="00000000" w:rsidRPr="00000000">
        <w:rPr/>
        <w:drawing>
          <wp:inline distB="114300" distT="114300" distL="114300" distR="114300">
            <wp:extent cx="4138613" cy="3627918"/>
            <wp:effectExtent b="12700" l="12700" r="12700" t="12700"/>
            <wp:docPr id="48" name="image46.png"/>
            <a:graphic>
              <a:graphicData uri="http://schemas.openxmlformats.org/drawingml/2006/picture">
                <pic:pic>
                  <pic:nvPicPr>
                    <pic:cNvPr id="0" name="image46.png"/>
                    <pic:cNvPicPr preferRelativeResize="0"/>
                  </pic:nvPicPr>
                  <pic:blipFill>
                    <a:blip r:embed="rId109"/>
                    <a:srcRect b="0" l="0" r="0" t="0"/>
                    <a:stretch>
                      <a:fillRect/>
                    </a:stretch>
                  </pic:blipFill>
                  <pic:spPr>
                    <a:xfrm>
                      <a:off x="0" y="0"/>
                      <a:ext cx="4138613" cy="362791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A27">
      <w:pPr>
        <w:pageBreakBefore w:val="0"/>
        <w:ind w:left="720" w:firstLine="0"/>
        <w:jc w:val="center"/>
        <w:rPr/>
      </w:pPr>
      <w:r w:rsidDel="00000000" w:rsidR="00000000" w:rsidRPr="00000000">
        <w:rPr>
          <w:i w:val="1"/>
          <w:rtl w:val="0"/>
        </w:rPr>
        <w:t xml:space="preserve">Pictured: A mod (Historian) adding a legacy with “newstart”:true</w:t>
      </w:r>
      <w:r w:rsidDel="00000000" w:rsidR="00000000" w:rsidRPr="00000000">
        <w:rPr>
          <w:rtl w:val="0"/>
        </w:rPr>
      </w:r>
    </w:p>
    <w:p w:rsidR="00000000" w:rsidDel="00000000" w:rsidP="00000000" w:rsidRDefault="00000000" w:rsidRPr="00000000" w14:paraId="00000A28">
      <w:pPr>
        <w:pStyle w:val="Heading4"/>
        <w:pageBreakBefore w:val="0"/>
        <w:rPr/>
      </w:pPr>
      <w:bookmarkStart w:colFirst="0" w:colLast="0" w:name="_cpenjias16b4" w:id="275"/>
      <w:bookmarkEnd w:id="275"/>
      <w:r w:rsidDel="00000000" w:rsidR="00000000" w:rsidRPr="00000000">
        <w:rPr>
          <w:rtl w:val="0"/>
        </w:rPr>
        <w:t xml:space="preserve">From Ending ("fromEnding")</w:t>
      </w:r>
    </w:p>
    <w:p w:rsidR="00000000" w:rsidDel="00000000" w:rsidP="00000000" w:rsidRDefault="00000000" w:rsidRPr="00000000" w14:paraId="00000A29">
      <w:pPr>
        <w:pageBreakBefore w:val="0"/>
        <w:rPr/>
      </w:pPr>
      <w:r w:rsidDel="00000000" w:rsidR="00000000" w:rsidRPr="00000000">
        <w:rPr>
          <w:rtl w:val="0"/>
        </w:rPr>
        <w:t xml:space="preserve">Defining an ending here will make this legacy guaranteed to appear after that ending; unless that ending has more than three </w:t>
      </w:r>
      <w:commentRangeStart w:id="29"/>
      <w:r w:rsidDel="00000000" w:rsidR="00000000" w:rsidRPr="00000000">
        <w:rPr>
          <w:rtl w:val="0"/>
        </w:rPr>
        <w:t xml:space="preserve">associated Legacies, in which case three associated Legacies will be chosen at random from these.</w:t>
      </w:r>
      <w:commentRangeEnd w:id="29"/>
      <w:r w:rsidDel="00000000" w:rsidR="00000000" w:rsidRPr="00000000">
        <w:commentReference w:id="29"/>
      </w:r>
      <w:r w:rsidDel="00000000" w:rsidR="00000000" w:rsidRPr="00000000">
        <w:rPr>
          <w:rtl w:val="0"/>
        </w:rPr>
        <w:t xml:space="preserve"> Only one Ending can be defined; when one Legacy is desired to be available from more than one Ending, look-alike Legacies are often defined. An example of this is how there are two versions of each Apostle Legacy, one for its associated standard victory, and one for its associated victory with risen.</w:t>
      </w:r>
    </w:p>
    <w:p w:rsidR="00000000" w:rsidDel="00000000" w:rsidP="00000000" w:rsidRDefault="00000000" w:rsidRPr="00000000" w14:paraId="00000A2A">
      <w:pPr>
        <w:pStyle w:val="Heading4"/>
        <w:pageBreakBefore w:val="0"/>
        <w:rPr/>
      </w:pPr>
      <w:bookmarkStart w:colFirst="0" w:colLast="0" w:name="_rsqj6paah300" w:id="276"/>
      <w:bookmarkEnd w:id="276"/>
      <w:r w:rsidDel="00000000" w:rsidR="00000000" w:rsidRPr="00000000">
        <w:rPr>
          <w:rtl w:val="0"/>
        </w:rPr>
        <w:t xml:space="preserve">Available Without Ending Match ("availableWithoutEndingMatch")</w:t>
      </w:r>
    </w:p>
    <w:p w:rsidR="00000000" w:rsidDel="00000000" w:rsidP="00000000" w:rsidRDefault="00000000" w:rsidRPr="00000000" w14:paraId="00000A2B">
      <w:pPr>
        <w:pageBreakBefore w:val="0"/>
        <w:rPr/>
      </w:pPr>
      <w:r w:rsidDel="00000000" w:rsidR="00000000" w:rsidRPr="00000000">
        <w:rPr>
          <w:rtl w:val="0"/>
        </w:rPr>
        <w:t xml:space="preserve">This value is true for usual legacies. Setting it to false requires the predefined ending to be achieved for the legacy to appear. This is set to false for Apostle legacies.</w:t>
      </w:r>
    </w:p>
    <w:p w:rsidR="00000000" w:rsidDel="00000000" w:rsidP="00000000" w:rsidRDefault="00000000" w:rsidRPr="00000000" w14:paraId="00000A2C">
      <w:pPr>
        <w:pageBreakBefore w:val="0"/>
        <w:rPr/>
      </w:pPr>
      <w:r w:rsidDel="00000000" w:rsidR="00000000" w:rsidRPr="00000000">
        <w:rPr>
          <w:rtl w:val="0"/>
        </w:rPr>
      </w:r>
    </w:p>
    <w:p w:rsidR="00000000" w:rsidDel="00000000" w:rsidP="00000000" w:rsidRDefault="00000000" w:rsidRPr="00000000" w14:paraId="00000A2D">
      <w:pPr>
        <w:pStyle w:val="Heading4"/>
        <w:rPr/>
      </w:pPr>
      <w:bookmarkStart w:colFirst="0" w:colLast="0" w:name="_jbcn9by5eavm" w:id="277"/>
      <w:bookmarkEnd w:id="277"/>
      <w:r w:rsidDel="00000000" w:rsidR="00000000" w:rsidRPr="00000000">
        <w:br w:type="page"/>
      </w:r>
      <w:r w:rsidDel="00000000" w:rsidR="00000000" w:rsidRPr="00000000">
        <w:rPr>
          <w:rtl w:val="0"/>
        </w:rPr>
      </w:r>
    </w:p>
    <w:p w:rsidR="00000000" w:rsidDel="00000000" w:rsidP="00000000" w:rsidRDefault="00000000" w:rsidRPr="00000000" w14:paraId="00000A2E">
      <w:pPr>
        <w:pStyle w:val="Heading4"/>
        <w:rPr/>
      </w:pPr>
      <w:bookmarkStart w:colFirst="0" w:colLast="0" w:name="_a4jhalf85hpd" w:id="278"/>
      <w:bookmarkEnd w:id="278"/>
      <w:r w:rsidDel="00000000" w:rsidR="00000000" w:rsidRPr="00000000">
        <w:rPr>
          <w:rtl w:val="0"/>
        </w:rPr>
        <w:t xml:space="preserve">🐓 </w:t>
      </w:r>
      <w:r w:rsidDel="00000000" w:rsidR="00000000" w:rsidRPr="00000000">
        <w:rPr>
          <w:rtl w:val="0"/>
        </w:rPr>
        <w:t xml:space="preserve">Use Checkpoints</w:t>
      </w:r>
    </w:p>
    <w:tbl>
      <w:tblPr>
        <w:tblStyle w:val="Table14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20"/>
        <w:gridCol w:w="7740"/>
        <w:tblGridChange w:id="0">
          <w:tblGrid>
            <w:gridCol w:w="1620"/>
            <w:gridCol w:w="7740"/>
          </w:tblGrid>
        </w:tblGridChange>
      </w:tblGrid>
      <w:tr>
        <w:trPr>
          <w:cantSplit w:val="0"/>
          <w:trHeight w:val="165" w:hRule="atLeast"/>
          <w:tblHeader w:val="0"/>
        </w:trPr>
        <w:tc>
          <w:tcPr>
            <w:tcBorders>
              <w:top w:color="4d3a00" w:space="0" w:sz="18" w:val="single"/>
              <w:left w:color="4d3a00" w:space="0" w:sz="18" w:val="single"/>
              <w:bottom w:color="4d3a00" w:space="0" w:sz="12" w:val="single"/>
              <w:right w:color="4d3a00" w:space="0" w:sz="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A2F">
            <w:pPr>
              <w:jc w:val="left"/>
              <w:rPr>
                <w:sz w:val="22"/>
                <w:szCs w:val="22"/>
              </w:rPr>
            </w:pPr>
            <w:r w:rsidDel="00000000" w:rsidR="00000000" w:rsidRPr="00000000">
              <w:rPr>
                <w:sz w:val="22"/>
                <w:szCs w:val="22"/>
                <w:rtl w:val="0"/>
              </w:rPr>
              <w:t xml:space="preserve">Property name</w:t>
            </w:r>
          </w:p>
        </w:tc>
        <w:tc>
          <w:tcPr>
            <w:tcBorders>
              <w:top w:color="4d3a00" w:space="0" w:sz="18" w:val="single"/>
              <w:left w:color="4d3a00" w:space="0" w:sz="8" w:val="single"/>
              <w:bottom w:color="4d3a00" w:space="0" w:sz="12" w:val="single"/>
              <w:right w:color="4d3a00" w:space="0" w:sz="1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A30">
            <w:pPr>
              <w:rPr/>
            </w:pPr>
            <w:r w:rsidDel="00000000" w:rsidR="00000000" w:rsidRPr="00000000">
              <w:rPr>
                <w:rtl w:val="0"/>
              </w:rPr>
              <w:t xml:space="preserve">useCheckpoints</w:t>
            </w:r>
          </w:p>
        </w:tc>
      </w:tr>
      <w:tr>
        <w:trPr>
          <w:cantSplit w:val="0"/>
          <w:trHeight w:val="975" w:hRule="atLeast"/>
          <w:tblHeader w:val="0"/>
        </w:trPr>
        <w:tc>
          <w:tcPr>
            <w:tcBorders>
              <w:top w:color="4d3a00" w:space="0" w:sz="12" w:val="single"/>
              <w:left w:color="4d3a00" w:space="0" w:sz="18" w:val="single"/>
              <w:bottom w:color="4d3a00" w:space="0" w:sz="8" w:val="single"/>
              <w:right w:color="4d3a00" w:space="0" w:sz="8" w:val="single"/>
            </w:tcBorders>
            <w:shd w:fill="fff7e1" w:val="clear"/>
            <w:tcMar>
              <w:top w:w="100.0" w:type="dxa"/>
              <w:left w:w="100.0" w:type="dxa"/>
              <w:bottom w:w="100.0" w:type="dxa"/>
              <w:right w:w="100.0" w:type="dxa"/>
            </w:tcMar>
            <w:vAlign w:val="top"/>
          </w:tcPr>
          <w:p w:rsidR="00000000" w:rsidDel="00000000" w:rsidP="00000000" w:rsidRDefault="00000000" w:rsidRPr="00000000" w14:paraId="00000A31">
            <w:pPr>
              <w:widowControl w:val="0"/>
              <w:spacing w:line="240" w:lineRule="auto"/>
              <w:rPr/>
            </w:pPr>
            <w:r w:rsidDel="00000000" w:rsidR="00000000" w:rsidRPr="00000000">
              <w:rPr>
                <w:rtl w:val="0"/>
              </w:rPr>
              <w:t xml:space="preserve">Explanation</w:t>
            </w:r>
          </w:p>
        </w:tc>
        <w:tc>
          <w:tcPr>
            <w:tcBorders>
              <w:top w:color="4d3a00" w:space="0" w:sz="12" w:val="single"/>
              <w:left w:color="4d3a00" w:space="0" w:sz="8" w:val="single"/>
              <w:bottom w:color="4d3a00" w:space="0" w:sz="8" w:val="single"/>
              <w:right w:color="4d3a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A32">
            <w:pPr>
              <w:rPr/>
            </w:pPr>
            <w:r w:rsidDel="00000000" w:rsidR="00000000" w:rsidRPr="00000000">
              <w:rPr>
                <w:rtl w:val="0"/>
              </w:rPr>
              <w:t xml:space="preserve">This boolean property enables recipes to use a checkpoint system while this legacy is being played (see </w:t>
            </w:r>
            <w:hyperlink w:anchor="_q36d8p7tqgv9">
              <w:r w:rsidDel="00000000" w:rsidR="00000000" w:rsidRPr="00000000">
                <w:rPr>
                  <w:color w:val="1155cc"/>
                  <w:u w:val="single"/>
                  <w:rtl w:val="0"/>
                </w:rPr>
                <w:t xml:space="preserve">saveCheckpoint</w:t>
              </w:r>
            </w:hyperlink>
            <w:r w:rsidDel="00000000" w:rsidR="00000000" w:rsidRPr="00000000">
              <w:rPr>
                <w:rtl w:val="0"/>
              </w:rPr>
              <w:t xml:space="preserve">)</w:t>
            </w:r>
          </w:p>
        </w:tc>
      </w:tr>
      <w:tr>
        <w:trPr>
          <w:cantSplit w:val="0"/>
          <w:tblHeader w:val="0"/>
        </w:trPr>
        <w:tc>
          <w:tcPr>
            <w:tcBorders>
              <w:top w:color="4d3a00" w:space="0" w:sz="8" w:val="single"/>
              <w:left w:color="4d3a00" w:space="0" w:sz="18" w:val="single"/>
              <w:bottom w:color="4d3a00" w:space="0" w:sz="12" w:val="single"/>
              <w:right w:color="4d3a00" w:space="0" w:sz="8" w:val="single"/>
            </w:tcBorders>
            <w:shd w:fill="fff7e1" w:val="clear"/>
            <w:tcMar>
              <w:top w:w="100.0" w:type="dxa"/>
              <w:left w:w="100.0" w:type="dxa"/>
              <w:bottom w:w="100.0" w:type="dxa"/>
              <w:right w:w="100.0" w:type="dxa"/>
            </w:tcMar>
            <w:vAlign w:val="top"/>
          </w:tcPr>
          <w:p w:rsidR="00000000" w:rsidDel="00000000" w:rsidP="00000000" w:rsidRDefault="00000000" w:rsidRPr="00000000" w14:paraId="00000A33">
            <w:pPr>
              <w:widowControl w:val="0"/>
              <w:spacing w:line="240" w:lineRule="auto"/>
              <w:rPr/>
            </w:pPr>
            <w:r w:rsidDel="00000000" w:rsidR="00000000" w:rsidRPr="00000000">
              <w:rPr>
                <w:rtl w:val="0"/>
              </w:rPr>
              <w:t xml:space="preserve">Default value</w:t>
            </w:r>
          </w:p>
        </w:tc>
        <w:tc>
          <w:tcPr>
            <w:tcBorders>
              <w:top w:color="4d3a00" w:space="0" w:sz="8" w:val="single"/>
              <w:left w:color="4d3a00" w:space="0" w:sz="8" w:val="single"/>
              <w:bottom w:color="4d3a00" w:space="0" w:sz="12" w:val="single"/>
              <w:right w:color="4d3a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A34">
            <w:pPr>
              <w:widowControl w:val="0"/>
              <w:spacing w:line="240" w:lineRule="auto"/>
              <w:rPr/>
            </w:pPr>
            <w:r w:rsidDel="00000000" w:rsidR="00000000" w:rsidRPr="00000000">
              <w:rPr>
                <w:rtl w:val="0"/>
              </w:rPr>
              <w:t xml:space="preserve">False (don't allow)</w:t>
            </w:r>
          </w:p>
        </w:tc>
      </w:tr>
      <w:tr>
        <w:trPr>
          <w:cantSplit w:val="0"/>
          <w:trHeight w:val="440" w:hRule="atLeast"/>
          <w:tblHeader w:val="0"/>
        </w:trPr>
        <w:tc>
          <w:tcPr>
            <w:gridSpan w:val="2"/>
            <w:tcBorders>
              <w:top w:color="4d3a00" w:space="0" w:sz="12" w:val="single"/>
              <w:left w:color="4d3a00" w:space="0" w:sz="18" w:val="single"/>
              <w:bottom w:color="4d3a00" w:space="0" w:sz="12" w:val="single"/>
              <w:right w:color="741b47" w:space="0" w:sz="1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A35">
            <w:pPr>
              <w:widowControl w:val="0"/>
              <w:spacing w:line="240" w:lineRule="auto"/>
              <w:jc w:val="left"/>
              <w:rPr>
                <w:b w:val="1"/>
              </w:rPr>
            </w:pPr>
            <w:r w:rsidDel="00000000" w:rsidR="00000000" w:rsidRPr="00000000">
              <w:rPr>
                <w:b w:val="1"/>
                <w:rtl w:val="0"/>
              </w:rPr>
              <w:t xml:space="preserve">Examples</w:t>
            </w:r>
          </w:p>
        </w:tc>
      </w:tr>
      <w:tr>
        <w:trPr>
          <w:cantSplit w:val="0"/>
          <w:trHeight w:val="440" w:hRule="atLeast"/>
          <w:tblHeader w:val="0"/>
        </w:trPr>
        <w:tc>
          <w:tcPr>
            <w:tcBorders>
              <w:top w:color="4d3a00" w:space="0" w:sz="12" w:val="single"/>
              <w:left w:color="4d3a00" w:space="0" w:sz="18" w:val="single"/>
              <w:bottom w:color="4d3a00" w:space="0" w:sz="18" w:val="single"/>
              <w:right w:color="4d3a00" w:space="0" w:sz="18" w:val="single"/>
            </w:tcBorders>
            <w:shd w:fill="fff7e1" w:val="clear"/>
            <w:tcMar>
              <w:top w:w="100.0" w:type="dxa"/>
              <w:left w:w="100.0" w:type="dxa"/>
              <w:bottom w:w="100.0" w:type="dxa"/>
              <w:right w:w="100.0" w:type="dxa"/>
            </w:tcMar>
            <w:vAlign w:val="top"/>
          </w:tcPr>
          <w:p w:rsidR="00000000" w:rsidDel="00000000" w:rsidP="00000000" w:rsidRDefault="00000000" w:rsidRPr="00000000" w14:paraId="00000A37">
            <w:pPr>
              <w:widowControl w:val="0"/>
              <w:spacing w:line="240" w:lineRule="auto"/>
              <w:jc w:val="left"/>
              <w:rPr/>
            </w:pPr>
            <w:r w:rsidDel="00000000" w:rsidR="00000000" w:rsidRPr="00000000">
              <w:rPr>
                <w:rtl w:val="0"/>
              </w:rPr>
              <w:t xml:space="preserve">Simple use of the property</w:t>
            </w:r>
          </w:p>
        </w:tc>
        <w:tc>
          <w:tcPr>
            <w:tcBorders>
              <w:top w:color="4d3a00" w:space="0" w:sz="12" w:val="single"/>
              <w:left w:color="4d3a00" w:space="0" w:sz="18" w:val="single"/>
              <w:bottom w:color="4d3a00" w:space="0" w:sz="18" w:val="single"/>
              <w:right w:color="4d3a00" w:space="0" w:sz="18" w:val="single"/>
            </w:tcBorders>
            <w:shd w:fill="1e1e1e" w:val="clear"/>
            <w:tcMar>
              <w:top w:w="100.0" w:type="dxa"/>
              <w:left w:w="100.0" w:type="dxa"/>
              <w:bottom w:w="100.0" w:type="dxa"/>
              <w:right w:w="100.0" w:type="dxa"/>
            </w:tcMar>
            <w:vAlign w:val="top"/>
          </w:tcPr>
          <w:p w:rsidR="00000000" w:rsidDel="00000000" w:rsidP="00000000" w:rsidRDefault="00000000" w:rsidRPr="00000000" w14:paraId="00000A38">
            <w:pPr>
              <w:widowControl w:val="0"/>
              <w:spacing w:line="240" w:lineRule="auto"/>
              <w:jc w:val="left"/>
              <w:rPr/>
            </w:pPr>
            <w:r w:rsidDel="00000000" w:rsidR="00000000" w:rsidRPr="00000000">
              <w:rPr>
                <w:rtl w:val="0"/>
              </w:rPr>
            </w:r>
          </w:p>
        </w:tc>
      </w:tr>
    </w:tbl>
    <w:p w:rsidR="00000000" w:rsidDel="00000000" w:rsidP="00000000" w:rsidRDefault="00000000" w:rsidRPr="00000000" w14:paraId="00000A39">
      <w:pPr>
        <w:pStyle w:val="Heading4"/>
        <w:rPr/>
      </w:pPr>
      <w:bookmarkStart w:colFirst="0" w:colLast="0" w:name="_thzlwa4l6x2" w:id="279"/>
      <w:bookmarkEnd w:id="279"/>
      <w:r w:rsidDel="00000000" w:rsidR="00000000" w:rsidRPr="00000000">
        <w:rPr>
          <w:rtl w:val="0"/>
        </w:rPr>
      </w:r>
    </w:p>
    <w:p w:rsidR="00000000" w:rsidDel="00000000" w:rsidP="00000000" w:rsidRDefault="00000000" w:rsidRPr="00000000" w14:paraId="00000A3A">
      <w:pPr>
        <w:pStyle w:val="Heading4"/>
        <w:rPr/>
      </w:pPr>
      <w:bookmarkStart w:colFirst="0" w:colLast="0" w:name="_gtvdke9uply5" w:id="280"/>
      <w:bookmarkEnd w:id="280"/>
      <w:r w:rsidDel="00000000" w:rsidR="00000000" w:rsidRPr="00000000">
        <w:rPr>
          <w:rtl w:val="0"/>
        </w:rPr>
        <w:t xml:space="preserve">🐓 Quotes</w:t>
      </w:r>
    </w:p>
    <w:tbl>
      <w:tblPr>
        <w:tblStyle w:val="Table14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20"/>
        <w:gridCol w:w="7740"/>
        <w:tblGridChange w:id="0">
          <w:tblGrid>
            <w:gridCol w:w="1620"/>
            <w:gridCol w:w="7740"/>
          </w:tblGrid>
        </w:tblGridChange>
      </w:tblGrid>
      <w:tr>
        <w:trPr>
          <w:cantSplit w:val="0"/>
          <w:trHeight w:val="165" w:hRule="atLeast"/>
          <w:tblHeader w:val="0"/>
        </w:trPr>
        <w:tc>
          <w:tcPr>
            <w:tcBorders>
              <w:top w:color="4d3a00" w:space="0" w:sz="18" w:val="single"/>
              <w:left w:color="4d3a00" w:space="0" w:sz="18" w:val="single"/>
              <w:bottom w:color="4d3a00" w:space="0" w:sz="12" w:val="single"/>
              <w:right w:color="4d3a00" w:space="0" w:sz="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A3B">
            <w:pPr>
              <w:jc w:val="left"/>
              <w:rPr>
                <w:sz w:val="22"/>
                <w:szCs w:val="22"/>
              </w:rPr>
            </w:pPr>
            <w:r w:rsidDel="00000000" w:rsidR="00000000" w:rsidRPr="00000000">
              <w:rPr>
                <w:sz w:val="22"/>
                <w:szCs w:val="22"/>
                <w:rtl w:val="0"/>
              </w:rPr>
              <w:t xml:space="preserve">Property name</w:t>
            </w:r>
          </w:p>
        </w:tc>
        <w:tc>
          <w:tcPr>
            <w:tcBorders>
              <w:top w:color="4d3a00" w:space="0" w:sz="18" w:val="single"/>
              <w:left w:color="4d3a00" w:space="0" w:sz="8" w:val="single"/>
              <w:bottom w:color="4d3a00" w:space="0" w:sz="12" w:val="single"/>
              <w:right w:color="4d3a00" w:space="0" w:sz="1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A3C">
            <w:pPr>
              <w:rPr/>
            </w:pPr>
            <w:r w:rsidDel="00000000" w:rsidR="00000000" w:rsidRPr="00000000">
              <w:rPr>
                <w:rtl w:val="0"/>
              </w:rPr>
              <w:t xml:space="preserve">quotes</w:t>
            </w:r>
          </w:p>
        </w:tc>
      </w:tr>
      <w:tr>
        <w:trPr>
          <w:cantSplit w:val="0"/>
          <w:trHeight w:val="975" w:hRule="atLeast"/>
          <w:tblHeader w:val="0"/>
        </w:trPr>
        <w:tc>
          <w:tcPr>
            <w:tcBorders>
              <w:top w:color="4d3a00" w:space="0" w:sz="12" w:val="single"/>
              <w:left w:color="4d3a00" w:space="0" w:sz="18" w:val="single"/>
              <w:bottom w:color="4d3a00" w:space="0" w:sz="8" w:val="single"/>
              <w:right w:color="4d3a00" w:space="0" w:sz="8" w:val="single"/>
            </w:tcBorders>
            <w:shd w:fill="fff7e1" w:val="clear"/>
            <w:tcMar>
              <w:top w:w="100.0" w:type="dxa"/>
              <w:left w:w="100.0" w:type="dxa"/>
              <w:bottom w:w="100.0" w:type="dxa"/>
              <w:right w:w="100.0" w:type="dxa"/>
            </w:tcMar>
            <w:vAlign w:val="top"/>
          </w:tcPr>
          <w:p w:rsidR="00000000" w:rsidDel="00000000" w:rsidP="00000000" w:rsidRDefault="00000000" w:rsidRPr="00000000" w14:paraId="00000A3D">
            <w:pPr>
              <w:widowControl w:val="0"/>
              <w:spacing w:line="240" w:lineRule="auto"/>
              <w:rPr/>
            </w:pPr>
            <w:r w:rsidDel="00000000" w:rsidR="00000000" w:rsidRPr="00000000">
              <w:rPr>
                <w:rtl w:val="0"/>
              </w:rPr>
              <w:t xml:space="preserve">Explanation</w:t>
            </w:r>
          </w:p>
        </w:tc>
        <w:tc>
          <w:tcPr>
            <w:tcBorders>
              <w:top w:color="4d3a00" w:space="0" w:sz="12" w:val="single"/>
              <w:left w:color="4d3a00" w:space="0" w:sz="8" w:val="single"/>
              <w:bottom w:color="4d3a00" w:space="0" w:sz="8" w:val="single"/>
              <w:right w:color="4d3a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A3E">
            <w:pPr>
              <w:rPr/>
            </w:pPr>
            <w:r w:rsidDel="00000000" w:rsidR="00000000" w:rsidRPr="00000000">
              <w:rPr>
                <w:rtl w:val="0"/>
              </w:rPr>
              <w:t xml:space="preserve">A list of strings. When this legacy is the one being played, one will be picked at random to be displayed during the quote screen.</w:t>
            </w:r>
          </w:p>
        </w:tc>
      </w:tr>
      <w:tr>
        <w:trPr>
          <w:cantSplit w:val="0"/>
          <w:tblHeader w:val="0"/>
        </w:trPr>
        <w:tc>
          <w:tcPr>
            <w:tcBorders>
              <w:top w:color="4d3a00" w:space="0" w:sz="8" w:val="single"/>
              <w:left w:color="4d3a00" w:space="0" w:sz="18" w:val="single"/>
              <w:bottom w:color="4d3a00" w:space="0" w:sz="12" w:val="single"/>
              <w:right w:color="4d3a00" w:space="0" w:sz="8" w:val="single"/>
            </w:tcBorders>
            <w:shd w:fill="fff7e1" w:val="clear"/>
            <w:tcMar>
              <w:top w:w="100.0" w:type="dxa"/>
              <w:left w:w="100.0" w:type="dxa"/>
              <w:bottom w:w="100.0" w:type="dxa"/>
              <w:right w:w="100.0" w:type="dxa"/>
            </w:tcMar>
            <w:vAlign w:val="top"/>
          </w:tcPr>
          <w:p w:rsidR="00000000" w:rsidDel="00000000" w:rsidP="00000000" w:rsidRDefault="00000000" w:rsidRPr="00000000" w14:paraId="00000A3F">
            <w:pPr>
              <w:widowControl w:val="0"/>
              <w:spacing w:line="240" w:lineRule="auto"/>
              <w:rPr/>
            </w:pPr>
            <w:r w:rsidDel="00000000" w:rsidR="00000000" w:rsidRPr="00000000">
              <w:rPr>
                <w:rtl w:val="0"/>
              </w:rPr>
              <w:t xml:space="preserve">Default value</w:t>
            </w:r>
          </w:p>
        </w:tc>
        <w:tc>
          <w:tcPr>
            <w:tcBorders>
              <w:top w:color="4d3a00" w:space="0" w:sz="8" w:val="single"/>
              <w:left w:color="4d3a00" w:space="0" w:sz="8" w:val="single"/>
              <w:bottom w:color="4d3a00" w:space="0" w:sz="12" w:val="single"/>
              <w:right w:color="4d3a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A40">
            <w:pPr>
              <w:widowControl w:val="0"/>
              <w:spacing w:line="240" w:lineRule="auto"/>
              <w:ind w:left="0" w:firstLine="0"/>
              <w:rPr/>
            </w:pPr>
            <w:r w:rsidDel="00000000" w:rsidR="00000000" w:rsidRPr="00000000">
              <w:rPr>
                <w:rtl w:val="0"/>
              </w:rPr>
              <w:t xml:space="preserve">[] (no custom quotes)</w:t>
            </w:r>
          </w:p>
        </w:tc>
      </w:tr>
      <w:tr>
        <w:trPr>
          <w:cantSplit w:val="0"/>
          <w:trHeight w:val="440" w:hRule="atLeast"/>
          <w:tblHeader w:val="0"/>
        </w:trPr>
        <w:tc>
          <w:tcPr>
            <w:gridSpan w:val="2"/>
            <w:tcBorders>
              <w:top w:color="4d3a00" w:space="0" w:sz="12" w:val="single"/>
              <w:left w:color="4d3a00" w:space="0" w:sz="18" w:val="single"/>
              <w:bottom w:color="4d3a00" w:space="0" w:sz="12" w:val="single"/>
              <w:right w:color="741b47" w:space="0" w:sz="1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A41">
            <w:pPr>
              <w:widowControl w:val="0"/>
              <w:spacing w:line="240" w:lineRule="auto"/>
              <w:jc w:val="left"/>
              <w:rPr>
                <w:b w:val="1"/>
              </w:rPr>
            </w:pPr>
            <w:r w:rsidDel="00000000" w:rsidR="00000000" w:rsidRPr="00000000">
              <w:rPr>
                <w:b w:val="1"/>
                <w:rtl w:val="0"/>
              </w:rPr>
              <w:t xml:space="preserve">Examples</w:t>
            </w:r>
          </w:p>
        </w:tc>
      </w:tr>
      <w:tr>
        <w:trPr>
          <w:cantSplit w:val="0"/>
          <w:trHeight w:val="440" w:hRule="atLeast"/>
          <w:tblHeader w:val="0"/>
        </w:trPr>
        <w:tc>
          <w:tcPr>
            <w:tcBorders>
              <w:top w:color="4d3a00" w:space="0" w:sz="12" w:val="single"/>
              <w:left w:color="4d3a00" w:space="0" w:sz="18" w:val="single"/>
              <w:bottom w:color="4d3a00" w:space="0" w:sz="18" w:val="single"/>
              <w:right w:color="4d3a00" w:space="0" w:sz="18" w:val="single"/>
            </w:tcBorders>
            <w:shd w:fill="fff7e1" w:val="clear"/>
            <w:tcMar>
              <w:top w:w="100.0" w:type="dxa"/>
              <w:left w:w="100.0" w:type="dxa"/>
              <w:bottom w:w="100.0" w:type="dxa"/>
              <w:right w:w="100.0" w:type="dxa"/>
            </w:tcMar>
            <w:vAlign w:val="top"/>
          </w:tcPr>
          <w:p w:rsidR="00000000" w:rsidDel="00000000" w:rsidP="00000000" w:rsidRDefault="00000000" w:rsidRPr="00000000" w14:paraId="00000A43">
            <w:pPr>
              <w:widowControl w:val="0"/>
              <w:spacing w:line="240" w:lineRule="auto"/>
              <w:jc w:val="left"/>
              <w:rPr/>
            </w:pPr>
            <w:r w:rsidDel="00000000" w:rsidR="00000000" w:rsidRPr="00000000">
              <w:rPr>
                <w:rtl w:val="0"/>
              </w:rPr>
              <w:t xml:space="preserve">Simple use of the property</w:t>
            </w:r>
          </w:p>
        </w:tc>
        <w:tc>
          <w:tcPr>
            <w:tcBorders>
              <w:top w:color="4d3a00" w:space="0" w:sz="12" w:val="single"/>
              <w:left w:color="4d3a00" w:space="0" w:sz="18" w:val="single"/>
              <w:bottom w:color="4d3a00" w:space="0" w:sz="18" w:val="single"/>
              <w:right w:color="4d3a00" w:space="0" w:sz="18" w:val="single"/>
            </w:tcBorders>
            <w:shd w:fill="1e1e1e" w:val="clear"/>
            <w:tcMar>
              <w:top w:w="100.0" w:type="dxa"/>
              <w:left w:w="100.0" w:type="dxa"/>
              <w:bottom w:w="100.0" w:type="dxa"/>
              <w:right w:w="100.0" w:type="dxa"/>
            </w:tcMar>
            <w:vAlign w:val="top"/>
          </w:tcPr>
          <w:p w:rsidR="00000000" w:rsidDel="00000000" w:rsidP="00000000" w:rsidRDefault="00000000" w:rsidRPr="00000000" w14:paraId="00000A44">
            <w:pPr>
              <w:widowControl w:val="0"/>
              <w:spacing w:line="240" w:lineRule="auto"/>
              <w:jc w:val="left"/>
              <w:rPr/>
            </w:pPr>
            <w:r w:rsidDel="00000000" w:rsidR="00000000" w:rsidRPr="00000000">
              <w:rPr>
                <w:rtl w:val="0"/>
              </w:rPr>
            </w:r>
          </w:p>
        </w:tc>
      </w:tr>
    </w:tbl>
    <w:p w:rsidR="00000000" w:rsidDel="00000000" w:rsidP="00000000" w:rsidRDefault="00000000" w:rsidRPr="00000000" w14:paraId="00000A45">
      <w:pPr>
        <w:pStyle w:val="Heading4"/>
        <w:rPr/>
      </w:pPr>
      <w:bookmarkStart w:colFirst="0" w:colLast="0" w:name="_kimo19olgm4b" w:id="281"/>
      <w:bookmarkEnd w:id="281"/>
      <w:r w:rsidDel="00000000" w:rsidR="00000000" w:rsidRPr="00000000">
        <w:rPr>
          <w:rtl w:val="0"/>
        </w:rPr>
      </w:r>
    </w:p>
    <w:p w:rsidR="00000000" w:rsidDel="00000000" w:rsidP="00000000" w:rsidRDefault="00000000" w:rsidRPr="00000000" w14:paraId="00000A46">
      <w:pPr>
        <w:pStyle w:val="Heading4"/>
        <w:rPr/>
      </w:pPr>
      <w:bookmarkStart w:colFirst="0" w:colLast="0" w:name="_6ihmuoerb3m4" w:id="282"/>
      <w:bookmarkEnd w:id="282"/>
      <w:r w:rsidDel="00000000" w:rsidR="00000000" w:rsidRPr="00000000">
        <w:rPr>
          <w:rtl w:val="0"/>
        </w:rPr>
        <w:t xml:space="preserve">🐓 Menu Visuals Override</w:t>
      </w:r>
    </w:p>
    <w:tbl>
      <w:tblPr>
        <w:tblStyle w:val="Table14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20"/>
        <w:gridCol w:w="7740"/>
        <w:tblGridChange w:id="0">
          <w:tblGrid>
            <w:gridCol w:w="1620"/>
            <w:gridCol w:w="7740"/>
          </w:tblGrid>
        </w:tblGridChange>
      </w:tblGrid>
      <w:tr>
        <w:trPr>
          <w:cantSplit w:val="0"/>
          <w:trHeight w:val="390" w:hRule="atLeast"/>
          <w:tblHeader w:val="0"/>
        </w:trPr>
        <w:tc>
          <w:tcPr>
            <w:tcBorders>
              <w:top w:color="4d3a00" w:space="0" w:sz="18" w:val="single"/>
              <w:left w:color="4d3a00" w:space="0" w:sz="18" w:val="single"/>
              <w:bottom w:color="4d3a00" w:space="0" w:sz="12" w:val="single"/>
              <w:right w:color="4d3a00" w:space="0" w:sz="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A47">
            <w:pPr>
              <w:jc w:val="left"/>
              <w:rPr>
                <w:sz w:val="22"/>
                <w:szCs w:val="22"/>
              </w:rPr>
            </w:pPr>
            <w:r w:rsidDel="00000000" w:rsidR="00000000" w:rsidRPr="00000000">
              <w:rPr>
                <w:sz w:val="22"/>
                <w:szCs w:val="22"/>
                <w:rtl w:val="0"/>
              </w:rPr>
              <w:t xml:space="preserve">Property name</w:t>
            </w:r>
          </w:p>
        </w:tc>
        <w:tc>
          <w:tcPr>
            <w:tcBorders>
              <w:top w:color="4d3a00" w:space="0" w:sz="18" w:val="single"/>
              <w:left w:color="4d3a00" w:space="0" w:sz="8" w:val="single"/>
              <w:bottom w:color="4d3a00" w:space="0" w:sz="12" w:val="single"/>
              <w:right w:color="4d3a00" w:space="0" w:sz="1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A48">
            <w:pPr>
              <w:jc w:val="left"/>
              <w:rPr/>
            </w:pPr>
            <w:r w:rsidDel="00000000" w:rsidR="00000000" w:rsidRPr="00000000">
              <w:rPr>
                <w:rtl w:val="0"/>
              </w:rPr>
              <w:t xml:space="preserve">menuVisualsOverride</w:t>
            </w:r>
          </w:p>
        </w:tc>
      </w:tr>
      <w:tr>
        <w:trPr>
          <w:cantSplit w:val="0"/>
          <w:trHeight w:val="360" w:hRule="atLeast"/>
          <w:tblHeader w:val="0"/>
        </w:trPr>
        <w:tc>
          <w:tcPr>
            <w:gridSpan w:val="2"/>
            <w:tcBorders>
              <w:top w:color="4d3a00" w:space="0" w:sz="12" w:val="single"/>
              <w:left w:color="4d3a00" w:space="0" w:sz="18" w:val="single"/>
              <w:bottom w:color="4d3a00" w:space="0" w:sz="8" w:val="single"/>
              <w:right w:color="4d3a00" w:space="0" w:sz="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A49">
            <w:pPr>
              <w:widowControl w:val="0"/>
              <w:spacing w:line="240" w:lineRule="auto"/>
              <w:rPr>
                <w:b w:val="1"/>
              </w:rPr>
            </w:pPr>
            <w:r w:rsidDel="00000000" w:rsidR="00000000" w:rsidRPr="00000000">
              <w:rPr>
                <w:b w:val="1"/>
                <w:rtl w:val="0"/>
              </w:rPr>
              <w:t xml:space="preserve">Explanation</w:t>
            </w:r>
          </w:p>
        </w:tc>
      </w:tr>
      <w:tr>
        <w:trPr>
          <w:cantSplit w:val="0"/>
          <w:trHeight w:val="975" w:hRule="atLeast"/>
          <w:tblHeader w:val="0"/>
        </w:trPr>
        <w:tc>
          <w:tcPr>
            <w:gridSpan w:val="2"/>
            <w:tcBorders>
              <w:top w:color="4d3a00" w:space="0" w:sz="12" w:val="single"/>
              <w:left w:color="4d3a00" w:space="0" w:sz="18" w:val="single"/>
              <w:bottom w:color="4d3a00" w:space="0" w:sz="8" w:val="single"/>
              <w:right w:color="4d3a00" w:space="0" w:sz="8" w:val="single"/>
            </w:tcBorders>
            <w:tcMar>
              <w:top w:w="100.0" w:type="dxa"/>
              <w:left w:w="100.0" w:type="dxa"/>
              <w:bottom w:w="100.0" w:type="dxa"/>
              <w:right w:w="100.0" w:type="dxa"/>
            </w:tcMar>
            <w:vAlign w:val="top"/>
          </w:tcPr>
          <w:p w:rsidR="00000000" w:rsidDel="00000000" w:rsidP="00000000" w:rsidRDefault="00000000" w:rsidRPr="00000000" w14:paraId="00000A4B">
            <w:pPr>
              <w:rPr/>
            </w:pPr>
            <w:r w:rsidDel="00000000" w:rsidR="00000000" w:rsidRPr="00000000">
              <w:rPr>
                <w:rtl w:val="0"/>
              </w:rPr>
              <w:t xml:space="preserve">This property lets a legacy modify the main menu's background, when it is the current legacy being played. You can change:</w:t>
            </w:r>
          </w:p>
          <w:p w:rsidR="00000000" w:rsidDel="00000000" w:rsidP="00000000" w:rsidRDefault="00000000" w:rsidRPr="00000000" w14:paraId="00000A4C">
            <w:pPr>
              <w:numPr>
                <w:ilvl w:val="0"/>
                <w:numId w:val="14"/>
              </w:numPr>
              <w:ind w:left="720" w:hanging="360"/>
              <w:rPr>
                <w:u w:val="none"/>
              </w:rPr>
            </w:pPr>
            <w:r w:rsidDel="00000000" w:rsidR="00000000" w:rsidRPr="00000000">
              <w:rPr>
                <w:rtl w:val="0"/>
              </w:rPr>
              <w:t xml:space="preserve">the sprites used</w:t>
            </w:r>
          </w:p>
          <w:p w:rsidR="00000000" w:rsidDel="00000000" w:rsidP="00000000" w:rsidRDefault="00000000" w:rsidRPr="00000000" w14:paraId="00000A4D">
            <w:pPr>
              <w:numPr>
                <w:ilvl w:val="0"/>
                <w:numId w:val="14"/>
              </w:numPr>
              <w:ind w:left="720" w:hanging="360"/>
              <w:rPr>
                <w:u w:val="none"/>
              </w:rPr>
            </w:pPr>
            <w:r w:rsidDel="00000000" w:rsidR="00000000" w:rsidRPr="00000000">
              <w:rPr>
                <w:rtl w:val="0"/>
              </w:rPr>
              <w:t xml:space="preserve">their position</w:t>
            </w:r>
          </w:p>
          <w:p w:rsidR="00000000" w:rsidDel="00000000" w:rsidP="00000000" w:rsidRDefault="00000000" w:rsidRPr="00000000" w14:paraId="00000A4E">
            <w:pPr>
              <w:numPr>
                <w:ilvl w:val="0"/>
                <w:numId w:val="14"/>
              </w:numPr>
              <w:ind w:left="720" w:hanging="360"/>
              <w:rPr>
                <w:u w:val="none"/>
              </w:rPr>
            </w:pPr>
            <w:r w:rsidDel="00000000" w:rsidR="00000000" w:rsidRPr="00000000">
              <w:rPr>
                <w:rtl w:val="0"/>
              </w:rPr>
              <w:t xml:space="preserve">the parent they're attached to</w:t>
            </w:r>
          </w:p>
          <w:p w:rsidR="00000000" w:rsidDel="00000000" w:rsidP="00000000" w:rsidRDefault="00000000" w:rsidRPr="00000000" w14:paraId="00000A4F">
            <w:pPr>
              <w:numPr>
                <w:ilvl w:val="0"/>
                <w:numId w:val="14"/>
              </w:numPr>
              <w:ind w:left="720" w:hanging="360"/>
              <w:rPr>
                <w:u w:val="none"/>
              </w:rPr>
            </w:pPr>
            <w:r w:rsidDel="00000000" w:rsidR="00000000" w:rsidRPr="00000000">
              <w:rPr>
                <w:rtl w:val="0"/>
              </w:rPr>
              <w:t xml:space="preserve">change some aspects of the particle emitters</w:t>
            </w:r>
          </w:p>
          <w:p w:rsidR="00000000" w:rsidDel="00000000" w:rsidP="00000000" w:rsidRDefault="00000000" w:rsidRPr="00000000" w14:paraId="00000A50">
            <w:pPr>
              <w:rPr/>
            </w:pPr>
            <w:r w:rsidDel="00000000" w:rsidR="00000000" w:rsidRPr="00000000">
              <w:rPr>
                <w:rtl w:val="0"/>
              </w:rPr>
            </w:r>
          </w:p>
          <w:p w:rsidR="00000000" w:rsidDel="00000000" w:rsidP="00000000" w:rsidRDefault="00000000" w:rsidRPr="00000000" w14:paraId="00000A51">
            <w:pPr>
              <w:rPr/>
            </w:pPr>
            <w:r w:rsidDel="00000000" w:rsidR="00000000" w:rsidRPr="00000000">
              <w:rPr>
                <w:rtl w:val="0"/>
              </w:rPr>
              <w:t xml:space="preserve">Each element is named. You cannot add new elements.</w:t>
            </w:r>
          </w:p>
          <w:p w:rsidR="00000000" w:rsidDel="00000000" w:rsidP="00000000" w:rsidRDefault="00000000" w:rsidRPr="00000000" w14:paraId="00000A52">
            <w:pPr>
              <w:rPr/>
            </w:pPr>
            <w:r w:rsidDel="00000000" w:rsidR="00000000" w:rsidRPr="00000000">
              <w:rPr>
                <w:rtl w:val="0"/>
              </w:rPr>
            </w:r>
          </w:p>
          <w:p w:rsidR="00000000" w:rsidDel="00000000" w:rsidP="00000000" w:rsidRDefault="00000000" w:rsidRPr="00000000" w14:paraId="00000A53">
            <w:pPr>
              <w:rPr/>
            </w:pPr>
            <w:r w:rsidDel="00000000" w:rsidR="00000000" w:rsidRPr="00000000">
              <w:rPr>
                <w:rtl w:val="0"/>
              </w:rPr>
              <w:t xml:space="preserve">The menuVisualsOverride is an object, with a lot of properties:</w:t>
            </w:r>
          </w:p>
          <w:tbl>
            <w:tblPr>
              <w:tblStyle w:val="Table147"/>
              <w:tblW w:w="91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75"/>
              <w:gridCol w:w="7845"/>
              <w:tblGridChange w:id="0">
                <w:tblGrid>
                  <w:gridCol w:w="1275"/>
                  <w:gridCol w:w="78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54">
                  <w:pPr>
                    <w:widowControl w:val="0"/>
                    <w:spacing w:line="240" w:lineRule="auto"/>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55">
                  <w:pPr>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56">
                  <w:pPr>
                    <w:widowControl w:val="0"/>
                    <w:spacing w:line="240" w:lineRule="auto"/>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57">
                  <w:pPr>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58">
                  <w:pPr>
                    <w:widowControl w:val="0"/>
                    <w:spacing w:line="240" w:lineRule="auto"/>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59">
                  <w:pPr>
                    <w:ind w:left="0" w:firstLine="0"/>
                    <w:rPr/>
                  </w:pPr>
                  <w:r w:rsidDel="00000000" w:rsidR="00000000" w:rsidRPr="00000000">
                    <w:rPr>
                      <w:rtl w:val="0"/>
                    </w:rPr>
                  </w:r>
                </w:p>
              </w:tc>
            </w:tr>
          </w:tbl>
          <w:p w:rsidR="00000000" w:rsidDel="00000000" w:rsidP="00000000" w:rsidRDefault="00000000" w:rsidRPr="00000000" w14:paraId="00000A5A">
            <w:pPr>
              <w:rPr/>
            </w:pPr>
            <w:r w:rsidDel="00000000" w:rsidR="00000000" w:rsidRPr="00000000">
              <w:rPr>
                <w:rtl w:val="0"/>
              </w:rPr>
            </w:r>
          </w:p>
          <w:p w:rsidR="00000000" w:rsidDel="00000000" w:rsidP="00000000" w:rsidRDefault="00000000" w:rsidRPr="00000000" w14:paraId="00000A5B">
            <w:pPr>
              <w:rPr/>
            </w:pPr>
            <w:r w:rsidDel="00000000" w:rsidR="00000000" w:rsidRPr="00000000">
              <w:rPr>
                <w:rtl w:val="0"/>
              </w:rPr>
              <w:t xml:space="preserve">To change the sprites: [TODO]</w:t>
            </w:r>
          </w:p>
        </w:tc>
      </w:tr>
      <w:tr>
        <w:trPr>
          <w:cantSplit w:val="0"/>
          <w:tblHeader w:val="0"/>
        </w:trPr>
        <w:tc>
          <w:tcPr>
            <w:tcBorders>
              <w:top w:color="4d3a00" w:space="0" w:sz="8" w:val="single"/>
              <w:left w:color="4d3a00" w:space="0" w:sz="18" w:val="single"/>
              <w:bottom w:color="4d3a00" w:space="0" w:sz="12" w:val="single"/>
              <w:right w:color="4d3a00" w:space="0" w:sz="8" w:val="single"/>
            </w:tcBorders>
            <w:shd w:fill="fff7e1" w:val="clear"/>
            <w:tcMar>
              <w:top w:w="100.0" w:type="dxa"/>
              <w:left w:w="100.0" w:type="dxa"/>
              <w:bottom w:w="100.0" w:type="dxa"/>
              <w:right w:w="100.0" w:type="dxa"/>
            </w:tcMar>
            <w:vAlign w:val="top"/>
          </w:tcPr>
          <w:p w:rsidR="00000000" w:rsidDel="00000000" w:rsidP="00000000" w:rsidRDefault="00000000" w:rsidRPr="00000000" w14:paraId="00000A5D">
            <w:pPr>
              <w:widowControl w:val="0"/>
              <w:spacing w:line="240" w:lineRule="auto"/>
              <w:rPr/>
            </w:pPr>
            <w:r w:rsidDel="00000000" w:rsidR="00000000" w:rsidRPr="00000000">
              <w:rPr>
                <w:rtl w:val="0"/>
              </w:rPr>
              <w:t xml:space="preserve">Default value</w:t>
            </w:r>
          </w:p>
        </w:tc>
        <w:tc>
          <w:tcPr>
            <w:tcBorders>
              <w:top w:color="4d3a00" w:space="0" w:sz="8" w:val="single"/>
              <w:left w:color="4d3a00" w:space="0" w:sz="8" w:val="single"/>
              <w:bottom w:color="4d3a00" w:space="0" w:sz="12" w:val="single"/>
              <w:right w:color="4d3a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A5E">
            <w:pPr>
              <w:widowControl w:val="0"/>
              <w:spacing w:line="240" w:lineRule="auto"/>
              <w:rPr/>
            </w:pPr>
            <w:r w:rsidDel="00000000" w:rsidR="00000000" w:rsidRPr="00000000">
              <w:rPr>
                <w:rtl w:val="0"/>
              </w:rPr>
              <w:t xml:space="preserve">{} (no changes to the visuals)</w:t>
            </w:r>
          </w:p>
        </w:tc>
      </w:tr>
      <w:tr>
        <w:trPr>
          <w:cantSplit w:val="0"/>
          <w:trHeight w:val="440" w:hRule="atLeast"/>
          <w:tblHeader w:val="0"/>
        </w:trPr>
        <w:tc>
          <w:tcPr>
            <w:gridSpan w:val="2"/>
            <w:tcBorders>
              <w:top w:color="4d3a00" w:space="0" w:sz="12" w:val="single"/>
              <w:left w:color="4d3a00" w:space="0" w:sz="18" w:val="single"/>
              <w:bottom w:color="4d3a00" w:space="0" w:sz="12" w:val="single"/>
              <w:right w:color="741b47" w:space="0" w:sz="1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A5F">
            <w:pPr>
              <w:widowControl w:val="0"/>
              <w:spacing w:line="240" w:lineRule="auto"/>
              <w:jc w:val="left"/>
              <w:rPr>
                <w:b w:val="1"/>
              </w:rPr>
            </w:pPr>
            <w:r w:rsidDel="00000000" w:rsidR="00000000" w:rsidRPr="00000000">
              <w:rPr>
                <w:b w:val="1"/>
                <w:rtl w:val="0"/>
              </w:rPr>
              <w:t xml:space="preserve">Examples</w:t>
            </w:r>
          </w:p>
        </w:tc>
      </w:tr>
      <w:tr>
        <w:trPr>
          <w:cantSplit w:val="0"/>
          <w:trHeight w:val="440" w:hRule="atLeast"/>
          <w:tblHeader w:val="0"/>
        </w:trPr>
        <w:tc>
          <w:tcPr>
            <w:tcBorders>
              <w:top w:color="4d3a00" w:space="0" w:sz="12" w:val="single"/>
              <w:left w:color="4d3a00" w:space="0" w:sz="18" w:val="single"/>
              <w:bottom w:color="4d3a00" w:space="0" w:sz="18" w:val="single"/>
              <w:right w:color="4d3a00" w:space="0" w:sz="18" w:val="single"/>
            </w:tcBorders>
            <w:shd w:fill="fff7e1" w:val="clear"/>
            <w:tcMar>
              <w:top w:w="100.0" w:type="dxa"/>
              <w:left w:w="100.0" w:type="dxa"/>
              <w:bottom w:w="100.0" w:type="dxa"/>
              <w:right w:w="100.0" w:type="dxa"/>
            </w:tcMar>
            <w:vAlign w:val="top"/>
          </w:tcPr>
          <w:p w:rsidR="00000000" w:rsidDel="00000000" w:rsidP="00000000" w:rsidRDefault="00000000" w:rsidRPr="00000000" w14:paraId="00000A61">
            <w:pPr>
              <w:widowControl w:val="0"/>
              <w:spacing w:line="240" w:lineRule="auto"/>
              <w:jc w:val="left"/>
              <w:rPr/>
            </w:pPr>
            <w:r w:rsidDel="00000000" w:rsidR="00000000" w:rsidRPr="00000000">
              <w:rPr>
                <w:rtl w:val="0"/>
              </w:rPr>
              <w:t xml:space="preserve">Simple use of the property</w:t>
            </w:r>
          </w:p>
        </w:tc>
        <w:tc>
          <w:tcPr>
            <w:tcBorders>
              <w:top w:color="4d3a00" w:space="0" w:sz="12" w:val="single"/>
              <w:left w:color="4d3a00" w:space="0" w:sz="18" w:val="single"/>
              <w:bottom w:color="4d3a00" w:space="0" w:sz="18" w:val="single"/>
              <w:right w:color="4d3a00" w:space="0" w:sz="18" w:val="single"/>
            </w:tcBorders>
            <w:shd w:fill="1e1e1e" w:val="clear"/>
            <w:tcMar>
              <w:top w:w="100.0" w:type="dxa"/>
              <w:left w:w="100.0" w:type="dxa"/>
              <w:bottom w:w="100.0" w:type="dxa"/>
              <w:right w:w="100.0" w:type="dxa"/>
            </w:tcMar>
            <w:vAlign w:val="top"/>
          </w:tcPr>
          <w:p w:rsidR="00000000" w:rsidDel="00000000" w:rsidP="00000000" w:rsidRDefault="00000000" w:rsidRPr="00000000" w14:paraId="00000A62">
            <w:pPr>
              <w:widowControl w:val="0"/>
              <w:shd w:fill="1e1e1e" w:val="clear"/>
              <w:spacing w:line="325.71428571428567" w:lineRule="auto"/>
              <w:jc w:val="left"/>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A63">
            <w:pPr>
              <w:widowControl w:val="0"/>
              <w:shd w:fill="1e1e1e" w:val="clear"/>
              <w:spacing w:line="325.71428571428567" w:lineRule="auto"/>
              <w:jc w:val="left"/>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"menuVisualsOverride"</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A64">
            <w:pPr>
              <w:widowControl w:val="0"/>
              <w:shd w:fill="1e1e1e" w:val="clear"/>
              <w:spacing w:line="325.71428571428567" w:lineRule="auto"/>
              <w:jc w:val="left"/>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"mmBackgroundPeoplePosition"</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A65">
            <w:pPr>
              <w:widowControl w:val="0"/>
              <w:shd w:fill="1e1e1e" w:val="clear"/>
              <w:spacing w:line="325.71428571428567" w:lineRule="auto"/>
              <w:jc w:val="left"/>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5</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A66">
            <w:pPr>
              <w:widowControl w:val="0"/>
              <w:shd w:fill="1e1e1e" w:val="clear"/>
              <w:spacing w:line="325.71428571428567" w:lineRule="auto"/>
              <w:jc w:val="left"/>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p>
          <w:p w:rsidR="00000000" w:rsidDel="00000000" w:rsidP="00000000" w:rsidRDefault="00000000" w:rsidRPr="00000000" w14:paraId="00000A67">
            <w:pPr>
              <w:widowControl w:val="0"/>
              <w:shd w:fill="1e1e1e" w:val="clear"/>
              <w:spacing w:line="325.71428571428567" w:lineRule="auto"/>
              <w:jc w:val="left"/>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A68">
            <w:pPr>
              <w:widowControl w:val="0"/>
              <w:shd w:fill="1e1e1e" w:val="clear"/>
              <w:spacing w:line="325.71428571428567" w:lineRule="auto"/>
              <w:jc w:val="left"/>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"mmBackgroundCharacterPosition"</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A69">
            <w:pPr>
              <w:widowControl w:val="0"/>
              <w:shd w:fill="1e1e1e" w:val="clear"/>
              <w:spacing w:line="325.71428571428567" w:lineRule="auto"/>
              <w:jc w:val="left"/>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60</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A6A">
            <w:pPr>
              <w:widowControl w:val="0"/>
              <w:shd w:fill="1e1e1e" w:val="clear"/>
              <w:spacing w:line="325.71428571428567" w:lineRule="auto"/>
              <w:jc w:val="left"/>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-47</w:t>
            </w:r>
          </w:p>
          <w:p w:rsidR="00000000" w:rsidDel="00000000" w:rsidP="00000000" w:rsidRDefault="00000000" w:rsidRPr="00000000" w14:paraId="00000A6B">
            <w:pPr>
              <w:widowControl w:val="0"/>
              <w:shd w:fill="1e1e1e" w:val="clear"/>
              <w:spacing w:line="325.71428571428567" w:lineRule="auto"/>
              <w:jc w:val="left"/>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A6C">
            <w:pPr>
              <w:widowControl w:val="0"/>
              <w:shd w:fill="1e1e1e" w:val="clear"/>
              <w:spacing w:line="325.71428571428567" w:lineRule="auto"/>
              <w:jc w:val="left"/>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"mmBackgroundEyeFlareRotationMinMax"</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A6D">
            <w:pPr>
              <w:widowControl w:val="0"/>
              <w:shd w:fill="1e1e1e" w:val="clear"/>
              <w:spacing w:line="325.71428571428567" w:lineRule="auto"/>
              <w:jc w:val="left"/>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A6E">
            <w:pPr>
              <w:widowControl w:val="0"/>
              <w:shd w:fill="1e1e1e" w:val="clear"/>
              <w:spacing w:line="325.71428571428567" w:lineRule="auto"/>
              <w:jc w:val="left"/>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p>
          <w:p w:rsidR="00000000" w:rsidDel="00000000" w:rsidP="00000000" w:rsidRDefault="00000000" w:rsidRPr="00000000" w14:paraId="00000A6F">
            <w:pPr>
              <w:widowControl w:val="0"/>
              <w:shd w:fill="1e1e1e" w:val="clear"/>
              <w:spacing w:line="325.71428571428567" w:lineRule="auto"/>
              <w:jc w:val="left"/>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A70">
            <w:pPr>
              <w:widowControl w:val="0"/>
              <w:shd w:fill="1e1e1e" w:val="clear"/>
              <w:spacing w:line="325.71428571428567" w:lineRule="auto"/>
              <w:jc w:val="left"/>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"mmBackgroundEyeFlareParent"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"SkyHolder"</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A71">
            <w:pPr>
              <w:widowControl w:val="0"/>
              <w:shd w:fill="1e1e1e" w:val="clear"/>
              <w:spacing w:line="325.71428571428567" w:lineRule="auto"/>
              <w:jc w:val="left"/>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"mmBackgroundEyeFlareColor"</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A72">
            <w:pPr>
              <w:widowControl w:val="0"/>
              <w:shd w:fill="1e1e1e" w:val="clear"/>
              <w:spacing w:line="325.71428571428567" w:lineRule="auto"/>
              <w:jc w:val="left"/>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1.000</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A73">
            <w:pPr>
              <w:widowControl w:val="0"/>
              <w:shd w:fill="1e1e1e" w:val="clear"/>
              <w:spacing w:line="325.71428571428567" w:lineRule="auto"/>
              <w:jc w:val="left"/>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1.000</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A74">
            <w:pPr>
              <w:widowControl w:val="0"/>
              <w:shd w:fill="1e1e1e" w:val="clear"/>
              <w:spacing w:line="325.71428571428567" w:lineRule="auto"/>
              <w:jc w:val="left"/>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0.500</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A75">
            <w:pPr>
              <w:widowControl w:val="0"/>
              <w:shd w:fill="1e1e1e" w:val="clear"/>
              <w:spacing w:line="325.71428571428567" w:lineRule="auto"/>
              <w:jc w:val="left"/>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1.000</w:t>
            </w:r>
          </w:p>
          <w:p w:rsidR="00000000" w:rsidDel="00000000" w:rsidP="00000000" w:rsidRDefault="00000000" w:rsidRPr="00000000" w14:paraId="00000A76">
            <w:pPr>
              <w:widowControl w:val="0"/>
              <w:shd w:fill="1e1e1e" w:val="clear"/>
              <w:spacing w:line="325.71428571428567" w:lineRule="auto"/>
              <w:jc w:val="left"/>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A77">
            <w:pPr>
              <w:widowControl w:val="0"/>
              <w:shd w:fill="1e1e1e" w:val="clear"/>
              <w:spacing w:line="325.71428571428567" w:lineRule="auto"/>
              <w:jc w:val="left"/>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"mmBackgroundEyeFlarePosition"</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A78">
            <w:pPr>
              <w:widowControl w:val="0"/>
              <w:shd w:fill="1e1e1e" w:val="clear"/>
              <w:spacing w:line="325.71428571428567" w:lineRule="auto"/>
              <w:jc w:val="left"/>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-79</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A79">
            <w:pPr>
              <w:widowControl w:val="0"/>
              <w:shd w:fill="1e1e1e" w:val="clear"/>
              <w:spacing w:line="325.71428571428567" w:lineRule="auto"/>
              <w:jc w:val="left"/>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-27.6</w:t>
            </w:r>
          </w:p>
          <w:p w:rsidR="00000000" w:rsidDel="00000000" w:rsidP="00000000" w:rsidRDefault="00000000" w:rsidRPr="00000000" w14:paraId="00000A7A">
            <w:pPr>
              <w:widowControl w:val="0"/>
              <w:shd w:fill="1e1e1e" w:val="clear"/>
              <w:spacing w:line="325.71428571428567" w:lineRule="auto"/>
              <w:jc w:val="left"/>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A7B">
            <w:pPr>
              <w:widowControl w:val="0"/>
              <w:shd w:fill="1e1e1e" w:val="clear"/>
              <w:spacing w:line="325.71428571428567" w:lineRule="auto"/>
              <w:jc w:val="left"/>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"mmBackgroundEyeEffectPosition"</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A7C">
            <w:pPr>
              <w:widowControl w:val="0"/>
              <w:shd w:fill="1e1e1e" w:val="clear"/>
              <w:spacing w:line="325.71428571428567" w:lineRule="auto"/>
              <w:jc w:val="left"/>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600</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A7D">
            <w:pPr>
              <w:widowControl w:val="0"/>
              <w:shd w:fill="1e1e1e" w:val="clear"/>
              <w:spacing w:line="325.71428571428567" w:lineRule="auto"/>
              <w:jc w:val="left"/>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-27.6</w:t>
            </w:r>
          </w:p>
          <w:p w:rsidR="00000000" w:rsidDel="00000000" w:rsidP="00000000" w:rsidRDefault="00000000" w:rsidRPr="00000000" w14:paraId="00000A7E">
            <w:pPr>
              <w:widowControl w:val="0"/>
              <w:shd w:fill="1e1e1e" w:val="clear"/>
              <w:spacing w:line="325.71428571428567" w:lineRule="auto"/>
              <w:jc w:val="left"/>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A7F">
            <w:pPr>
              <w:widowControl w:val="0"/>
              <w:shd w:fill="1e1e1e" w:val="clear"/>
              <w:spacing w:line="325.71428571428567" w:lineRule="auto"/>
              <w:jc w:val="left"/>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"mmBackgroundEyeGlowParent"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"Iris"</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A80">
            <w:pPr>
              <w:widowControl w:val="0"/>
              <w:shd w:fill="1e1e1e" w:val="clear"/>
              <w:spacing w:line="325.71428571428567" w:lineRule="auto"/>
              <w:jc w:val="left"/>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"mmBackgroundEyeGlowPosition"</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A81">
            <w:pPr>
              <w:widowControl w:val="0"/>
              <w:shd w:fill="1e1e1e" w:val="clear"/>
              <w:spacing w:line="325.71428571428567" w:lineRule="auto"/>
              <w:jc w:val="left"/>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36</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A82">
            <w:pPr>
              <w:widowControl w:val="0"/>
              <w:shd w:fill="1e1e1e" w:val="clear"/>
              <w:spacing w:line="325.71428571428567" w:lineRule="auto"/>
              <w:jc w:val="left"/>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-32</w:t>
            </w:r>
          </w:p>
          <w:p w:rsidR="00000000" w:rsidDel="00000000" w:rsidP="00000000" w:rsidRDefault="00000000" w:rsidRPr="00000000" w14:paraId="00000A83">
            <w:pPr>
              <w:widowControl w:val="0"/>
              <w:shd w:fill="1e1e1e" w:val="clear"/>
              <w:spacing w:line="325.71428571428567" w:lineRule="auto"/>
              <w:jc w:val="left"/>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A84">
            <w:pPr>
              <w:widowControl w:val="0"/>
              <w:shd w:fill="1e1e1e" w:val="clear"/>
              <w:spacing w:line="325.71428571428567" w:lineRule="auto"/>
              <w:jc w:val="left"/>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"mmBackgroundEyeGlowColor"</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A85">
            <w:pPr>
              <w:widowControl w:val="0"/>
              <w:shd w:fill="1e1e1e" w:val="clear"/>
              <w:spacing w:line="325.71428571428567" w:lineRule="auto"/>
              <w:jc w:val="left"/>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1.000</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A86">
            <w:pPr>
              <w:widowControl w:val="0"/>
              <w:shd w:fill="1e1e1e" w:val="clear"/>
              <w:spacing w:line="325.71428571428567" w:lineRule="auto"/>
              <w:jc w:val="left"/>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0.600</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A87">
            <w:pPr>
              <w:widowControl w:val="0"/>
              <w:shd w:fill="1e1e1e" w:val="clear"/>
              <w:spacing w:line="325.71428571428567" w:lineRule="auto"/>
              <w:jc w:val="left"/>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0.100</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A88">
            <w:pPr>
              <w:widowControl w:val="0"/>
              <w:shd w:fill="1e1e1e" w:val="clear"/>
              <w:spacing w:line="325.71428571428567" w:lineRule="auto"/>
              <w:jc w:val="left"/>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0.700</w:t>
            </w:r>
          </w:p>
          <w:p w:rsidR="00000000" w:rsidDel="00000000" w:rsidP="00000000" w:rsidRDefault="00000000" w:rsidRPr="00000000" w14:paraId="00000A89">
            <w:pPr>
              <w:widowControl w:val="0"/>
              <w:shd w:fill="1e1e1e" w:val="clear"/>
              <w:spacing w:line="325.71428571428567" w:lineRule="auto"/>
              <w:jc w:val="left"/>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A8A">
            <w:pPr>
              <w:widowControl w:val="0"/>
              <w:shd w:fill="1e1e1e" w:val="clear"/>
              <w:spacing w:line="325.71428571428567" w:lineRule="auto"/>
              <w:jc w:val="left"/>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"mmBackgroundFloatingGlyphs2Parent"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"Iris"</w:t>
            </w:r>
          </w:p>
          <w:p w:rsidR="00000000" w:rsidDel="00000000" w:rsidP="00000000" w:rsidRDefault="00000000" w:rsidRPr="00000000" w14:paraId="00000A8B">
            <w:pPr>
              <w:widowControl w:val="0"/>
              <w:shd w:fill="1e1e1e" w:val="clear"/>
              <w:spacing w:line="325.71428571428567" w:lineRule="auto"/>
              <w:jc w:val="left"/>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A8C">
            <w:pPr>
              <w:widowControl w:val="0"/>
              <w:shd w:fill="1e1e1e" w:val="clear"/>
              <w:spacing w:line="325.71428571428567" w:lineRule="auto"/>
              <w:jc w:val="left"/>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A8D">
            <w:pPr>
              <w:widowControl w:val="0"/>
              <w:spacing w:line="240" w:lineRule="auto"/>
              <w:jc w:val="left"/>
              <w:rPr/>
            </w:pPr>
            <w:r w:rsidDel="00000000" w:rsidR="00000000" w:rsidRPr="00000000">
              <w:rPr>
                <w:rtl w:val="0"/>
              </w:rPr>
            </w:r>
          </w:p>
        </w:tc>
      </w:tr>
    </w:tbl>
    <w:p w:rsidR="00000000" w:rsidDel="00000000" w:rsidP="00000000" w:rsidRDefault="00000000" w:rsidRPr="00000000" w14:paraId="00000A8E">
      <w:pPr>
        <w:rPr/>
      </w:pPr>
      <w:r w:rsidDel="00000000" w:rsidR="00000000" w:rsidRPr="00000000">
        <w:rPr>
          <w:rtl w:val="0"/>
        </w:rPr>
      </w:r>
    </w:p>
    <w:p w:rsidR="00000000" w:rsidDel="00000000" w:rsidP="00000000" w:rsidRDefault="00000000" w:rsidRPr="00000000" w14:paraId="00000A8F">
      <w:pPr>
        <w:pStyle w:val="Heading3"/>
        <w:pageBreakBefore w:val="0"/>
        <w:rPr/>
      </w:pPr>
      <w:bookmarkStart w:colFirst="0" w:colLast="0" w:name="_jfz6mykrltz" w:id="283"/>
      <w:bookmarkEnd w:id="283"/>
      <w:r w:rsidDel="00000000" w:rsidR="00000000" w:rsidRPr="00000000">
        <w:rPr>
          <w:rtl w:val="0"/>
        </w:rPr>
        <w:t xml:space="preserve">Examples</w:t>
      </w:r>
    </w:p>
    <w:p w:rsidR="00000000" w:rsidDel="00000000" w:rsidP="00000000" w:rsidRDefault="00000000" w:rsidRPr="00000000" w14:paraId="00000A90">
      <w:pPr>
        <w:pageBreakBefore w:val="0"/>
        <w:rPr/>
      </w:pPr>
      <w:r w:rsidDel="00000000" w:rsidR="00000000" w:rsidRPr="00000000">
        <w:rPr/>
        <w:drawing>
          <wp:inline distB="114300" distT="114300" distL="114300" distR="114300">
            <wp:extent cx="5943600" cy="2679700"/>
            <wp:effectExtent b="12700" l="12700" r="12700" t="12700"/>
            <wp:docPr descr="{&#10;   &quot;id&quot;: &quot;brightyoungthing&quot;,&#10;   &quot;label&quot;: &quot;The Bright Young Thing&quot;,&#10;   &quot;description&quot;: &quot;Endowed from birth with wealth and talent. A life of ease, comfort and delight stretches ahead like an amber carpet.&quot;,&#10;   &quot;startdescription&quot;: &quot;I missed the dawn. I generally do. There'll be plenty more.&quot;,&#10;   &quot;effects&quot;: {&#10;    &quot;legacybytjob&quot;: 1,&#10;    &quot;health&quot;: 1&#10;   },&#10;   &quot;image&quot;: &quot;byt&quot;,&#10;   &quot;fromending&quot;: &quot;deathofthebody&quot;,&#10;   &quot;availableWithoutEndingMatch&quot;: true,&#10;   &quot;startingverbid&quot;: &quot;work&quot;&#10;  }" id="125" name="image91.png"/>
            <a:graphic>
              <a:graphicData uri="http://schemas.openxmlformats.org/drawingml/2006/picture">
                <pic:pic>
                  <pic:nvPicPr>
                    <pic:cNvPr descr="{&#10;   &quot;id&quot;: &quot;brightyoungthing&quot;,&#10;   &quot;label&quot;: &quot;The Bright Young Thing&quot;,&#10;   &quot;description&quot;: &quot;Endowed from birth with wealth and talent. A life of ease, comfort and delight stretches ahead like an amber carpet.&quot;,&#10;   &quot;startdescription&quot;: &quot;I missed the dawn. I generally do. There'll be plenty more.&quot;,&#10;   &quot;effects&quot;: {&#10;    &quot;legacybytjob&quot;: 1,&#10;    &quot;health&quot;: 1&#10;   },&#10;   &quot;image&quot;: &quot;byt&quot;,&#10;   &quot;fromending&quot;: &quot;deathofthebody&quot;,&#10;   &quot;availableWithoutEndingMatch&quot;: true,&#10;   &quot;startingverbid&quot;: &quot;work&quot;&#10;  }" id="0" name="image91.png"/>
                    <pic:cNvPicPr preferRelativeResize="0"/>
                  </pic:nvPicPr>
                  <pic:blipFill>
                    <a:blip r:embed="rId110"/>
                    <a:srcRect b="0" l="0" r="0" t="0"/>
                    <a:stretch>
                      <a:fillRect/>
                    </a:stretch>
                  </pic:blipFill>
                  <pic:spPr>
                    <a:xfrm>
                      <a:off x="0" y="0"/>
                      <a:ext cx="5943600" cy="26797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A91">
      <w:pPr>
        <w:pStyle w:val="Heading2"/>
        <w:pageBreakBefore w:val="0"/>
        <w:rPr>
          <w:rFonts w:ascii="Philosopher" w:cs="Philosopher" w:eastAsia="Philosopher" w:hAnsi="Philosopher"/>
        </w:rPr>
      </w:pPr>
      <w:bookmarkStart w:colFirst="0" w:colLast="0" w:name="_lht1ah8xhxae" w:id="260"/>
      <w:bookmarkEnd w:id="260"/>
      <w:r w:rsidDel="00000000" w:rsidR="00000000" w:rsidRPr="00000000">
        <w:br w:type="page"/>
      </w:r>
      <w:r w:rsidDel="00000000" w:rsidR="00000000" w:rsidRPr="00000000">
        <w:rPr>
          <w:rtl w:val="0"/>
        </w:rPr>
      </w:r>
    </w:p>
    <w:p w:rsidR="00000000" w:rsidDel="00000000" w:rsidP="00000000" w:rsidRDefault="00000000" w:rsidRPr="00000000" w14:paraId="00000A92">
      <w:pPr>
        <w:pStyle w:val="Heading2"/>
        <w:pageBreakBefore w:val="0"/>
        <w:rPr>
          <w:rFonts w:ascii="Philosopher" w:cs="Philosopher" w:eastAsia="Philosopher" w:hAnsi="Philosopher"/>
        </w:rPr>
      </w:pPr>
      <w:bookmarkStart w:colFirst="0" w:colLast="0" w:name="_58egquccbnvr" w:id="284"/>
      <w:bookmarkEnd w:id="284"/>
      <w:r w:rsidDel="00000000" w:rsidR="00000000" w:rsidRPr="00000000">
        <w:rPr>
          <w:rFonts w:ascii="Philosopher" w:cs="Philosopher" w:eastAsia="Philosopher" w:hAnsi="Philosopher"/>
          <w:rtl w:val="0"/>
        </w:rPr>
        <w:t xml:space="preserve">Endings</w:t>
      </w:r>
    </w:p>
    <w:p w:rsidR="00000000" w:rsidDel="00000000" w:rsidP="00000000" w:rsidRDefault="00000000" w:rsidRPr="00000000" w14:paraId="00000A93">
      <w:pPr>
        <w:pStyle w:val="Heading3"/>
        <w:pageBreakBefore w:val="0"/>
        <w:rPr/>
      </w:pPr>
      <w:bookmarkStart w:colFirst="0" w:colLast="0" w:name="_79f3paqyhafx" w:id="285"/>
      <w:bookmarkEnd w:id="285"/>
      <w:r w:rsidDel="00000000" w:rsidR="00000000" w:rsidRPr="00000000">
        <w:rPr>
          <w:rtl w:val="0"/>
        </w:rPr>
        <w:t xml:space="preserve">Description</w:t>
      </w:r>
      <w:r w:rsidDel="00000000" w:rsidR="00000000" w:rsidRPr="00000000">
        <w:drawing>
          <wp:anchor allowOverlap="1" behindDoc="0" distB="114300" distT="114300" distL="114300" distR="114300" hidden="0" layoutInCell="1" locked="0" relativeHeight="0" simplePos="0">
            <wp:simplePos x="0" y="0"/>
            <wp:positionH relativeFrom="column">
              <wp:posOffset>1632044</wp:posOffset>
            </wp:positionH>
            <wp:positionV relativeFrom="paragraph">
              <wp:posOffset>142875</wp:posOffset>
            </wp:positionV>
            <wp:extent cx="4292506" cy="2119313"/>
            <wp:effectExtent b="12700" l="12700" r="12700" t="12700"/>
            <wp:wrapSquare wrapText="bothSides" distB="114300" distT="114300" distL="114300" distR="114300"/>
            <wp:docPr id="34" name="image34.png"/>
            <a:graphic>
              <a:graphicData uri="http://schemas.openxmlformats.org/drawingml/2006/picture">
                <pic:pic>
                  <pic:nvPicPr>
                    <pic:cNvPr id="0" name="image34.png"/>
                    <pic:cNvPicPr preferRelativeResize="0"/>
                  </pic:nvPicPr>
                  <pic:blipFill>
                    <a:blip r:embed="rId111"/>
                    <a:srcRect b="0" l="0" r="0" t="0"/>
                    <a:stretch>
                      <a:fillRect/>
                    </a:stretch>
                  </pic:blipFill>
                  <pic:spPr>
                    <a:xfrm>
                      <a:off x="0" y="0"/>
                      <a:ext cx="4292506" cy="2119313"/>
                    </a:xfrm>
                    <a:prstGeom prst="rect"/>
                    <a:ln w="12700">
                      <a:solidFill>
                        <a:srgbClr val="000000"/>
                      </a:solidFill>
                      <a:prstDash val="solid"/>
                    </a:ln>
                  </pic:spPr>
                </pic:pic>
              </a:graphicData>
            </a:graphic>
          </wp:anchor>
        </w:drawing>
      </w:r>
    </w:p>
    <w:p w:rsidR="00000000" w:rsidDel="00000000" w:rsidP="00000000" w:rsidRDefault="00000000" w:rsidRPr="00000000" w14:paraId="00000A94">
      <w:pPr>
        <w:pageBreakBefore w:val="0"/>
        <w:rPr/>
      </w:pPr>
      <w:r w:rsidDel="00000000" w:rsidR="00000000" w:rsidRPr="00000000">
        <w:rPr>
          <w:rtl w:val="0"/>
        </w:rPr>
        <w:t xml:space="preserve">Endings are, obviously, the endings to our stories. They tell us what became of us.</w:t>
      </w:r>
    </w:p>
    <w:p w:rsidR="00000000" w:rsidDel="00000000" w:rsidP="00000000" w:rsidRDefault="00000000" w:rsidRPr="00000000" w14:paraId="00000A95">
      <w:pPr>
        <w:pageBreakBefore w:val="0"/>
        <w:rPr/>
      </w:pPr>
      <w:r w:rsidDel="00000000" w:rsidR="00000000" w:rsidRPr="00000000">
        <w:rPr>
          <w:rtl w:val="0"/>
        </w:rPr>
      </w:r>
    </w:p>
    <w:p w:rsidR="00000000" w:rsidDel="00000000" w:rsidP="00000000" w:rsidRDefault="00000000" w:rsidRPr="00000000" w14:paraId="00000A96">
      <w:pPr>
        <w:pageBreakBefore w:val="0"/>
        <w:rPr/>
      </w:pPr>
      <w:r w:rsidDel="00000000" w:rsidR="00000000" w:rsidRPr="00000000">
        <w:rPr>
          <w:rtl w:val="0"/>
        </w:rPr>
      </w:r>
    </w:p>
    <w:p w:rsidR="00000000" w:rsidDel="00000000" w:rsidP="00000000" w:rsidRDefault="00000000" w:rsidRPr="00000000" w14:paraId="00000A97">
      <w:pPr>
        <w:pageBreakBefore w:val="0"/>
        <w:rPr/>
      </w:pPr>
      <w:r w:rsidDel="00000000" w:rsidR="00000000" w:rsidRPr="00000000">
        <w:rPr>
          <w:rtl w:val="0"/>
        </w:rPr>
      </w:r>
    </w:p>
    <w:p w:rsidR="00000000" w:rsidDel="00000000" w:rsidP="00000000" w:rsidRDefault="00000000" w:rsidRPr="00000000" w14:paraId="00000A98">
      <w:pPr>
        <w:pageBreakBefore w:val="0"/>
        <w:rPr/>
      </w:pPr>
      <w:r w:rsidDel="00000000" w:rsidR="00000000" w:rsidRPr="00000000">
        <w:rPr>
          <w:rtl w:val="0"/>
        </w:rPr>
      </w:r>
    </w:p>
    <w:p w:rsidR="00000000" w:rsidDel="00000000" w:rsidP="00000000" w:rsidRDefault="00000000" w:rsidRPr="00000000" w14:paraId="00000A99">
      <w:pPr>
        <w:pageBreakBefore w:val="0"/>
        <w:rPr/>
      </w:pPr>
      <w:r w:rsidDel="00000000" w:rsidR="00000000" w:rsidRPr="00000000">
        <w:rPr>
          <w:rtl w:val="0"/>
        </w:rPr>
      </w:r>
    </w:p>
    <w:p w:rsidR="00000000" w:rsidDel="00000000" w:rsidP="00000000" w:rsidRDefault="00000000" w:rsidRPr="00000000" w14:paraId="00000A9A">
      <w:pPr>
        <w:pStyle w:val="Heading3"/>
        <w:pageBreakBefore w:val="0"/>
        <w:rPr/>
      </w:pPr>
      <w:bookmarkStart w:colFirst="0" w:colLast="0" w:name="_877brdr76efg" w:id="286"/>
      <w:bookmarkEnd w:id="286"/>
      <w:r w:rsidDel="00000000" w:rsidR="00000000" w:rsidRPr="00000000">
        <w:rPr>
          <w:rtl w:val="0"/>
        </w:rPr>
        <w:t xml:space="preserve">Properties of Endings</w:t>
      </w:r>
    </w:p>
    <w:p w:rsidR="00000000" w:rsidDel="00000000" w:rsidP="00000000" w:rsidRDefault="00000000" w:rsidRPr="00000000" w14:paraId="00000A9B">
      <w:pPr>
        <w:pStyle w:val="Heading4"/>
        <w:rPr/>
      </w:pPr>
      <w:bookmarkStart w:colFirst="0" w:colLast="0" w:name="_41052ivdeo8e" w:id="287"/>
      <w:bookmarkEnd w:id="287"/>
      <w:r w:rsidDel="00000000" w:rsidR="00000000" w:rsidRPr="00000000">
        <w:rPr>
          <w:rtl w:val="0"/>
        </w:rPr>
        <w:t xml:space="preserve">Ending ID</w:t>
      </w:r>
    </w:p>
    <w:tbl>
      <w:tblPr>
        <w:tblStyle w:val="Table14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20"/>
        <w:gridCol w:w="7740"/>
        <w:tblGridChange w:id="0">
          <w:tblGrid>
            <w:gridCol w:w="1620"/>
            <w:gridCol w:w="7740"/>
          </w:tblGrid>
        </w:tblGridChange>
      </w:tblGrid>
      <w:tr>
        <w:trPr>
          <w:cantSplit w:val="0"/>
          <w:trHeight w:val="75" w:hRule="atLeast"/>
          <w:tblHeader w:val="0"/>
        </w:trPr>
        <w:tc>
          <w:tcPr>
            <w:tcBorders>
              <w:top w:color="4d3a00" w:space="0" w:sz="18" w:val="single"/>
              <w:left w:color="4d3a00" w:space="0" w:sz="18" w:val="single"/>
              <w:bottom w:color="4d3a00" w:space="0" w:sz="12" w:val="single"/>
              <w:right w:color="4d3a00" w:space="0" w:sz="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A9C">
            <w:pPr>
              <w:jc w:val="left"/>
              <w:rPr>
                <w:sz w:val="22"/>
                <w:szCs w:val="22"/>
              </w:rPr>
            </w:pPr>
            <w:r w:rsidDel="00000000" w:rsidR="00000000" w:rsidRPr="00000000">
              <w:rPr>
                <w:sz w:val="22"/>
                <w:szCs w:val="22"/>
                <w:rtl w:val="0"/>
              </w:rPr>
              <w:t xml:space="preserve">Property name</w:t>
            </w:r>
          </w:p>
        </w:tc>
        <w:tc>
          <w:tcPr>
            <w:tcBorders>
              <w:top w:color="4d3a00" w:space="0" w:sz="18" w:val="single"/>
              <w:left w:color="4d3a00" w:space="0" w:sz="8" w:val="single"/>
              <w:bottom w:color="4d3a00" w:space="0" w:sz="12" w:val="single"/>
              <w:right w:color="4d3a00" w:space="0" w:sz="1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A9D">
            <w:pPr>
              <w:jc w:val="left"/>
              <w:rPr/>
            </w:pPr>
            <w:r w:rsidDel="00000000" w:rsidR="00000000" w:rsidRPr="00000000">
              <w:rPr>
                <w:rtl w:val="0"/>
              </w:rPr>
              <w:t xml:space="preserve">id</w:t>
            </w:r>
            <w:r w:rsidDel="00000000" w:rsidR="00000000" w:rsidRPr="00000000">
              <w:rPr>
                <w:rtl w:val="0"/>
              </w:rPr>
            </w:r>
          </w:p>
        </w:tc>
      </w:tr>
      <w:tr>
        <w:trPr>
          <w:cantSplit w:val="0"/>
          <w:trHeight w:val="870" w:hRule="atLeast"/>
          <w:tblHeader w:val="0"/>
        </w:trPr>
        <w:tc>
          <w:tcPr>
            <w:tcBorders>
              <w:top w:color="4d3a00" w:space="0" w:sz="12" w:val="single"/>
              <w:left w:color="4d3a00" w:space="0" w:sz="18" w:val="single"/>
              <w:bottom w:color="4d3a00" w:space="0" w:sz="8" w:val="single"/>
              <w:right w:color="4d3a00" w:space="0" w:sz="8" w:val="single"/>
            </w:tcBorders>
            <w:shd w:fill="fff7e1" w:val="clear"/>
            <w:tcMar>
              <w:top w:w="100.0" w:type="dxa"/>
              <w:left w:w="100.0" w:type="dxa"/>
              <w:bottom w:w="100.0" w:type="dxa"/>
              <w:right w:w="100.0" w:type="dxa"/>
            </w:tcMar>
            <w:vAlign w:val="top"/>
          </w:tcPr>
          <w:p w:rsidR="00000000" w:rsidDel="00000000" w:rsidP="00000000" w:rsidRDefault="00000000" w:rsidRPr="00000000" w14:paraId="00000A9E">
            <w:pPr>
              <w:widowControl w:val="0"/>
              <w:spacing w:line="240" w:lineRule="auto"/>
              <w:rPr/>
            </w:pPr>
            <w:r w:rsidDel="00000000" w:rsidR="00000000" w:rsidRPr="00000000">
              <w:rPr>
                <w:rtl w:val="0"/>
              </w:rPr>
              <w:t xml:space="preserve">Explanation</w:t>
            </w:r>
          </w:p>
        </w:tc>
        <w:tc>
          <w:tcPr>
            <w:tcBorders>
              <w:top w:color="4d3a00" w:space="0" w:sz="12" w:val="single"/>
              <w:left w:color="4d3a00" w:space="0" w:sz="8" w:val="single"/>
              <w:bottom w:color="4d3a00" w:space="0" w:sz="8" w:val="single"/>
              <w:right w:color="4d3a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A9F">
            <w:pPr>
              <w:rPr/>
            </w:pPr>
            <w:r w:rsidDel="00000000" w:rsidR="00000000" w:rsidRPr="00000000">
              <w:rPr>
                <w:rtl w:val="0"/>
              </w:rPr>
              <w:t xml:space="preserve">Internal name of the ending.</w:t>
            </w:r>
          </w:p>
        </w:tc>
      </w:tr>
      <w:tr>
        <w:trPr>
          <w:cantSplit w:val="0"/>
          <w:tblHeader w:val="0"/>
        </w:trPr>
        <w:tc>
          <w:tcPr>
            <w:tcBorders>
              <w:top w:color="4d3a00" w:space="0" w:sz="8" w:val="single"/>
              <w:left w:color="4d3a00" w:space="0" w:sz="18" w:val="single"/>
              <w:bottom w:color="4d3a00" w:space="0" w:sz="12" w:val="single"/>
              <w:right w:color="4d3a00" w:space="0" w:sz="8" w:val="single"/>
            </w:tcBorders>
            <w:shd w:fill="fff7e1" w:val="clear"/>
            <w:tcMar>
              <w:top w:w="100.0" w:type="dxa"/>
              <w:left w:w="100.0" w:type="dxa"/>
              <w:bottom w:w="100.0" w:type="dxa"/>
              <w:right w:w="100.0" w:type="dxa"/>
            </w:tcMar>
            <w:vAlign w:val="top"/>
          </w:tcPr>
          <w:p w:rsidR="00000000" w:rsidDel="00000000" w:rsidP="00000000" w:rsidRDefault="00000000" w:rsidRPr="00000000" w14:paraId="00000AA0">
            <w:pPr>
              <w:widowControl w:val="0"/>
              <w:spacing w:line="240" w:lineRule="auto"/>
              <w:rPr/>
            </w:pPr>
            <w:r w:rsidDel="00000000" w:rsidR="00000000" w:rsidRPr="00000000">
              <w:rPr>
                <w:rtl w:val="0"/>
              </w:rPr>
              <w:t xml:space="preserve">Default value</w:t>
            </w:r>
          </w:p>
        </w:tc>
        <w:tc>
          <w:tcPr>
            <w:tcBorders>
              <w:top w:color="4d3a00" w:space="0" w:sz="8" w:val="single"/>
              <w:left w:color="4d3a00" w:space="0" w:sz="8" w:val="single"/>
              <w:bottom w:color="4d3a00" w:space="0" w:sz="12" w:val="single"/>
              <w:right w:color="4d3a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AA1">
            <w:pPr>
              <w:widowControl w:val="0"/>
              <w:spacing w:line="240" w:lineRule="auto"/>
              <w:rPr>
                <w:b w:val="1"/>
              </w:rPr>
            </w:pPr>
            <w:r w:rsidDel="00000000" w:rsidR="00000000" w:rsidRPr="00000000">
              <w:rPr>
                <w:rtl w:val="0"/>
              </w:rPr>
              <w:t xml:space="preserve">No default value. </w:t>
            </w:r>
            <w:r w:rsidDel="00000000" w:rsidR="00000000" w:rsidRPr="00000000">
              <w:rPr>
                <w:b w:val="1"/>
                <w:rtl w:val="0"/>
              </w:rPr>
              <w:t xml:space="preserve">This property is mandatory.</w:t>
            </w:r>
          </w:p>
        </w:tc>
      </w:tr>
      <w:tr>
        <w:trPr>
          <w:cantSplit w:val="0"/>
          <w:trHeight w:val="440" w:hRule="atLeast"/>
          <w:tblHeader w:val="0"/>
        </w:trPr>
        <w:tc>
          <w:tcPr>
            <w:gridSpan w:val="2"/>
            <w:tcBorders>
              <w:top w:color="4d3a00" w:space="0" w:sz="12" w:val="single"/>
              <w:left w:color="4d3a00" w:space="0" w:sz="18" w:val="single"/>
              <w:bottom w:color="4d3a00" w:space="0" w:sz="12" w:val="single"/>
              <w:right w:color="741b47" w:space="0" w:sz="1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AA2">
            <w:pPr>
              <w:widowControl w:val="0"/>
              <w:spacing w:line="240" w:lineRule="auto"/>
              <w:jc w:val="left"/>
              <w:rPr>
                <w:b w:val="1"/>
              </w:rPr>
            </w:pPr>
            <w:r w:rsidDel="00000000" w:rsidR="00000000" w:rsidRPr="00000000">
              <w:rPr>
                <w:b w:val="1"/>
                <w:rtl w:val="0"/>
              </w:rPr>
              <w:t xml:space="preserve">Examples</w:t>
            </w:r>
          </w:p>
        </w:tc>
      </w:tr>
      <w:tr>
        <w:trPr>
          <w:cantSplit w:val="0"/>
          <w:trHeight w:val="440" w:hRule="atLeast"/>
          <w:tblHeader w:val="0"/>
        </w:trPr>
        <w:tc>
          <w:tcPr>
            <w:tcBorders>
              <w:top w:color="4d3a00" w:space="0" w:sz="12" w:val="single"/>
              <w:left w:color="4d3a00" w:space="0" w:sz="18" w:val="single"/>
              <w:bottom w:color="4d3a00" w:space="0" w:sz="18" w:val="single"/>
              <w:right w:color="1e1e1e" w:space="0" w:sz="18" w:val="single"/>
            </w:tcBorders>
            <w:shd w:fill="fff7e1" w:val="clear"/>
            <w:tcMar>
              <w:top w:w="100.0" w:type="dxa"/>
              <w:left w:w="100.0" w:type="dxa"/>
              <w:bottom w:w="100.0" w:type="dxa"/>
              <w:right w:w="100.0" w:type="dxa"/>
            </w:tcMar>
            <w:vAlign w:val="top"/>
          </w:tcPr>
          <w:p w:rsidR="00000000" w:rsidDel="00000000" w:rsidP="00000000" w:rsidRDefault="00000000" w:rsidRPr="00000000" w14:paraId="00000AA4">
            <w:pPr>
              <w:widowControl w:val="0"/>
              <w:spacing w:line="240" w:lineRule="auto"/>
              <w:jc w:val="left"/>
              <w:rPr/>
            </w:pPr>
            <w:r w:rsidDel="00000000" w:rsidR="00000000" w:rsidRPr="00000000">
              <w:rPr>
                <w:rtl w:val="0"/>
              </w:rPr>
              <w:t xml:space="preserve">Simple use of the property</w:t>
            </w:r>
          </w:p>
        </w:tc>
        <w:tc>
          <w:tcPr>
            <w:tcBorders>
              <w:top w:color="1e1e1e" w:space="0" w:sz="12" w:val="single"/>
              <w:left w:color="1e1e1e" w:space="0" w:sz="18" w:val="single"/>
              <w:bottom w:color="1e1e1e" w:space="0" w:sz="18" w:val="single"/>
              <w:right w:color="1e1e1e" w:space="0" w:sz="18" w:val="single"/>
            </w:tcBorders>
            <w:shd w:fill="1e1e1e" w:val="clear"/>
            <w:tcMar>
              <w:top w:w="100.0" w:type="dxa"/>
              <w:left w:w="100.0" w:type="dxa"/>
              <w:bottom w:w="100.0" w:type="dxa"/>
              <w:right w:w="100.0" w:type="dxa"/>
            </w:tcMar>
            <w:vAlign w:val="top"/>
          </w:tcPr>
          <w:p w:rsidR="00000000" w:rsidDel="00000000" w:rsidP="00000000" w:rsidRDefault="00000000" w:rsidRPr="00000000" w14:paraId="00000AA5">
            <w:pPr>
              <w:widowControl w:val="0"/>
              <w:shd w:fill="1e1e1e" w:val="clear"/>
              <w:spacing w:line="325.71428571428567" w:lineRule="auto"/>
              <w:jc w:val="left"/>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AA6">
            <w:pPr>
              <w:widowControl w:val="0"/>
              <w:shd w:fill="1e1e1e" w:val="clear"/>
              <w:spacing w:line="325.71428571428567" w:lineRule="auto"/>
              <w:jc w:val="left"/>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"myid"</w:t>
            </w:r>
          </w:p>
          <w:p w:rsidR="00000000" w:rsidDel="00000000" w:rsidP="00000000" w:rsidRDefault="00000000" w:rsidRPr="00000000" w14:paraId="00000AA7">
            <w:pPr>
              <w:widowControl w:val="0"/>
              <w:shd w:fill="1e1e1e" w:val="clear"/>
              <w:spacing w:line="325.71428571428567" w:lineRule="auto"/>
              <w:jc w:val="left"/>
              <w:rPr/>
            </w:pP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tl w:val="0"/>
              </w:rPr>
            </w:r>
          </w:p>
        </w:tc>
      </w:tr>
    </w:tbl>
    <w:p w:rsidR="00000000" w:rsidDel="00000000" w:rsidP="00000000" w:rsidRDefault="00000000" w:rsidRPr="00000000" w14:paraId="00000AA8">
      <w:pPr>
        <w:pStyle w:val="Heading4"/>
        <w:rPr/>
      </w:pPr>
      <w:bookmarkStart w:colFirst="0" w:colLast="0" w:name="_87potnt8tv4o" w:id="288"/>
      <w:bookmarkEnd w:id="288"/>
      <w:r w:rsidDel="00000000" w:rsidR="00000000" w:rsidRPr="00000000">
        <w:br w:type="page"/>
      </w:r>
      <w:r w:rsidDel="00000000" w:rsidR="00000000" w:rsidRPr="00000000">
        <w:rPr>
          <w:rtl w:val="0"/>
        </w:rPr>
      </w:r>
    </w:p>
    <w:p w:rsidR="00000000" w:rsidDel="00000000" w:rsidP="00000000" w:rsidRDefault="00000000" w:rsidRPr="00000000" w14:paraId="00000AA9">
      <w:pPr>
        <w:pStyle w:val="Heading4"/>
        <w:rPr/>
      </w:pPr>
      <w:bookmarkStart w:colFirst="0" w:colLast="0" w:name="_uwnmsmaujk8t" w:id="289"/>
      <w:bookmarkEnd w:id="289"/>
      <w:r w:rsidDel="00000000" w:rsidR="00000000" w:rsidRPr="00000000">
        <w:rPr>
          <w:rtl w:val="0"/>
        </w:rPr>
        <w:t xml:space="preserve">Label</w:t>
      </w:r>
    </w:p>
    <w:tbl>
      <w:tblPr>
        <w:tblStyle w:val="Table14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20"/>
        <w:gridCol w:w="7740"/>
        <w:tblGridChange w:id="0">
          <w:tblGrid>
            <w:gridCol w:w="1620"/>
            <w:gridCol w:w="7740"/>
          </w:tblGrid>
        </w:tblGridChange>
      </w:tblGrid>
      <w:tr>
        <w:trPr>
          <w:cantSplit w:val="0"/>
          <w:trHeight w:val="75" w:hRule="atLeast"/>
          <w:tblHeader w:val="0"/>
        </w:trPr>
        <w:tc>
          <w:tcPr>
            <w:tcBorders>
              <w:top w:color="4d3a00" w:space="0" w:sz="18" w:val="single"/>
              <w:left w:color="4d3a00" w:space="0" w:sz="18" w:val="single"/>
              <w:bottom w:color="4d3a00" w:space="0" w:sz="12" w:val="single"/>
              <w:right w:color="4d3a00" w:space="0" w:sz="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AAA">
            <w:pPr>
              <w:jc w:val="left"/>
              <w:rPr>
                <w:sz w:val="22"/>
                <w:szCs w:val="22"/>
              </w:rPr>
            </w:pPr>
            <w:r w:rsidDel="00000000" w:rsidR="00000000" w:rsidRPr="00000000">
              <w:rPr>
                <w:sz w:val="22"/>
                <w:szCs w:val="22"/>
                <w:rtl w:val="0"/>
              </w:rPr>
              <w:t xml:space="preserve">Property name</w:t>
            </w:r>
          </w:p>
        </w:tc>
        <w:tc>
          <w:tcPr>
            <w:tcBorders>
              <w:top w:color="4d3a00" w:space="0" w:sz="18" w:val="single"/>
              <w:left w:color="4d3a00" w:space="0" w:sz="8" w:val="single"/>
              <w:bottom w:color="4d3a00" w:space="0" w:sz="12" w:val="single"/>
              <w:right w:color="4d3a00" w:space="0" w:sz="1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AAB">
            <w:pPr>
              <w:jc w:val="left"/>
              <w:rPr/>
            </w:pPr>
            <w:r w:rsidDel="00000000" w:rsidR="00000000" w:rsidRPr="00000000">
              <w:rPr>
                <w:rtl w:val="0"/>
              </w:rPr>
              <w:t xml:space="preserve">label</w:t>
            </w:r>
          </w:p>
        </w:tc>
      </w:tr>
      <w:tr>
        <w:trPr>
          <w:cantSplit w:val="0"/>
          <w:trHeight w:val="870" w:hRule="atLeast"/>
          <w:tblHeader w:val="0"/>
        </w:trPr>
        <w:tc>
          <w:tcPr>
            <w:tcBorders>
              <w:top w:color="4d3a00" w:space="0" w:sz="12" w:val="single"/>
              <w:left w:color="4d3a00" w:space="0" w:sz="18" w:val="single"/>
              <w:bottom w:color="4d3a00" w:space="0" w:sz="8" w:val="single"/>
              <w:right w:color="4d3a00" w:space="0" w:sz="8" w:val="single"/>
            </w:tcBorders>
            <w:shd w:fill="fff7e1" w:val="clear"/>
            <w:tcMar>
              <w:top w:w="100.0" w:type="dxa"/>
              <w:left w:w="100.0" w:type="dxa"/>
              <w:bottom w:w="100.0" w:type="dxa"/>
              <w:right w:w="100.0" w:type="dxa"/>
            </w:tcMar>
            <w:vAlign w:val="top"/>
          </w:tcPr>
          <w:p w:rsidR="00000000" w:rsidDel="00000000" w:rsidP="00000000" w:rsidRDefault="00000000" w:rsidRPr="00000000" w14:paraId="00000AAC">
            <w:pPr>
              <w:widowControl w:val="0"/>
              <w:spacing w:line="240" w:lineRule="auto"/>
              <w:rPr/>
            </w:pPr>
            <w:r w:rsidDel="00000000" w:rsidR="00000000" w:rsidRPr="00000000">
              <w:rPr>
                <w:rtl w:val="0"/>
              </w:rPr>
              <w:t xml:space="preserve">Explanation</w:t>
            </w:r>
          </w:p>
        </w:tc>
        <w:tc>
          <w:tcPr>
            <w:tcBorders>
              <w:top w:color="4d3a00" w:space="0" w:sz="12" w:val="single"/>
              <w:left w:color="4d3a00" w:space="0" w:sz="8" w:val="single"/>
              <w:bottom w:color="4d3a00" w:space="0" w:sz="8" w:val="single"/>
              <w:right w:color="4d3a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AAD">
            <w:pPr>
              <w:ind w:left="0" w:firstLine="0"/>
              <w:rPr/>
            </w:pPr>
            <w:r w:rsidDel="00000000" w:rsidR="00000000" w:rsidRPr="00000000">
              <w:rPr>
                <w:rtl w:val="0"/>
              </w:rPr>
              <w:t xml:space="preserve">The name of the Ending as displayed on the Ending Screen to the player.</w:t>
            </w:r>
          </w:p>
        </w:tc>
      </w:tr>
      <w:tr>
        <w:trPr>
          <w:cantSplit w:val="0"/>
          <w:tblHeader w:val="0"/>
        </w:trPr>
        <w:tc>
          <w:tcPr>
            <w:tcBorders>
              <w:top w:color="4d3a00" w:space="0" w:sz="8" w:val="single"/>
              <w:left w:color="4d3a00" w:space="0" w:sz="18" w:val="single"/>
              <w:bottom w:color="4d3a00" w:space="0" w:sz="12" w:val="single"/>
              <w:right w:color="4d3a00" w:space="0" w:sz="8" w:val="single"/>
            </w:tcBorders>
            <w:shd w:fill="fff7e1" w:val="clear"/>
            <w:tcMar>
              <w:top w:w="100.0" w:type="dxa"/>
              <w:left w:w="100.0" w:type="dxa"/>
              <w:bottom w:w="100.0" w:type="dxa"/>
              <w:right w:w="100.0" w:type="dxa"/>
            </w:tcMar>
            <w:vAlign w:val="top"/>
          </w:tcPr>
          <w:p w:rsidR="00000000" w:rsidDel="00000000" w:rsidP="00000000" w:rsidRDefault="00000000" w:rsidRPr="00000000" w14:paraId="00000AAE">
            <w:pPr>
              <w:widowControl w:val="0"/>
              <w:spacing w:line="240" w:lineRule="auto"/>
              <w:rPr/>
            </w:pPr>
            <w:r w:rsidDel="00000000" w:rsidR="00000000" w:rsidRPr="00000000">
              <w:rPr>
                <w:rtl w:val="0"/>
              </w:rPr>
              <w:t xml:space="preserve">Default value</w:t>
            </w:r>
          </w:p>
        </w:tc>
        <w:tc>
          <w:tcPr>
            <w:tcBorders>
              <w:top w:color="4d3a00" w:space="0" w:sz="8" w:val="single"/>
              <w:left w:color="4d3a00" w:space="0" w:sz="8" w:val="single"/>
              <w:bottom w:color="4d3a00" w:space="0" w:sz="12" w:val="single"/>
              <w:right w:color="4d3a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AAF">
            <w:pPr>
              <w:widowControl w:val="0"/>
              <w:spacing w:line="240" w:lineRule="auto"/>
              <w:rPr>
                <w:b w:val="1"/>
              </w:rPr>
            </w:pPr>
            <w:r w:rsidDel="00000000" w:rsidR="00000000" w:rsidRPr="00000000">
              <w:rPr>
                <w:rtl w:val="0"/>
              </w:rPr>
              <w:t xml:space="preserve">""</w:t>
            </w:r>
            <w:r w:rsidDel="00000000" w:rsidR="00000000" w:rsidRPr="00000000">
              <w:rPr>
                <w:rtl w:val="0"/>
              </w:rPr>
            </w:r>
          </w:p>
        </w:tc>
      </w:tr>
      <w:tr>
        <w:trPr>
          <w:cantSplit w:val="0"/>
          <w:trHeight w:val="440" w:hRule="atLeast"/>
          <w:tblHeader w:val="0"/>
        </w:trPr>
        <w:tc>
          <w:tcPr>
            <w:gridSpan w:val="2"/>
            <w:tcBorders>
              <w:top w:color="4d3a00" w:space="0" w:sz="12" w:val="single"/>
              <w:left w:color="4d3a00" w:space="0" w:sz="18" w:val="single"/>
              <w:bottom w:color="4d3a00" w:space="0" w:sz="12" w:val="single"/>
              <w:right w:color="741b47" w:space="0" w:sz="1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AB0">
            <w:pPr>
              <w:widowControl w:val="0"/>
              <w:spacing w:line="240" w:lineRule="auto"/>
              <w:jc w:val="left"/>
              <w:rPr>
                <w:b w:val="1"/>
              </w:rPr>
            </w:pPr>
            <w:r w:rsidDel="00000000" w:rsidR="00000000" w:rsidRPr="00000000">
              <w:rPr>
                <w:b w:val="1"/>
                <w:rtl w:val="0"/>
              </w:rPr>
              <w:t xml:space="preserve">Examples</w:t>
            </w:r>
          </w:p>
        </w:tc>
      </w:tr>
      <w:tr>
        <w:trPr>
          <w:cantSplit w:val="0"/>
          <w:trHeight w:val="440" w:hRule="atLeast"/>
          <w:tblHeader w:val="0"/>
        </w:trPr>
        <w:tc>
          <w:tcPr>
            <w:tcBorders>
              <w:top w:color="4d3a00" w:space="0" w:sz="12" w:val="single"/>
              <w:left w:color="4d3a00" w:space="0" w:sz="18" w:val="single"/>
              <w:bottom w:color="4d3a00" w:space="0" w:sz="18" w:val="single"/>
              <w:right w:color="1e1e1e" w:space="0" w:sz="18" w:val="single"/>
            </w:tcBorders>
            <w:shd w:fill="fff7e1" w:val="clear"/>
            <w:tcMar>
              <w:top w:w="100.0" w:type="dxa"/>
              <w:left w:w="100.0" w:type="dxa"/>
              <w:bottom w:w="100.0" w:type="dxa"/>
              <w:right w:w="100.0" w:type="dxa"/>
            </w:tcMar>
            <w:vAlign w:val="top"/>
          </w:tcPr>
          <w:p w:rsidR="00000000" w:rsidDel="00000000" w:rsidP="00000000" w:rsidRDefault="00000000" w:rsidRPr="00000000" w14:paraId="00000AB2">
            <w:pPr>
              <w:widowControl w:val="0"/>
              <w:spacing w:line="240" w:lineRule="auto"/>
              <w:jc w:val="left"/>
              <w:rPr/>
            </w:pPr>
            <w:r w:rsidDel="00000000" w:rsidR="00000000" w:rsidRPr="00000000">
              <w:rPr>
                <w:rtl w:val="0"/>
              </w:rPr>
              <w:t xml:space="preserve">Simple use of the property</w:t>
            </w:r>
          </w:p>
        </w:tc>
        <w:tc>
          <w:tcPr>
            <w:tcBorders>
              <w:top w:color="1e1e1e" w:space="0" w:sz="12" w:val="single"/>
              <w:left w:color="1e1e1e" w:space="0" w:sz="18" w:val="single"/>
              <w:bottom w:color="1e1e1e" w:space="0" w:sz="18" w:val="single"/>
              <w:right w:color="1e1e1e" w:space="0" w:sz="18" w:val="single"/>
            </w:tcBorders>
            <w:shd w:fill="1e1e1e" w:val="clear"/>
            <w:tcMar>
              <w:top w:w="100.0" w:type="dxa"/>
              <w:left w:w="100.0" w:type="dxa"/>
              <w:bottom w:w="100.0" w:type="dxa"/>
              <w:right w:w="100.0" w:type="dxa"/>
            </w:tcMar>
            <w:vAlign w:val="top"/>
          </w:tcPr>
          <w:p w:rsidR="00000000" w:rsidDel="00000000" w:rsidP="00000000" w:rsidRDefault="00000000" w:rsidRPr="00000000" w14:paraId="00000AB3">
            <w:pPr>
              <w:widowControl w:val="0"/>
              <w:shd w:fill="1e1e1e" w:val="clear"/>
              <w:spacing w:line="325.71428571428567" w:lineRule="auto"/>
              <w:jc w:val="left"/>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AB4">
            <w:pPr>
              <w:widowControl w:val="0"/>
              <w:shd w:fill="1e1e1e" w:val="clear"/>
              <w:spacing w:line="325.71428571428567" w:lineRule="auto"/>
              <w:jc w:val="left"/>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"myid"</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AB5">
            <w:pPr>
              <w:widowControl w:val="0"/>
              <w:shd w:fill="1e1e1e" w:val="clear"/>
              <w:spacing w:line="325.71428571428567" w:lineRule="auto"/>
              <w:jc w:val="left"/>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"label"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"Some label"</w:t>
            </w:r>
          </w:p>
          <w:p w:rsidR="00000000" w:rsidDel="00000000" w:rsidP="00000000" w:rsidRDefault="00000000" w:rsidRPr="00000000" w14:paraId="00000AB6">
            <w:pPr>
              <w:widowControl w:val="0"/>
              <w:shd w:fill="1e1e1e" w:val="clear"/>
              <w:spacing w:line="325.71428571428567" w:lineRule="auto"/>
              <w:jc w:val="left"/>
              <w:rPr/>
            </w:pP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tl w:val="0"/>
              </w:rPr>
            </w:r>
          </w:p>
        </w:tc>
      </w:tr>
    </w:tbl>
    <w:p w:rsidR="00000000" w:rsidDel="00000000" w:rsidP="00000000" w:rsidRDefault="00000000" w:rsidRPr="00000000" w14:paraId="00000AB7">
      <w:pPr>
        <w:pStyle w:val="Heading4"/>
        <w:rPr/>
      </w:pPr>
      <w:bookmarkStart w:colFirst="0" w:colLast="0" w:name="_n5l2033r3xmu" w:id="290"/>
      <w:bookmarkEnd w:id="290"/>
      <w:r w:rsidDel="00000000" w:rsidR="00000000" w:rsidRPr="00000000">
        <w:rPr>
          <w:rtl w:val="0"/>
        </w:rPr>
      </w:r>
    </w:p>
    <w:p w:rsidR="00000000" w:rsidDel="00000000" w:rsidP="00000000" w:rsidRDefault="00000000" w:rsidRPr="00000000" w14:paraId="00000AB8">
      <w:pPr>
        <w:pStyle w:val="Heading4"/>
        <w:rPr/>
      </w:pPr>
      <w:bookmarkStart w:colFirst="0" w:colLast="0" w:name="_j9qqtr7kot1z" w:id="291"/>
      <w:bookmarkEnd w:id="291"/>
      <w:r w:rsidDel="00000000" w:rsidR="00000000" w:rsidRPr="00000000">
        <w:rPr>
          <w:rtl w:val="0"/>
        </w:rPr>
        <w:t xml:space="preserve">Description</w:t>
      </w:r>
    </w:p>
    <w:tbl>
      <w:tblPr>
        <w:tblStyle w:val="Table15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20"/>
        <w:gridCol w:w="7740"/>
        <w:tblGridChange w:id="0">
          <w:tblGrid>
            <w:gridCol w:w="1620"/>
            <w:gridCol w:w="7740"/>
          </w:tblGrid>
        </w:tblGridChange>
      </w:tblGrid>
      <w:tr>
        <w:trPr>
          <w:cantSplit w:val="0"/>
          <w:trHeight w:val="75" w:hRule="atLeast"/>
          <w:tblHeader w:val="0"/>
        </w:trPr>
        <w:tc>
          <w:tcPr>
            <w:tcBorders>
              <w:top w:color="4d3a00" w:space="0" w:sz="18" w:val="single"/>
              <w:left w:color="4d3a00" w:space="0" w:sz="18" w:val="single"/>
              <w:bottom w:color="4d3a00" w:space="0" w:sz="12" w:val="single"/>
              <w:right w:color="4d3a00" w:space="0" w:sz="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AB9">
            <w:pPr>
              <w:jc w:val="left"/>
              <w:rPr>
                <w:sz w:val="22"/>
                <w:szCs w:val="22"/>
              </w:rPr>
            </w:pPr>
            <w:r w:rsidDel="00000000" w:rsidR="00000000" w:rsidRPr="00000000">
              <w:rPr>
                <w:sz w:val="22"/>
                <w:szCs w:val="22"/>
                <w:rtl w:val="0"/>
              </w:rPr>
              <w:t xml:space="preserve">Property name</w:t>
            </w:r>
          </w:p>
        </w:tc>
        <w:tc>
          <w:tcPr>
            <w:tcBorders>
              <w:top w:color="4d3a00" w:space="0" w:sz="18" w:val="single"/>
              <w:left w:color="4d3a00" w:space="0" w:sz="8" w:val="single"/>
              <w:bottom w:color="4d3a00" w:space="0" w:sz="12" w:val="single"/>
              <w:right w:color="4d3a00" w:space="0" w:sz="1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ABA">
            <w:pPr>
              <w:jc w:val="left"/>
              <w:rPr/>
            </w:pPr>
            <w:r w:rsidDel="00000000" w:rsidR="00000000" w:rsidRPr="00000000">
              <w:rPr>
                <w:rtl w:val="0"/>
              </w:rPr>
              <w:t xml:space="preserve">description</w:t>
            </w:r>
          </w:p>
        </w:tc>
      </w:tr>
      <w:tr>
        <w:trPr>
          <w:cantSplit w:val="0"/>
          <w:trHeight w:val="870" w:hRule="atLeast"/>
          <w:tblHeader w:val="0"/>
        </w:trPr>
        <w:tc>
          <w:tcPr>
            <w:tcBorders>
              <w:top w:color="4d3a00" w:space="0" w:sz="12" w:val="single"/>
              <w:left w:color="4d3a00" w:space="0" w:sz="18" w:val="single"/>
              <w:bottom w:color="4d3a00" w:space="0" w:sz="8" w:val="single"/>
              <w:right w:color="4d3a00" w:space="0" w:sz="8" w:val="single"/>
            </w:tcBorders>
            <w:shd w:fill="fff7e1" w:val="clear"/>
            <w:tcMar>
              <w:top w:w="100.0" w:type="dxa"/>
              <w:left w:w="100.0" w:type="dxa"/>
              <w:bottom w:w="100.0" w:type="dxa"/>
              <w:right w:w="100.0" w:type="dxa"/>
            </w:tcMar>
            <w:vAlign w:val="top"/>
          </w:tcPr>
          <w:p w:rsidR="00000000" w:rsidDel="00000000" w:rsidP="00000000" w:rsidRDefault="00000000" w:rsidRPr="00000000" w14:paraId="00000ABB">
            <w:pPr>
              <w:widowControl w:val="0"/>
              <w:spacing w:line="240" w:lineRule="auto"/>
              <w:rPr/>
            </w:pPr>
            <w:r w:rsidDel="00000000" w:rsidR="00000000" w:rsidRPr="00000000">
              <w:rPr>
                <w:rtl w:val="0"/>
              </w:rPr>
              <w:t xml:space="preserve">Explanation</w:t>
            </w:r>
          </w:p>
        </w:tc>
        <w:tc>
          <w:tcPr>
            <w:tcBorders>
              <w:top w:color="4d3a00" w:space="0" w:sz="12" w:val="single"/>
              <w:left w:color="4d3a00" w:space="0" w:sz="8" w:val="single"/>
              <w:bottom w:color="4d3a00" w:space="0" w:sz="8" w:val="single"/>
              <w:right w:color="4d3a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ABC">
            <w:pPr>
              <w:rPr/>
            </w:pPr>
            <w:r w:rsidDel="00000000" w:rsidR="00000000" w:rsidRPr="00000000">
              <w:rPr>
                <w:rtl w:val="0"/>
              </w:rPr>
              <w:t xml:space="preserve">The text shown to the player on the ending screen.</w:t>
            </w:r>
          </w:p>
        </w:tc>
      </w:tr>
      <w:tr>
        <w:trPr>
          <w:cantSplit w:val="0"/>
          <w:tblHeader w:val="0"/>
        </w:trPr>
        <w:tc>
          <w:tcPr>
            <w:tcBorders>
              <w:top w:color="4d3a00" w:space="0" w:sz="8" w:val="single"/>
              <w:left w:color="4d3a00" w:space="0" w:sz="18" w:val="single"/>
              <w:bottom w:color="4d3a00" w:space="0" w:sz="12" w:val="single"/>
              <w:right w:color="4d3a00" w:space="0" w:sz="8" w:val="single"/>
            </w:tcBorders>
            <w:shd w:fill="fff7e1" w:val="clear"/>
            <w:tcMar>
              <w:top w:w="100.0" w:type="dxa"/>
              <w:left w:w="100.0" w:type="dxa"/>
              <w:bottom w:w="100.0" w:type="dxa"/>
              <w:right w:w="100.0" w:type="dxa"/>
            </w:tcMar>
            <w:vAlign w:val="top"/>
          </w:tcPr>
          <w:p w:rsidR="00000000" w:rsidDel="00000000" w:rsidP="00000000" w:rsidRDefault="00000000" w:rsidRPr="00000000" w14:paraId="00000ABD">
            <w:pPr>
              <w:widowControl w:val="0"/>
              <w:spacing w:line="240" w:lineRule="auto"/>
              <w:rPr/>
            </w:pPr>
            <w:r w:rsidDel="00000000" w:rsidR="00000000" w:rsidRPr="00000000">
              <w:rPr>
                <w:rtl w:val="0"/>
              </w:rPr>
              <w:t xml:space="preserve">Default value</w:t>
            </w:r>
          </w:p>
        </w:tc>
        <w:tc>
          <w:tcPr>
            <w:tcBorders>
              <w:top w:color="4d3a00" w:space="0" w:sz="8" w:val="single"/>
              <w:left w:color="4d3a00" w:space="0" w:sz="8" w:val="single"/>
              <w:bottom w:color="4d3a00" w:space="0" w:sz="12" w:val="single"/>
              <w:right w:color="4d3a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ABE">
            <w:pPr>
              <w:widowControl w:val="0"/>
              <w:spacing w:line="240" w:lineRule="auto"/>
              <w:rPr>
                <w:b w:val="1"/>
              </w:rPr>
            </w:pPr>
            <w:r w:rsidDel="00000000" w:rsidR="00000000" w:rsidRPr="00000000">
              <w:rPr>
                <w:rtl w:val="0"/>
              </w:rPr>
              <w:t xml:space="preserve">""</w:t>
            </w:r>
            <w:r w:rsidDel="00000000" w:rsidR="00000000" w:rsidRPr="00000000">
              <w:rPr>
                <w:rtl w:val="0"/>
              </w:rPr>
            </w:r>
          </w:p>
        </w:tc>
      </w:tr>
      <w:tr>
        <w:trPr>
          <w:cantSplit w:val="0"/>
          <w:trHeight w:val="440" w:hRule="atLeast"/>
          <w:tblHeader w:val="0"/>
        </w:trPr>
        <w:tc>
          <w:tcPr>
            <w:gridSpan w:val="2"/>
            <w:tcBorders>
              <w:top w:color="4d3a00" w:space="0" w:sz="12" w:val="single"/>
              <w:left w:color="4d3a00" w:space="0" w:sz="18" w:val="single"/>
              <w:bottom w:color="4d3a00" w:space="0" w:sz="12" w:val="single"/>
              <w:right w:color="741b47" w:space="0" w:sz="1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ABF">
            <w:pPr>
              <w:widowControl w:val="0"/>
              <w:spacing w:line="240" w:lineRule="auto"/>
              <w:jc w:val="left"/>
              <w:rPr>
                <w:b w:val="1"/>
              </w:rPr>
            </w:pPr>
            <w:r w:rsidDel="00000000" w:rsidR="00000000" w:rsidRPr="00000000">
              <w:rPr>
                <w:b w:val="1"/>
                <w:rtl w:val="0"/>
              </w:rPr>
              <w:t xml:space="preserve">Examples</w:t>
            </w:r>
          </w:p>
        </w:tc>
      </w:tr>
      <w:tr>
        <w:trPr>
          <w:cantSplit w:val="0"/>
          <w:trHeight w:val="440" w:hRule="atLeast"/>
          <w:tblHeader w:val="0"/>
        </w:trPr>
        <w:tc>
          <w:tcPr>
            <w:tcBorders>
              <w:top w:color="4d3a00" w:space="0" w:sz="12" w:val="single"/>
              <w:left w:color="4d3a00" w:space="0" w:sz="18" w:val="single"/>
              <w:bottom w:color="4d3a00" w:space="0" w:sz="18" w:val="single"/>
              <w:right w:color="1e1e1e" w:space="0" w:sz="18" w:val="single"/>
            </w:tcBorders>
            <w:shd w:fill="fff7e1" w:val="clear"/>
            <w:tcMar>
              <w:top w:w="100.0" w:type="dxa"/>
              <w:left w:w="100.0" w:type="dxa"/>
              <w:bottom w:w="100.0" w:type="dxa"/>
              <w:right w:w="100.0" w:type="dxa"/>
            </w:tcMar>
            <w:vAlign w:val="top"/>
          </w:tcPr>
          <w:p w:rsidR="00000000" w:rsidDel="00000000" w:rsidP="00000000" w:rsidRDefault="00000000" w:rsidRPr="00000000" w14:paraId="00000AC1">
            <w:pPr>
              <w:widowControl w:val="0"/>
              <w:spacing w:line="240" w:lineRule="auto"/>
              <w:jc w:val="left"/>
              <w:rPr/>
            </w:pPr>
            <w:r w:rsidDel="00000000" w:rsidR="00000000" w:rsidRPr="00000000">
              <w:rPr>
                <w:rtl w:val="0"/>
              </w:rPr>
              <w:t xml:space="preserve">Simple use of the property</w:t>
            </w:r>
          </w:p>
        </w:tc>
        <w:tc>
          <w:tcPr>
            <w:tcBorders>
              <w:top w:color="1e1e1e" w:space="0" w:sz="12" w:val="single"/>
              <w:left w:color="1e1e1e" w:space="0" w:sz="18" w:val="single"/>
              <w:bottom w:color="1e1e1e" w:space="0" w:sz="18" w:val="single"/>
              <w:right w:color="1e1e1e" w:space="0" w:sz="18" w:val="single"/>
            </w:tcBorders>
            <w:shd w:fill="1e1e1e" w:val="clear"/>
            <w:tcMar>
              <w:top w:w="100.0" w:type="dxa"/>
              <w:left w:w="100.0" w:type="dxa"/>
              <w:bottom w:w="100.0" w:type="dxa"/>
              <w:right w:w="100.0" w:type="dxa"/>
            </w:tcMar>
            <w:vAlign w:val="top"/>
          </w:tcPr>
          <w:p w:rsidR="00000000" w:rsidDel="00000000" w:rsidP="00000000" w:rsidRDefault="00000000" w:rsidRPr="00000000" w14:paraId="00000AC2">
            <w:pPr>
              <w:widowControl w:val="0"/>
              <w:shd w:fill="1e1e1e" w:val="clear"/>
              <w:spacing w:line="325.71428571428567" w:lineRule="auto"/>
              <w:jc w:val="left"/>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AC3">
            <w:pPr>
              <w:widowControl w:val="0"/>
              <w:shd w:fill="1e1e1e" w:val="clear"/>
              <w:spacing w:line="325.71428571428567" w:lineRule="auto"/>
              <w:jc w:val="left"/>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"myid"</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AC4">
            <w:pPr>
              <w:widowControl w:val="0"/>
              <w:shd w:fill="1e1e1e" w:val="clear"/>
              <w:spacing w:line="325.71428571428567" w:lineRule="auto"/>
              <w:jc w:val="left"/>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"description"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"Some description"</w:t>
            </w:r>
          </w:p>
          <w:p w:rsidR="00000000" w:rsidDel="00000000" w:rsidP="00000000" w:rsidRDefault="00000000" w:rsidRPr="00000000" w14:paraId="00000AC5">
            <w:pPr>
              <w:widowControl w:val="0"/>
              <w:shd w:fill="1e1e1e" w:val="clear"/>
              <w:spacing w:line="325.71428571428567" w:lineRule="auto"/>
              <w:jc w:val="left"/>
              <w:rPr/>
            </w:pP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tl w:val="0"/>
              </w:rPr>
            </w:r>
          </w:p>
        </w:tc>
      </w:tr>
    </w:tbl>
    <w:p w:rsidR="00000000" w:rsidDel="00000000" w:rsidP="00000000" w:rsidRDefault="00000000" w:rsidRPr="00000000" w14:paraId="00000AC6">
      <w:pPr>
        <w:pStyle w:val="Heading4"/>
        <w:rPr/>
      </w:pPr>
      <w:bookmarkStart w:colFirst="0" w:colLast="0" w:name="_v6j76re097ri" w:id="292"/>
      <w:bookmarkEnd w:id="292"/>
      <w:r w:rsidDel="00000000" w:rsidR="00000000" w:rsidRPr="00000000">
        <w:br w:type="page"/>
      </w:r>
      <w:r w:rsidDel="00000000" w:rsidR="00000000" w:rsidRPr="00000000">
        <w:rPr>
          <w:rtl w:val="0"/>
        </w:rPr>
      </w:r>
    </w:p>
    <w:p w:rsidR="00000000" w:rsidDel="00000000" w:rsidP="00000000" w:rsidRDefault="00000000" w:rsidRPr="00000000" w14:paraId="00000AC7">
      <w:pPr>
        <w:pStyle w:val="Heading4"/>
        <w:rPr/>
      </w:pPr>
      <w:bookmarkStart w:colFirst="0" w:colLast="0" w:name="_xjtn1nhs7172" w:id="293"/>
      <w:bookmarkEnd w:id="293"/>
      <w:r w:rsidDel="00000000" w:rsidR="00000000" w:rsidRPr="00000000">
        <w:rPr>
          <w:rtl w:val="0"/>
        </w:rPr>
        <w:t xml:space="preserve">Achievements</w:t>
      </w:r>
    </w:p>
    <w:tbl>
      <w:tblPr>
        <w:tblStyle w:val="Table15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20"/>
        <w:gridCol w:w="7740"/>
        <w:tblGridChange w:id="0">
          <w:tblGrid>
            <w:gridCol w:w="1620"/>
            <w:gridCol w:w="7740"/>
          </w:tblGrid>
        </w:tblGridChange>
      </w:tblGrid>
      <w:tr>
        <w:trPr>
          <w:cantSplit w:val="0"/>
          <w:trHeight w:val="645" w:hRule="atLeast"/>
          <w:tblHeader w:val="0"/>
        </w:trPr>
        <w:tc>
          <w:tcPr>
            <w:tcBorders>
              <w:top w:color="4d3a00" w:space="0" w:sz="18" w:val="single"/>
              <w:left w:color="4d3a00" w:space="0" w:sz="18" w:val="single"/>
              <w:bottom w:color="4d3a00" w:space="0" w:sz="12" w:val="single"/>
              <w:right w:color="4d3a00" w:space="0" w:sz="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AC8">
            <w:pPr>
              <w:jc w:val="left"/>
              <w:rPr>
                <w:sz w:val="22"/>
                <w:szCs w:val="22"/>
              </w:rPr>
            </w:pPr>
            <w:r w:rsidDel="00000000" w:rsidR="00000000" w:rsidRPr="00000000">
              <w:rPr>
                <w:sz w:val="22"/>
                <w:szCs w:val="22"/>
                <w:rtl w:val="0"/>
              </w:rPr>
              <w:t xml:space="preserve">Property name</w:t>
            </w:r>
          </w:p>
        </w:tc>
        <w:tc>
          <w:tcPr>
            <w:tcBorders>
              <w:top w:color="4d3a00" w:space="0" w:sz="18" w:val="single"/>
              <w:left w:color="4d3a00" w:space="0" w:sz="8" w:val="single"/>
              <w:bottom w:color="4d3a00" w:space="0" w:sz="12" w:val="single"/>
              <w:right w:color="4d3a00" w:space="0" w:sz="1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AC9">
            <w:pPr>
              <w:jc w:val="left"/>
              <w:rPr/>
            </w:pPr>
            <w:r w:rsidDel="00000000" w:rsidR="00000000" w:rsidRPr="00000000">
              <w:rPr>
                <w:rtl w:val="0"/>
              </w:rPr>
              <w:t xml:space="preserve">achievements</w:t>
            </w:r>
          </w:p>
        </w:tc>
      </w:tr>
      <w:tr>
        <w:trPr>
          <w:cantSplit w:val="0"/>
          <w:trHeight w:val="975" w:hRule="atLeast"/>
          <w:tblHeader w:val="0"/>
        </w:trPr>
        <w:tc>
          <w:tcPr>
            <w:tcBorders>
              <w:top w:color="4d3a00" w:space="0" w:sz="12" w:val="single"/>
              <w:left w:color="4d3a00" w:space="0" w:sz="18" w:val="single"/>
              <w:bottom w:color="4d3a00" w:space="0" w:sz="8" w:val="single"/>
              <w:right w:color="4d3a00" w:space="0" w:sz="8" w:val="single"/>
            </w:tcBorders>
            <w:shd w:fill="fff7e1" w:val="clear"/>
            <w:tcMar>
              <w:top w:w="100.0" w:type="dxa"/>
              <w:left w:w="100.0" w:type="dxa"/>
              <w:bottom w:w="100.0" w:type="dxa"/>
              <w:right w:w="100.0" w:type="dxa"/>
            </w:tcMar>
            <w:vAlign w:val="top"/>
          </w:tcPr>
          <w:p w:rsidR="00000000" w:rsidDel="00000000" w:rsidP="00000000" w:rsidRDefault="00000000" w:rsidRPr="00000000" w14:paraId="00000ACA">
            <w:pPr>
              <w:widowControl w:val="0"/>
              <w:spacing w:line="240" w:lineRule="auto"/>
              <w:rPr/>
            </w:pPr>
            <w:r w:rsidDel="00000000" w:rsidR="00000000" w:rsidRPr="00000000">
              <w:rPr>
                <w:rtl w:val="0"/>
              </w:rPr>
              <w:t xml:space="preserve">Explanation</w:t>
            </w:r>
          </w:p>
        </w:tc>
        <w:tc>
          <w:tcPr>
            <w:tcBorders>
              <w:top w:color="4d3a00" w:space="0" w:sz="12" w:val="single"/>
              <w:left w:color="4d3a00" w:space="0" w:sz="8" w:val="single"/>
              <w:bottom w:color="4d3a00" w:space="0" w:sz="8" w:val="single"/>
              <w:right w:color="4d3a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ACB">
            <w:pPr>
              <w:rPr/>
            </w:pPr>
            <w:r w:rsidDel="00000000" w:rsidR="00000000" w:rsidRPr="00000000">
              <w:rPr>
                <w:rtl w:val="0"/>
              </w:rPr>
              <w:t xml:space="preserve">This property defines the list of achievements to unlock when this ending is reached.</w:t>
            </w:r>
          </w:p>
        </w:tc>
      </w:tr>
      <w:tr>
        <w:trPr>
          <w:cantSplit w:val="0"/>
          <w:tblHeader w:val="0"/>
        </w:trPr>
        <w:tc>
          <w:tcPr>
            <w:tcBorders>
              <w:top w:color="4d3a00" w:space="0" w:sz="8" w:val="single"/>
              <w:left w:color="4d3a00" w:space="0" w:sz="18" w:val="single"/>
              <w:bottom w:color="4d3a00" w:space="0" w:sz="12" w:val="single"/>
              <w:right w:color="4d3a00" w:space="0" w:sz="8" w:val="single"/>
            </w:tcBorders>
            <w:shd w:fill="fff7e1" w:val="clear"/>
            <w:tcMar>
              <w:top w:w="100.0" w:type="dxa"/>
              <w:left w:w="100.0" w:type="dxa"/>
              <w:bottom w:w="100.0" w:type="dxa"/>
              <w:right w:w="100.0" w:type="dxa"/>
            </w:tcMar>
            <w:vAlign w:val="top"/>
          </w:tcPr>
          <w:p w:rsidR="00000000" w:rsidDel="00000000" w:rsidP="00000000" w:rsidRDefault="00000000" w:rsidRPr="00000000" w14:paraId="00000ACC">
            <w:pPr>
              <w:widowControl w:val="0"/>
              <w:spacing w:line="240" w:lineRule="auto"/>
              <w:rPr/>
            </w:pPr>
            <w:r w:rsidDel="00000000" w:rsidR="00000000" w:rsidRPr="00000000">
              <w:rPr>
                <w:rtl w:val="0"/>
              </w:rPr>
              <w:t xml:space="preserve">Default value</w:t>
            </w:r>
          </w:p>
        </w:tc>
        <w:tc>
          <w:tcPr>
            <w:tcBorders>
              <w:top w:color="4d3a00" w:space="0" w:sz="8" w:val="single"/>
              <w:left w:color="4d3a00" w:space="0" w:sz="8" w:val="single"/>
              <w:bottom w:color="4d3a00" w:space="0" w:sz="12" w:val="single"/>
              <w:right w:color="4d3a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ACD">
            <w:pPr>
              <w:widowControl w:val="0"/>
              <w:spacing w:line="240" w:lineRule="auto"/>
              <w:rPr/>
            </w:pPr>
            <w:r w:rsidDel="00000000" w:rsidR="00000000" w:rsidRPr="00000000">
              <w:rPr>
                <w:rtl w:val="0"/>
              </w:rPr>
              <w:t xml:space="preserve">[] (no achievement unlocked)</w:t>
            </w:r>
          </w:p>
        </w:tc>
      </w:tr>
      <w:tr>
        <w:trPr>
          <w:cantSplit w:val="0"/>
          <w:trHeight w:val="440" w:hRule="atLeast"/>
          <w:tblHeader w:val="0"/>
        </w:trPr>
        <w:tc>
          <w:tcPr>
            <w:gridSpan w:val="2"/>
            <w:tcBorders>
              <w:top w:color="4d3a00" w:space="0" w:sz="12" w:val="single"/>
              <w:left w:color="4d3a00" w:space="0" w:sz="18" w:val="single"/>
              <w:bottom w:color="4d3a00" w:space="0" w:sz="12" w:val="single"/>
              <w:right w:color="741b47" w:space="0" w:sz="1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ACE">
            <w:pPr>
              <w:widowControl w:val="0"/>
              <w:spacing w:line="240" w:lineRule="auto"/>
              <w:jc w:val="left"/>
              <w:rPr>
                <w:b w:val="1"/>
              </w:rPr>
            </w:pPr>
            <w:r w:rsidDel="00000000" w:rsidR="00000000" w:rsidRPr="00000000">
              <w:rPr>
                <w:b w:val="1"/>
                <w:rtl w:val="0"/>
              </w:rPr>
              <w:t xml:space="preserve">Examples</w:t>
            </w:r>
          </w:p>
        </w:tc>
      </w:tr>
      <w:tr>
        <w:trPr>
          <w:cantSplit w:val="0"/>
          <w:trHeight w:val="440" w:hRule="atLeast"/>
          <w:tblHeader w:val="0"/>
        </w:trPr>
        <w:tc>
          <w:tcPr>
            <w:tcBorders>
              <w:top w:color="4d3a00" w:space="0" w:sz="12" w:val="single"/>
              <w:left w:color="4d3a00" w:space="0" w:sz="18" w:val="single"/>
              <w:bottom w:color="4d3a00" w:space="0" w:sz="18" w:val="single"/>
              <w:right w:color="4d3a00" w:space="0" w:sz="18" w:val="single"/>
            </w:tcBorders>
            <w:shd w:fill="fff7e1" w:val="clear"/>
            <w:tcMar>
              <w:top w:w="100.0" w:type="dxa"/>
              <w:left w:w="100.0" w:type="dxa"/>
              <w:bottom w:w="100.0" w:type="dxa"/>
              <w:right w:w="100.0" w:type="dxa"/>
            </w:tcMar>
            <w:vAlign w:val="top"/>
          </w:tcPr>
          <w:p w:rsidR="00000000" w:rsidDel="00000000" w:rsidP="00000000" w:rsidRDefault="00000000" w:rsidRPr="00000000" w14:paraId="00000AD0">
            <w:pPr>
              <w:widowControl w:val="0"/>
              <w:spacing w:line="240" w:lineRule="auto"/>
              <w:jc w:val="left"/>
              <w:rPr/>
            </w:pPr>
            <w:r w:rsidDel="00000000" w:rsidR="00000000" w:rsidRPr="00000000">
              <w:rPr>
                <w:rtl w:val="0"/>
              </w:rPr>
              <w:t xml:space="preserve">Simple use of the property</w:t>
            </w:r>
          </w:p>
        </w:tc>
        <w:tc>
          <w:tcPr>
            <w:tcBorders>
              <w:top w:color="4d3a00" w:space="0" w:sz="12" w:val="single"/>
              <w:left w:color="4d3a00" w:space="0" w:sz="18" w:val="single"/>
              <w:bottom w:color="4d3a00" w:space="0" w:sz="18" w:val="single"/>
              <w:right w:color="4d3a00" w:space="0" w:sz="18" w:val="single"/>
            </w:tcBorders>
            <w:shd w:fill="1e1e1e" w:val="clear"/>
            <w:tcMar>
              <w:top w:w="100.0" w:type="dxa"/>
              <w:left w:w="100.0" w:type="dxa"/>
              <w:bottom w:w="100.0" w:type="dxa"/>
              <w:right w:w="100.0" w:type="dxa"/>
            </w:tcMar>
            <w:vAlign w:val="top"/>
          </w:tcPr>
          <w:p w:rsidR="00000000" w:rsidDel="00000000" w:rsidP="00000000" w:rsidRDefault="00000000" w:rsidRPr="00000000" w14:paraId="00000AD1">
            <w:pPr>
              <w:widowControl w:val="0"/>
              <w:spacing w:line="240" w:lineRule="auto"/>
              <w:jc w:val="left"/>
              <w:rPr/>
            </w:pPr>
            <w:r w:rsidDel="00000000" w:rsidR="00000000" w:rsidRPr="00000000">
              <w:rPr>
                <w:rtl w:val="0"/>
              </w:rPr>
            </w:r>
          </w:p>
        </w:tc>
      </w:tr>
    </w:tbl>
    <w:p w:rsidR="00000000" w:rsidDel="00000000" w:rsidP="00000000" w:rsidRDefault="00000000" w:rsidRPr="00000000" w14:paraId="00000AD2">
      <w:pPr>
        <w:pageBreakBefore w:val="0"/>
        <w:ind w:left="0" w:firstLine="0"/>
        <w:rPr/>
      </w:pPr>
      <w:r w:rsidDel="00000000" w:rsidR="00000000" w:rsidRPr="00000000">
        <w:rPr>
          <w:rtl w:val="0"/>
        </w:rPr>
      </w:r>
    </w:p>
    <w:p w:rsidR="00000000" w:rsidDel="00000000" w:rsidP="00000000" w:rsidRDefault="00000000" w:rsidRPr="00000000" w14:paraId="00000AD3">
      <w:pPr>
        <w:pageBreakBefore w:val="0"/>
        <w:numPr>
          <w:ilvl w:val="0"/>
          <w:numId w:val="15"/>
        </w:numPr>
        <w:ind w:left="720" w:hanging="360"/>
      </w:pPr>
      <w:r w:rsidDel="00000000" w:rsidR="00000000" w:rsidRPr="00000000">
        <w:rPr>
          <w:rtl w:val="0"/>
        </w:rPr>
        <w:t xml:space="preserve">Image ("image") - the image shown on the left of the ending screen</w:t>
      </w:r>
    </w:p>
    <w:p w:rsidR="00000000" w:rsidDel="00000000" w:rsidP="00000000" w:rsidRDefault="00000000" w:rsidRPr="00000000" w14:paraId="00000AD4">
      <w:pPr>
        <w:pageBreakBefore w:val="0"/>
        <w:numPr>
          <w:ilvl w:val="0"/>
          <w:numId w:val="15"/>
        </w:numPr>
        <w:ind w:left="720" w:hanging="360"/>
      </w:pPr>
      <w:r w:rsidDel="00000000" w:rsidR="00000000" w:rsidRPr="00000000">
        <w:rPr>
          <w:rtl w:val="0"/>
        </w:rPr>
        <w:t xml:space="preserve">Ending Music? ("flavour") - accepts the Values </w:t>
      </w:r>
      <w:commentRangeStart w:id="30"/>
      <w:r w:rsidDel="00000000" w:rsidR="00000000" w:rsidRPr="00000000">
        <w:rPr>
          <w:rtl w:val="0"/>
        </w:rPr>
        <w:t xml:space="preserve">"Grand", "Melancholy", and "Vile". </w:t>
      </w:r>
      <w:commentRangeEnd w:id="30"/>
      <w:r w:rsidDel="00000000" w:rsidR="00000000" w:rsidRPr="00000000">
        <w:commentReference w:id="30"/>
      </w:r>
      <w:commentRangeStart w:id="31"/>
      <w:r w:rsidDel="00000000" w:rsidR="00000000" w:rsidRPr="00000000">
        <w:rPr>
          <w:rtl w:val="0"/>
        </w:rPr>
        <w:t xml:space="preserve">This decides which music plays after getting the ending.</w:t>
      </w:r>
      <w:commentRangeEnd w:id="31"/>
      <w:r w:rsidDel="00000000" w:rsidR="00000000" w:rsidRPr="00000000">
        <w:commentReference w:id="31"/>
      </w:r>
      <w:r w:rsidDel="00000000" w:rsidR="00000000" w:rsidRPr="00000000">
        <w:rPr>
          <w:rtl w:val="0"/>
        </w:rPr>
      </w:r>
    </w:p>
    <w:p w:rsidR="00000000" w:rsidDel="00000000" w:rsidP="00000000" w:rsidRDefault="00000000" w:rsidRPr="00000000" w14:paraId="00000AD5">
      <w:pPr>
        <w:pageBreakBefore w:val="0"/>
        <w:numPr>
          <w:ilvl w:val="0"/>
          <w:numId w:val="15"/>
        </w:numPr>
        <w:ind w:left="720" w:hanging="360"/>
      </w:pPr>
      <w:r w:rsidDel="00000000" w:rsidR="00000000" w:rsidRPr="00000000">
        <w:rPr>
          <w:rtl w:val="0"/>
        </w:rPr>
        <w:t xml:space="preserve">Ending Animation ("</w:t>
      </w:r>
      <w:r w:rsidDel="00000000" w:rsidR="00000000" w:rsidRPr="00000000">
        <w:rPr>
          <w:rtl w:val="0"/>
        </w:rPr>
        <w:t xml:space="preserve">anim</w:t>
      </w:r>
      <w:r w:rsidDel="00000000" w:rsidR="00000000" w:rsidRPr="00000000">
        <w:rPr>
          <w:rtl w:val="0"/>
        </w:rPr>
        <w:t xml:space="preserve">") - </w:t>
      </w:r>
      <w:commentRangeStart w:id="32"/>
      <w:commentRangeStart w:id="33"/>
      <w:r w:rsidDel="00000000" w:rsidR="00000000" w:rsidRPr="00000000">
        <w:rPr>
          <w:rtl w:val="0"/>
        </w:rPr>
        <w:t xml:space="preserve">Decides the colour of the lights, and the cosmetics of the ending. Accepts "DramaticLight", "DramaticLightCool", and "DramaticLightEvil".</w:t>
      </w:r>
      <w:commentRangeEnd w:id="32"/>
      <w:r w:rsidDel="00000000" w:rsidR="00000000" w:rsidRPr="00000000">
        <w:commentReference w:id="32"/>
      </w:r>
      <w:commentRangeEnd w:id="33"/>
      <w:r w:rsidDel="00000000" w:rsidR="00000000" w:rsidRPr="00000000">
        <w:commentReference w:id="33"/>
      </w:r>
      <w:r w:rsidDel="00000000" w:rsidR="00000000" w:rsidRPr="00000000">
        <w:br w:type="page"/>
      </w:r>
      <w:r w:rsidDel="00000000" w:rsidR="00000000" w:rsidRPr="00000000">
        <w:rPr>
          <w:rtl w:val="0"/>
        </w:rPr>
      </w:r>
    </w:p>
    <w:p w:rsidR="00000000" w:rsidDel="00000000" w:rsidP="00000000" w:rsidRDefault="00000000" w:rsidRPr="00000000" w14:paraId="00000AD6">
      <w:pPr>
        <w:pStyle w:val="Heading2"/>
        <w:rPr/>
      </w:pPr>
      <w:bookmarkStart w:colFirst="0" w:colLast="0" w:name="_ri4j6jrs2hv0" w:id="294"/>
      <w:bookmarkEnd w:id="294"/>
      <w:r w:rsidDel="00000000" w:rsidR="00000000" w:rsidRPr="00000000">
        <w:rPr>
          <w:rtl w:val="0"/>
        </w:rPr>
        <w:t xml:space="preserve">Achievements</w:t>
      </w:r>
      <w:r w:rsidDel="00000000" w:rsidR="00000000" w:rsidRPr="00000000">
        <w:rPr>
          <w:rtl w:val="0"/>
        </w:rPr>
      </w:r>
    </w:p>
    <w:p w:rsidR="00000000" w:rsidDel="00000000" w:rsidP="00000000" w:rsidRDefault="00000000" w:rsidRPr="00000000" w14:paraId="00000AD7">
      <w:pPr>
        <w:pStyle w:val="Heading3"/>
        <w:rPr/>
      </w:pPr>
      <w:bookmarkStart w:colFirst="0" w:colLast="0" w:name="_ab4gzmz7e0mn" w:id="295"/>
      <w:bookmarkEnd w:id="295"/>
      <w:r w:rsidDel="00000000" w:rsidR="00000000" w:rsidRPr="00000000">
        <w:rPr>
          <w:rtl w:val="0"/>
        </w:rPr>
        <w:t xml:space="preserve">Description</w:t>
      </w:r>
    </w:p>
    <w:p w:rsidR="00000000" w:rsidDel="00000000" w:rsidP="00000000" w:rsidRDefault="00000000" w:rsidRPr="00000000" w14:paraId="00000AD8">
      <w:pPr>
        <w:rPr/>
      </w:pPr>
      <w:r w:rsidDel="00000000" w:rsidR="00000000" w:rsidRPr="00000000">
        <w:rPr>
          <w:rtl w:val="0"/>
        </w:rPr>
        <w:t xml:space="preserve">Achievements are a type of object defined like the others. Achievements are their own type, "achievements", and must be defined in their own files. They are unlocked via the "achievements" property in recipes, elements, and endings.</w:t>
      </w:r>
    </w:p>
    <w:p w:rsidR="00000000" w:rsidDel="00000000" w:rsidP="00000000" w:rsidRDefault="00000000" w:rsidRPr="00000000" w14:paraId="00000AD9">
      <w:pPr>
        <w:rPr/>
      </w:pPr>
      <w:r w:rsidDel="00000000" w:rsidR="00000000" w:rsidRPr="00000000">
        <w:rPr>
          <w:rtl w:val="0"/>
        </w:rPr>
      </w:r>
    </w:p>
    <w:p w:rsidR="00000000" w:rsidDel="00000000" w:rsidP="00000000" w:rsidRDefault="00000000" w:rsidRPr="00000000" w14:paraId="00000ADA">
      <w:pPr>
        <w:rPr>
          <w:b w:val="1"/>
        </w:rPr>
      </w:pPr>
      <w:r w:rsidDel="00000000" w:rsidR="00000000" w:rsidRPr="00000000">
        <w:rPr>
          <w:b w:val="1"/>
          <w:rtl w:val="0"/>
        </w:rPr>
        <w:t xml:space="preserve">Note that custom achievements do not appear in the Steam/GOG client and aren't tracked by it, they're handled exclusively inside Cultist Simulator.</w:t>
      </w:r>
    </w:p>
    <w:p w:rsidR="00000000" w:rsidDel="00000000" w:rsidP="00000000" w:rsidRDefault="00000000" w:rsidRPr="00000000" w14:paraId="00000ADB">
      <w:pPr>
        <w:rPr/>
      </w:pPr>
      <w:r w:rsidDel="00000000" w:rsidR="00000000" w:rsidRPr="00000000">
        <w:rPr>
          <w:rtl w:val="0"/>
        </w:rPr>
      </w:r>
    </w:p>
    <w:p w:rsidR="00000000" w:rsidDel="00000000" w:rsidP="00000000" w:rsidRDefault="00000000" w:rsidRPr="00000000" w14:paraId="00000ADC">
      <w:pPr>
        <w:rPr/>
      </w:pPr>
      <w:r w:rsidDel="00000000" w:rsidR="00000000" w:rsidRPr="00000000">
        <w:rPr>
          <w:rtl w:val="0"/>
        </w:rPr>
        <w:t xml:space="preserve">Taken from the modding readme:</w:t>
      </w:r>
    </w:p>
    <w:tbl>
      <w:tblPr>
        <w:tblStyle w:val="Table152"/>
        <w:tblW w:w="96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30"/>
        <w:tblGridChange w:id="0">
          <w:tblGrid>
            <w:gridCol w:w="963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DD">
            <w:pPr>
              <w:rPr/>
            </w:pPr>
            <w:r w:rsidDel="00000000" w:rsidR="00000000" w:rsidRPr="00000000">
              <w:rPr>
                <w:rtl w:val="0"/>
              </w:rPr>
              <w:t xml:space="preserve">You can define custom achievements for the players to unlock. Custom achievements are displayed along with official ones in the dedicated overlay in the main menu.</w:t>
            </w:r>
          </w:p>
          <w:p w:rsidR="00000000" w:rsidDel="00000000" w:rsidP="00000000" w:rsidRDefault="00000000" w:rsidRPr="00000000" w14:paraId="00000ADE">
            <w:pPr>
              <w:rPr/>
            </w:pPr>
            <w:r w:rsidDel="00000000" w:rsidR="00000000" w:rsidRPr="00000000">
              <w:rPr>
                <w:rtl w:val="0"/>
              </w:rPr>
              <w:t xml:space="preserve">Achievements are defined via JSONs in the same way as all other entities are defined: in a dedicated file/table annotated with an entity type - in our case "achievements". [...]</w:t>
            </w:r>
          </w:p>
          <w:p w:rsidR="00000000" w:rsidDel="00000000" w:rsidP="00000000" w:rsidRDefault="00000000" w:rsidRPr="00000000" w14:paraId="00000ADF">
            <w:pPr>
              <w:rPr/>
            </w:pPr>
            <w:r w:rsidDel="00000000" w:rsidR="00000000" w:rsidRPr="00000000">
              <w:rPr>
                <w:rtl w:val="0"/>
              </w:rPr>
            </w:r>
          </w:p>
          <w:p w:rsidR="00000000" w:rsidDel="00000000" w:rsidP="00000000" w:rsidRDefault="00000000" w:rsidRPr="00000000" w14:paraId="00000AE0">
            <w:pPr>
              <w:rPr/>
            </w:pPr>
            <w:r w:rsidDel="00000000" w:rsidR="00000000" w:rsidRPr="00000000">
              <w:rPr>
                <w:rtl w:val="0"/>
              </w:rPr>
              <w:t xml:space="preserve">Label, icon and description govern an achievement's visible characteristics. </w:t>
            </w:r>
          </w:p>
          <w:p w:rsidR="00000000" w:rsidDel="00000000" w:rsidP="00000000" w:rsidRDefault="00000000" w:rsidRPr="00000000" w14:paraId="00000AE1">
            <w:pPr>
              <w:rPr/>
            </w:pPr>
            <w:r w:rsidDel="00000000" w:rsidR="00000000" w:rsidRPr="00000000">
              <w:rPr>
                <w:rtl w:val="0"/>
              </w:rPr>
              <w:t xml:space="preserve">For icon and description, "locked" and "unlocked" suffixes determine, as it can be inferred, achievement's display while either in a locked or an unlocked state. </w:t>
            </w:r>
          </w:p>
          <w:p w:rsidR="00000000" w:rsidDel="00000000" w:rsidP="00000000" w:rsidRDefault="00000000" w:rsidRPr="00000000" w14:paraId="00000AE2">
            <w:pPr>
              <w:rPr/>
            </w:pPr>
            <w:r w:rsidDel="00000000" w:rsidR="00000000" w:rsidRPr="00000000">
              <w:rPr>
                <w:rtl w:val="0"/>
              </w:rPr>
              <w:t xml:space="preserve">(but there's no "locked" and "unlocked" label - at least something should keep achievement's constancy throughout the states!). </w:t>
            </w:r>
          </w:p>
          <w:p w:rsidR="00000000" w:rsidDel="00000000" w:rsidP="00000000" w:rsidRDefault="00000000" w:rsidRPr="00000000" w14:paraId="00000AE3">
            <w:pPr>
              <w:rPr/>
            </w:pPr>
            <w:r w:rsidDel="00000000" w:rsidR="00000000" w:rsidRPr="00000000">
              <w:rPr>
                <w:rtl w:val="0"/>
              </w:rPr>
            </w:r>
          </w:p>
          <w:p w:rsidR="00000000" w:rsidDel="00000000" w:rsidP="00000000" w:rsidRDefault="00000000" w:rsidRPr="00000000" w14:paraId="00000AE4">
            <w:pPr>
              <w:rPr/>
            </w:pPr>
            <w:r w:rsidDel="00000000" w:rsidR="00000000" w:rsidRPr="00000000">
              <w:rPr>
                <w:rtl w:val="0"/>
              </w:rPr>
              <w:t xml:space="preserve">Achievements share their icons with the Elements, and obey all the same rules of usage/loading/overriding/defaulting. </w:t>
            </w:r>
          </w:p>
          <w:p w:rsidR="00000000" w:rsidDel="00000000" w:rsidP="00000000" w:rsidRDefault="00000000" w:rsidRPr="00000000" w14:paraId="00000AE5">
            <w:pPr>
              <w:rPr/>
            </w:pPr>
            <w:r w:rsidDel="00000000" w:rsidR="00000000" w:rsidRPr="00000000">
              <w:rPr>
                <w:rtl w:val="0"/>
              </w:rPr>
              <w:t xml:space="preserve">Locked icons are always displayed in grayscale, so keep that in mind. If no locked icon is specified, the unlocked one will be used. </w:t>
            </w:r>
          </w:p>
          <w:p w:rsidR="00000000" w:rsidDel="00000000" w:rsidP="00000000" w:rsidRDefault="00000000" w:rsidRPr="00000000" w14:paraId="00000AE6">
            <w:pPr>
              <w:rPr/>
            </w:pPr>
            <w:r w:rsidDel="00000000" w:rsidR="00000000" w:rsidRPr="00000000">
              <w:rPr>
                <w:rtl w:val="0"/>
              </w:rPr>
              <w:t xml:space="preserve">HOWEVER that doesn't stand true for descriptions - if the locked description is empty, it's empty for good. </w:t>
            </w:r>
          </w:p>
          <w:p w:rsidR="00000000" w:rsidDel="00000000" w:rsidP="00000000" w:rsidRDefault="00000000" w:rsidRPr="00000000" w14:paraId="00000AE7">
            <w:pPr>
              <w:rPr/>
            </w:pPr>
            <w:r w:rsidDel="00000000" w:rsidR="00000000" w:rsidRPr="00000000">
              <w:rPr>
                <w:rtl w:val="0"/>
              </w:rPr>
              <w:t xml:space="preserve">In case you want an achievement to have the same description both while locked and while unlocked, add a "singleDescription": true, and fill either of the descriptions.</w:t>
            </w:r>
          </w:p>
          <w:p w:rsidR="00000000" w:rsidDel="00000000" w:rsidP="00000000" w:rsidRDefault="00000000" w:rsidRPr="00000000" w14:paraId="00000AE8">
            <w:pPr>
              <w:rPr/>
            </w:pPr>
            <w:r w:rsidDel="00000000" w:rsidR="00000000" w:rsidRPr="00000000">
              <w:rPr>
                <w:rtl w:val="0"/>
              </w:rPr>
            </w:r>
          </w:p>
          <w:p w:rsidR="00000000" w:rsidDel="00000000" w:rsidP="00000000" w:rsidRDefault="00000000" w:rsidRPr="00000000" w14:paraId="00000AE9">
            <w:pPr>
              <w:rPr/>
            </w:pPr>
            <w:r w:rsidDel="00000000" w:rsidR="00000000" w:rsidRPr="00000000">
              <w:rPr>
                <w:rtl w:val="0"/>
              </w:rPr>
              <w:t xml:space="preserve">"isHidden" property - for secretive folk (and is off by default). </w:t>
            </w:r>
          </w:p>
          <w:p w:rsidR="00000000" w:rsidDel="00000000" w:rsidP="00000000" w:rsidRDefault="00000000" w:rsidRPr="00000000" w14:paraId="00000AEA">
            <w:pPr>
              <w:rPr/>
            </w:pPr>
            <w:r w:rsidDel="00000000" w:rsidR="00000000" w:rsidRPr="00000000">
              <w:rPr>
                <w:rtl w:val="0"/>
              </w:rPr>
              <w:t xml:space="preserve">It determines whether the locked achievement is visible in the menu. When it's not, its presence is opaquely hinted at by a "THERE'S AN X HIDDEN ACHIEVEMENTS IN THIS CATEGORY" message on a corresponding category's page. </w:t>
            </w:r>
          </w:p>
          <w:p w:rsidR="00000000" w:rsidDel="00000000" w:rsidP="00000000" w:rsidRDefault="00000000" w:rsidRPr="00000000" w14:paraId="00000AEB">
            <w:pPr>
              <w:rPr/>
            </w:pPr>
            <w:r w:rsidDel="00000000" w:rsidR="00000000" w:rsidRPr="00000000">
              <w:rPr>
                <w:rtl w:val="0"/>
              </w:rPr>
            </w:r>
          </w:p>
          <w:p w:rsidR="00000000" w:rsidDel="00000000" w:rsidP="00000000" w:rsidRDefault="00000000" w:rsidRPr="00000000" w14:paraId="00000AEC">
            <w:pPr>
              <w:rPr/>
            </w:pPr>
            <w:r w:rsidDel="00000000" w:rsidR="00000000" w:rsidRPr="00000000">
              <w:rPr>
                <w:rtl w:val="0"/>
              </w:rPr>
              <w:t xml:space="preserve">[...] There are three ways to make the achievement unlock for the player. </w:t>
            </w:r>
          </w:p>
          <w:p w:rsidR="00000000" w:rsidDel="00000000" w:rsidP="00000000" w:rsidRDefault="00000000" w:rsidRPr="00000000" w14:paraId="00000AED">
            <w:pPr>
              <w:rPr/>
            </w:pPr>
            <w:r w:rsidDel="00000000" w:rsidR="00000000" w:rsidRPr="00000000">
              <w:rPr>
                <w:rtl w:val="0"/>
              </w:rPr>
              <w:t xml:space="preserve">Endings, Recipes, and Elements/Aspects can have an "Achievements" property. So every achievement id in this list gets unlocked once:</w:t>
            </w:r>
          </w:p>
          <w:p w:rsidR="00000000" w:rsidDel="00000000" w:rsidP="00000000" w:rsidRDefault="00000000" w:rsidRPr="00000000" w14:paraId="00000AEE">
            <w:pPr>
              <w:rPr/>
            </w:pPr>
            <w:r w:rsidDel="00000000" w:rsidR="00000000" w:rsidRPr="00000000">
              <w:rPr>
                <w:rtl w:val="0"/>
              </w:rPr>
            </w:r>
          </w:p>
          <w:p w:rsidR="00000000" w:rsidDel="00000000" w:rsidP="00000000" w:rsidRDefault="00000000" w:rsidRPr="00000000" w14:paraId="00000AEF">
            <w:pPr>
              <w:rPr/>
            </w:pPr>
            <w:r w:rsidDel="00000000" w:rsidR="00000000" w:rsidRPr="00000000">
              <w:rPr>
                <w:rtl w:val="0"/>
              </w:rPr>
              <w:t xml:space="preserve">a) </w:t>
            </w:r>
            <w:hyperlink w:anchor="_a1aoc5atbaze">
              <w:r w:rsidDel="00000000" w:rsidR="00000000" w:rsidRPr="00000000">
                <w:rPr>
                  <w:color w:val="1155cc"/>
                  <w:u w:val="single"/>
                  <w:rtl w:val="0"/>
                </w:rPr>
                <w:t xml:space="preserve">an Ending is reached.</w:t>
              </w:r>
            </w:hyperlink>
            <w:r w:rsidDel="00000000" w:rsidR="00000000" w:rsidRPr="00000000">
              <w:rPr>
                <w:rtl w:val="0"/>
              </w:rPr>
            </w:r>
          </w:p>
          <w:p w:rsidR="00000000" w:rsidDel="00000000" w:rsidP="00000000" w:rsidRDefault="00000000" w:rsidRPr="00000000" w14:paraId="00000AF0">
            <w:pPr>
              <w:rPr/>
            </w:pPr>
            <w:r w:rsidDel="00000000" w:rsidR="00000000" w:rsidRPr="00000000">
              <w:rPr>
                <w:rtl w:val="0"/>
              </w:rPr>
              <w:t xml:space="preserve">b) </w:t>
            </w:r>
            <w:hyperlink w:anchor="_a1aoc5atbaze">
              <w:r w:rsidDel="00000000" w:rsidR="00000000" w:rsidRPr="00000000">
                <w:rPr>
                  <w:color w:val="1155cc"/>
                  <w:u w:val="single"/>
                  <w:rtl w:val="0"/>
                </w:rPr>
                <w:t xml:space="preserve">a Recipe's warmup ends.</w:t>
              </w:r>
            </w:hyperlink>
            <w:r w:rsidDel="00000000" w:rsidR="00000000" w:rsidRPr="00000000">
              <w:rPr>
                <w:rtl w:val="0"/>
              </w:rPr>
            </w:r>
          </w:p>
          <w:p w:rsidR="00000000" w:rsidDel="00000000" w:rsidP="00000000" w:rsidRDefault="00000000" w:rsidRPr="00000000" w14:paraId="00000AF1">
            <w:pPr>
              <w:rPr/>
            </w:pPr>
            <w:r w:rsidDel="00000000" w:rsidR="00000000" w:rsidRPr="00000000">
              <w:rPr>
                <w:rtl w:val="0"/>
              </w:rPr>
              <w:t xml:space="preserve">c) </w:t>
            </w:r>
            <w:hyperlink w:anchor="_t5vxn51rzk2f">
              <w:r w:rsidDel="00000000" w:rsidR="00000000" w:rsidRPr="00000000">
                <w:rPr>
                  <w:color w:val="1155cc"/>
                  <w:u w:val="single"/>
                  <w:rtl w:val="0"/>
                </w:rPr>
                <w:t xml:space="preserve">a card is touched by the player</w:t>
              </w:r>
            </w:hyperlink>
            <w:r w:rsidDel="00000000" w:rsidR="00000000" w:rsidRPr="00000000">
              <w:rPr>
                <w:rtl w:val="0"/>
              </w:rPr>
              <w:t xml:space="preserve"> - and in this case, both card's own Element and *any of its aspects* - no matter native or mutated - contribute to the unlock.</w:t>
            </w:r>
          </w:p>
          <w:p w:rsidR="00000000" w:rsidDel="00000000" w:rsidP="00000000" w:rsidRDefault="00000000" w:rsidRPr="00000000" w14:paraId="00000AF2">
            <w:pPr>
              <w:rPr/>
            </w:pPr>
            <w:r w:rsidDel="00000000" w:rsidR="00000000" w:rsidRPr="00000000">
              <w:rPr>
                <w:rtl w:val="0"/>
              </w:rPr>
            </w:r>
          </w:p>
          <w:p w:rsidR="00000000" w:rsidDel="00000000" w:rsidP="00000000" w:rsidRDefault="00000000" w:rsidRPr="00000000" w14:paraId="00000AF3">
            <w:pPr>
              <w:rPr/>
            </w:pPr>
            <w:r w:rsidDel="00000000" w:rsidR="00000000" w:rsidRPr="00000000">
              <w:rPr>
                <w:rtl w:val="0"/>
              </w:rPr>
              <w:t xml:space="preserve">When an achievement is unlocked, the in-game message is displayed, showing the achievement's label, icon and either "unlockMessage" (if that property is defined) or "descriptionUnlocked". </w:t>
            </w:r>
          </w:p>
          <w:p w:rsidR="00000000" w:rsidDel="00000000" w:rsidP="00000000" w:rsidRDefault="00000000" w:rsidRPr="00000000" w14:paraId="00000AF4">
            <w:pPr>
              <w:rPr/>
            </w:pPr>
            <w:r w:rsidDel="00000000" w:rsidR="00000000" w:rsidRPr="00000000">
              <w:rPr>
                <w:rtl w:val="0"/>
              </w:rPr>
              <w:t xml:space="preserve">Unlocks are stored both locally and on either Steam/GOG Cloud Storage (if possible) - so they possess a known degree of persistence.</w:t>
            </w:r>
          </w:p>
        </w:tc>
      </w:tr>
    </w:tbl>
    <w:p w:rsidR="00000000" w:rsidDel="00000000" w:rsidP="00000000" w:rsidRDefault="00000000" w:rsidRPr="00000000" w14:paraId="00000AF5">
      <w:pPr>
        <w:pStyle w:val="Heading3"/>
        <w:rPr/>
      </w:pPr>
      <w:bookmarkStart w:colFirst="0" w:colLast="0" w:name="_254ue5db0t3x" w:id="296"/>
      <w:bookmarkEnd w:id="296"/>
      <w:r w:rsidDel="00000000" w:rsidR="00000000" w:rsidRPr="00000000">
        <w:rPr>
          <w:rtl w:val="0"/>
        </w:rPr>
        <w:t xml:space="preserve">Achievement categories</w:t>
      </w:r>
    </w:p>
    <w:p w:rsidR="00000000" w:rsidDel="00000000" w:rsidP="00000000" w:rsidRDefault="00000000" w:rsidRPr="00000000" w14:paraId="00000AF6">
      <w:pPr>
        <w:rPr/>
      </w:pPr>
      <w:r w:rsidDel="00000000" w:rsidR="00000000" w:rsidRPr="00000000">
        <w:rPr>
          <w:rtl w:val="0"/>
        </w:rPr>
        <w:t xml:space="preserve">The list of the existing base game categories is:</w:t>
      </w:r>
    </w:p>
    <w:p w:rsidR="00000000" w:rsidDel="00000000" w:rsidP="00000000" w:rsidRDefault="00000000" w:rsidRPr="00000000" w14:paraId="00000AF7">
      <w:pPr>
        <w:numPr>
          <w:ilvl w:val="0"/>
          <w:numId w:val="35"/>
        </w:numPr>
        <w:ind w:left="720" w:hanging="360"/>
        <w:rPr>
          <w:u w:val="none"/>
        </w:rPr>
      </w:pPr>
      <w:r w:rsidDel="00000000" w:rsidR="00000000" w:rsidRPr="00000000">
        <w:rPr>
          <w:rtl w:val="0"/>
        </w:rPr>
        <w:t xml:space="preserve">A_CATEGORY_DANCER (Dancer)</w:t>
      </w:r>
    </w:p>
    <w:p w:rsidR="00000000" w:rsidDel="00000000" w:rsidP="00000000" w:rsidRDefault="00000000" w:rsidRPr="00000000" w14:paraId="00000AF8">
      <w:pPr>
        <w:numPr>
          <w:ilvl w:val="0"/>
          <w:numId w:val="35"/>
        </w:numPr>
        <w:ind w:left="720" w:hanging="360"/>
        <w:rPr>
          <w:u w:val="none"/>
        </w:rPr>
      </w:pPr>
      <w:r w:rsidDel="00000000" w:rsidR="00000000" w:rsidRPr="00000000">
        <w:rPr>
          <w:rtl w:val="0"/>
        </w:rPr>
        <w:t xml:space="preserve">A_CATEGORY_CS (Cultist Simulator)</w:t>
      </w:r>
    </w:p>
    <w:p w:rsidR="00000000" w:rsidDel="00000000" w:rsidP="00000000" w:rsidRDefault="00000000" w:rsidRPr="00000000" w14:paraId="00000AF9">
      <w:pPr>
        <w:numPr>
          <w:ilvl w:val="0"/>
          <w:numId w:val="35"/>
        </w:numPr>
        <w:ind w:left="720" w:hanging="360"/>
        <w:rPr>
          <w:u w:val="none"/>
        </w:rPr>
      </w:pPr>
      <w:r w:rsidDel="00000000" w:rsidR="00000000" w:rsidRPr="00000000">
        <w:rPr>
          <w:rtl w:val="0"/>
        </w:rPr>
        <w:t xml:space="preserve">A_CATEGORY_EVERAFTER (Ever After)</w:t>
      </w:r>
    </w:p>
    <w:p w:rsidR="00000000" w:rsidDel="00000000" w:rsidP="00000000" w:rsidRDefault="00000000" w:rsidRPr="00000000" w14:paraId="00000AFA">
      <w:pPr>
        <w:numPr>
          <w:ilvl w:val="0"/>
          <w:numId w:val="35"/>
        </w:numPr>
        <w:ind w:left="720" w:hanging="360"/>
        <w:rPr>
          <w:u w:val="none"/>
        </w:rPr>
      </w:pPr>
      <w:r w:rsidDel="00000000" w:rsidR="00000000" w:rsidRPr="00000000">
        <w:rPr>
          <w:rtl w:val="0"/>
        </w:rPr>
        <w:t xml:space="preserve">A_CATEGORY_PRIEST (Priest)</w:t>
      </w:r>
    </w:p>
    <w:p w:rsidR="00000000" w:rsidDel="00000000" w:rsidP="00000000" w:rsidRDefault="00000000" w:rsidRPr="00000000" w14:paraId="00000AFB">
      <w:pPr>
        <w:numPr>
          <w:ilvl w:val="0"/>
          <w:numId w:val="35"/>
        </w:numPr>
        <w:ind w:left="720" w:hanging="360"/>
        <w:rPr>
          <w:u w:val="none"/>
        </w:rPr>
      </w:pPr>
      <w:r w:rsidDel="00000000" w:rsidR="00000000" w:rsidRPr="00000000">
        <w:rPr>
          <w:rtl w:val="0"/>
        </w:rPr>
        <w:t xml:space="preserve">A_CATEGORY_GHOUL (Ghoul)</w:t>
      </w:r>
    </w:p>
    <w:p w:rsidR="00000000" w:rsidDel="00000000" w:rsidP="00000000" w:rsidRDefault="00000000" w:rsidRPr="00000000" w14:paraId="00000AFC">
      <w:pPr>
        <w:numPr>
          <w:ilvl w:val="0"/>
          <w:numId w:val="35"/>
        </w:numPr>
        <w:ind w:left="720" w:hanging="360"/>
        <w:rPr>
          <w:u w:val="none"/>
        </w:rPr>
      </w:pPr>
      <w:r w:rsidDel="00000000" w:rsidR="00000000" w:rsidRPr="00000000">
        <w:rPr>
          <w:rtl w:val="0"/>
        </w:rPr>
        <w:t xml:space="preserve">A_CATEGORY_EXILE (Exile)</w:t>
      </w:r>
    </w:p>
    <w:p w:rsidR="00000000" w:rsidDel="00000000" w:rsidP="00000000" w:rsidRDefault="00000000" w:rsidRPr="00000000" w14:paraId="00000AFD">
      <w:pPr>
        <w:numPr>
          <w:ilvl w:val="0"/>
          <w:numId w:val="35"/>
        </w:numPr>
        <w:ind w:left="720" w:hanging="360"/>
        <w:rPr>
          <w:u w:val="none"/>
        </w:rPr>
      </w:pPr>
      <w:r w:rsidDel="00000000" w:rsidR="00000000" w:rsidRPr="00000000">
        <w:rPr>
          <w:rtl w:val="0"/>
        </w:rPr>
        <w:t xml:space="preserve">A_CATEGORY_MODS (Mod Content)</w:t>
      </w:r>
    </w:p>
    <w:p w:rsidR="00000000" w:rsidDel="00000000" w:rsidP="00000000" w:rsidRDefault="00000000" w:rsidRPr="00000000" w14:paraId="00000AFE">
      <w:pPr>
        <w:rPr/>
      </w:pPr>
      <w:r w:rsidDel="00000000" w:rsidR="00000000" w:rsidRPr="00000000">
        <w:rPr>
          <w:rtl w:val="0"/>
        </w:rPr>
      </w:r>
    </w:p>
    <w:p w:rsidR="00000000" w:rsidDel="00000000" w:rsidP="00000000" w:rsidRDefault="00000000" w:rsidRPr="00000000" w14:paraId="00000AFF">
      <w:pPr>
        <w:rPr/>
      </w:pPr>
      <w:r w:rsidDel="00000000" w:rsidR="00000000" w:rsidRPr="00000000">
        <w:rPr>
          <w:rtl w:val="0"/>
        </w:rPr>
        <w:t xml:space="preserve">You can define custom achievement categories. To define a new achievements category, define an achievement with the isCategory property set at true. Its category icon will be defined by the iconUnlocked property.</w:t>
      </w:r>
    </w:p>
    <w:p w:rsidR="00000000" w:rsidDel="00000000" w:rsidP="00000000" w:rsidRDefault="00000000" w:rsidRPr="00000000" w14:paraId="00000B00">
      <w:pPr>
        <w:pStyle w:val="Heading3"/>
        <w:rPr/>
      </w:pPr>
      <w:bookmarkStart w:colFirst="0" w:colLast="0" w:name="_vs67szt76h50" w:id="297"/>
      <w:bookmarkEnd w:id="297"/>
      <w:r w:rsidDel="00000000" w:rsidR="00000000" w:rsidRPr="00000000">
        <w:br w:type="page"/>
      </w:r>
      <w:r w:rsidDel="00000000" w:rsidR="00000000" w:rsidRPr="00000000">
        <w:rPr>
          <w:rtl w:val="0"/>
        </w:rPr>
      </w:r>
    </w:p>
    <w:p w:rsidR="00000000" w:rsidDel="00000000" w:rsidP="00000000" w:rsidRDefault="00000000" w:rsidRPr="00000000" w14:paraId="00000B01">
      <w:pPr>
        <w:pStyle w:val="Heading3"/>
        <w:rPr/>
      </w:pPr>
      <w:bookmarkStart w:colFirst="0" w:colLast="0" w:name="_whp7062o85g6" w:id="298"/>
      <w:bookmarkEnd w:id="298"/>
      <w:r w:rsidDel="00000000" w:rsidR="00000000" w:rsidRPr="00000000">
        <w:rPr>
          <w:rtl w:val="0"/>
        </w:rPr>
        <w:t xml:space="preserve">File Example with an achievement and a custom achievement category</w:t>
      </w:r>
    </w:p>
    <w:tbl>
      <w:tblPr>
        <w:tblStyle w:val="Table153"/>
        <w:tblW w:w="924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240"/>
        <w:tblGridChange w:id="0">
          <w:tblGrid>
            <w:gridCol w:w="9240"/>
          </w:tblGrid>
        </w:tblGridChange>
      </w:tblGrid>
      <w:tr>
        <w:trPr>
          <w:cantSplit w:val="0"/>
          <w:trHeight w:val="440" w:hRule="atLeast"/>
          <w:tblHeader w:val="0"/>
        </w:trPr>
        <w:tc>
          <w:tcPr>
            <w:tcBorders>
              <w:top w:color="1e1e1e" w:space="0" w:sz="12" w:val="single"/>
              <w:left w:color="1e1e1e" w:space="0" w:sz="18" w:val="single"/>
              <w:bottom w:color="1e1e1e" w:space="0" w:sz="18" w:val="single"/>
              <w:right w:color="1e1e1e" w:space="0" w:sz="18" w:val="single"/>
            </w:tcBorders>
            <w:shd w:fill="1e1e1e" w:val="clear"/>
            <w:tcMar>
              <w:top w:w="100.0" w:type="dxa"/>
              <w:left w:w="100.0" w:type="dxa"/>
              <w:bottom w:w="100.0" w:type="dxa"/>
              <w:right w:w="100.0" w:type="dxa"/>
            </w:tcMar>
            <w:vAlign w:val="top"/>
          </w:tcPr>
          <w:p w:rsidR="00000000" w:rsidDel="00000000" w:rsidP="00000000" w:rsidRDefault="00000000" w:rsidRPr="00000000" w14:paraId="00000B02">
            <w:pPr>
              <w:widowControl w:val="0"/>
              <w:shd w:fill="1f1f1f" w:val="clear"/>
              <w:spacing w:line="325.71428571428567"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B03">
            <w:pPr>
              <w:widowControl w:val="0"/>
              <w:shd w:fill="1f1f1f" w:val="clear"/>
              <w:spacing w:line="325.71428571428567"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"achievements"</w:t>
            </w: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B04">
            <w:pPr>
              <w:widowControl w:val="0"/>
              <w:shd w:fill="1f1f1f" w:val="clear"/>
              <w:spacing w:line="325.71428571428567"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B05">
            <w:pPr>
              <w:widowControl w:val="0"/>
              <w:shd w:fill="1f1f1f" w:val="clear"/>
              <w:spacing w:line="325.71428571428567"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"A_EXAMPLE"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B06">
            <w:pPr>
              <w:widowControl w:val="0"/>
              <w:shd w:fill="1f1f1f" w:val="clear"/>
              <w:spacing w:line="325.71428571428567"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"iconLocked"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"corpse"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B07">
            <w:pPr>
              <w:widowControl w:val="0"/>
              <w:shd w:fill="1f1f1f" w:val="clear"/>
              <w:spacing w:line="325.71428571428567"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"iconUnlocked"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"lunatic"</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B08">
            <w:pPr>
              <w:widowControl w:val="0"/>
              <w:shd w:fill="1f1f1f" w:val="clear"/>
              <w:spacing w:line="325.71428571428567"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"label"</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"My First Hand-Made Achievement"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B09">
            <w:pPr>
              <w:widowControl w:val="0"/>
              <w:shd w:fill="1f1f1f" w:val="clear"/>
              <w:spacing w:line="325.71428571428567"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"descriptionLocked"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"Not until there are enough here."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B0A">
            <w:pPr>
              <w:widowControl w:val="0"/>
              <w:shd w:fill="1f1f1f" w:val="clear"/>
              <w:spacing w:line="325.71428571428567"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"descriptionUnlocked"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"I no longer have any idea what is real, and what is not."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B0B">
            <w:pPr>
              <w:widowControl w:val="0"/>
              <w:shd w:fill="1f1f1f" w:val="clear"/>
              <w:spacing w:line="325.71428571428567"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"unlockMessage"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"This achievement doesn't exist, not in the game, anyway, and yet you've unlocked it! So many, many congratulations!"</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B0C">
            <w:pPr>
              <w:widowControl w:val="0"/>
              <w:shd w:fill="1f1f1f" w:val="clear"/>
              <w:spacing w:line="325.71428571428567"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"isHidden"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true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B0D">
            <w:pPr>
              <w:widowControl w:val="0"/>
              <w:shd w:fill="1f1f1f" w:val="clear"/>
              <w:spacing w:line="325.71428571428567" w:lineRule="auto"/>
              <w:jc w:val="left"/>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"category"</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"A_CATEGORY_EXAMPLE"</w:t>
            </w:r>
          </w:p>
          <w:p w:rsidR="00000000" w:rsidDel="00000000" w:rsidP="00000000" w:rsidRDefault="00000000" w:rsidRPr="00000000" w14:paraId="00000B0E">
            <w:pPr>
              <w:widowControl w:val="0"/>
              <w:shd w:fill="1f1f1f" w:val="clear"/>
              <w:spacing w:line="325.71428571428567"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B0F">
            <w:pPr>
              <w:widowControl w:val="0"/>
              <w:shd w:fill="1f1f1f" w:val="clear"/>
              <w:spacing w:line="325.71428571428567"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B10">
            <w:pPr>
              <w:widowControl w:val="0"/>
              <w:shd w:fill="1f1f1f" w:val="clear"/>
              <w:spacing w:line="325.71428571428567"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"A_CATEGORY_EXAMPLE"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B11">
            <w:pPr>
              <w:widowControl w:val="0"/>
              <w:shd w:fill="1f1f1f" w:val="clear"/>
              <w:spacing w:line="325.71428571428567"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"isCategory"</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true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B12">
            <w:pPr>
              <w:widowControl w:val="0"/>
              <w:shd w:fill="1f1f1f" w:val="clear"/>
              <w:spacing w:line="325.71428571428567"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"label"</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"My Very Own Achievements Category"</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B13">
            <w:pPr>
              <w:widowControl w:val="0"/>
              <w:shd w:fill="1f1f1f" w:val="clear"/>
              <w:spacing w:line="325.71428571428567" w:lineRule="auto"/>
              <w:jc w:val="left"/>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"iconUnlocked"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"forge"</w:t>
            </w:r>
          </w:p>
          <w:p w:rsidR="00000000" w:rsidDel="00000000" w:rsidP="00000000" w:rsidRDefault="00000000" w:rsidRPr="00000000" w14:paraId="00000B14">
            <w:pPr>
              <w:widowControl w:val="0"/>
              <w:shd w:fill="1f1f1f" w:val="clear"/>
              <w:spacing w:line="325.71428571428567"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B15">
            <w:pPr>
              <w:widowControl w:val="0"/>
              <w:shd w:fill="1f1f1f" w:val="clear"/>
              <w:spacing w:line="325.71428571428567"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B16">
            <w:pPr>
              <w:widowControl w:val="0"/>
              <w:shd w:fill="1f1f1f" w:val="clear"/>
              <w:spacing w:line="325.71428571428567" w:lineRule="auto"/>
              <w:jc w:val="left"/>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tl w:val="0"/>
              </w:rPr>
            </w:r>
          </w:p>
        </w:tc>
      </w:tr>
    </w:tbl>
    <w:p w:rsidR="00000000" w:rsidDel="00000000" w:rsidP="00000000" w:rsidRDefault="00000000" w:rsidRPr="00000000" w14:paraId="00000B17">
      <w:pPr>
        <w:pStyle w:val="Heading4"/>
        <w:rPr/>
      </w:pPr>
      <w:bookmarkStart w:colFirst="0" w:colLast="0" w:name="_xuou04cddfl" w:id="299"/>
      <w:bookmarkEnd w:id="299"/>
      <w:r w:rsidDel="00000000" w:rsidR="00000000" w:rsidRPr="00000000">
        <w:rPr>
          <w:rtl w:val="0"/>
        </w:rPr>
      </w:r>
    </w:p>
    <w:p w:rsidR="00000000" w:rsidDel="00000000" w:rsidP="00000000" w:rsidRDefault="00000000" w:rsidRPr="00000000" w14:paraId="00000B18">
      <w:pPr>
        <w:pStyle w:val="Heading3"/>
        <w:rPr/>
      </w:pPr>
      <w:bookmarkStart w:colFirst="0" w:colLast="0" w:name="_jyxvavgw8buc" w:id="300"/>
      <w:bookmarkEnd w:id="300"/>
      <w:r w:rsidDel="00000000" w:rsidR="00000000" w:rsidRPr="00000000">
        <w:br w:type="page"/>
      </w:r>
      <w:r w:rsidDel="00000000" w:rsidR="00000000" w:rsidRPr="00000000">
        <w:rPr>
          <w:rtl w:val="0"/>
        </w:rPr>
      </w:r>
    </w:p>
    <w:p w:rsidR="00000000" w:rsidDel="00000000" w:rsidP="00000000" w:rsidRDefault="00000000" w:rsidRPr="00000000" w14:paraId="00000B19">
      <w:pPr>
        <w:pStyle w:val="Heading3"/>
        <w:rPr/>
      </w:pPr>
      <w:bookmarkStart w:colFirst="0" w:colLast="0" w:name="_px0rc97q9apy" w:id="301"/>
      <w:bookmarkEnd w:id="301"/>
      <w:r w:rsidDel="00000000" w:rsidR="00000000" w:rsidRPr="00000000">
        <w:rPr>
          <w:rtl w:val="0"/>
        </w:rPr>
        <w:t xml:space="preserve">Properties of Achievements</w:t>
      </w:r>
    </w:p>
    <w:p w:rsidR="00000000" w:rsidDel="00000000" w:rsidP="00000000" w:rsidRDefault="00000000" w:rsidRPr="00000000" w14:paraId="00000B1A">
      <w:pPr>
        <w:pStyle w:val="Heading4"/>
        <w:rPr/>
      </w:pPr>
      <w:bookmarkStart w:colFirst="0" w:colLast="0" w:name="_2lfiwmntbnfh" w:id="302"/>
      <w:bookmarkEnd w:id="302"/>
      <w:r w:rsidDel="00000000" w:rsidR="00000000" w:rsidRPr="00000000">
        <w:rPr>
          <w:rtl w:val="0"/>
        </w:rPr>
        <w:t xml:space="preserve">Achievement ID</w:t>
      </w:r>
    </w:p>
    <w:tbl>
      <w:tblPr>
        <w:tblStyle w:val="Table15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20"/>
        <w:gridCol w:w="7740"/>
        <w:tblGridChange w:id="0">
          <w:tblGrid>
            <w:gridCol w:w="1620"/>
            <w:gridCol w:w="7740"/>
          </w:tblGrid>
        </w:tblGridChange>
      </w:tblGrid>
      <w:tr>
        <w:trPr>
          <w:cantSplit w:val="0"/>
          <w:trHeight w:val="75" w:hRule="atLeast"/>
          <w:tblHeader w:val="0"/>
        </w:trPr>
        <w:tc>
          <w:tcPr>
            <w:tcBorders>
              <w:top w:color="4d3a00" w:space="0" w:sz="18" w:val="single"/>
              <w:left w:color="4d3a00" w:space="0" w:sz="18" w:val="single"/>
              <w:bottom w:color="4d3a00" w:space="0" w:sz="12" w:val="single"/>
              <w:right w:color="4d3a00" w:space="0" w:sz="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B1B">
            <w:pPr>
              <w:jc w:val="left"/>
              <w:rPr>
                <w:sz w:val="22"/>
                <w:szCs w:val="22"/>
              </w:rPr>
            </w:pPr>
            <w:r w:rsidDel="00000000" w:rsidR="00000000" w:rsidRPr="00000000">
              <w:rPr>
                <w:sz w:val="22"/>
                <w:szCs w:val="22"/>
                <w:rtl w:val="0"/>
              </w:rPr>
              <w:t xml:space="preserve">Property name</w:t>
            </w:r>
          </w:p>
        </w:tc>
        <w:tc>
          <w:tcPr>
            <w:tcBorders>
              <w:top w:color="4d3a00" w:space="0" w:sz="18" w:val="single"/>
              <w:left w:color="4d3a00" w:space="0" w:sz="8" w:val="single"/>
              <w:bottom w:color="4d3a00" w:space="0" w:sz="12" w:val="single"/>
              <w:right w:color="4d3a00" w:space="0" w:sz="1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B1C">
            <w:pPr>
              <w:jc w:val="left"/>
              <w:rPr/>
            </w:pPr>
            <w:r w:rsidDel="00000000" w:rsidR="00000000" w:rsidRPr="00000000">
              <w:rPr>
                <w:rtl w:val="0"/>
              </w:rPr>
              <w:t xml:space="preserve">id</w:t>
            </w:r>
            <w:r w:rsidDel="00000000" w:rsidR="00000000" w:rsidRPr="00000000">
              <w:rPr>
                <w:rtl w:val="0"/>
              </w:rPr>
            </w:r>
          </w:p>
        </w:tc>
      </w:tr>
      <w:tr>
        <w:trPr>
          <w:cantSplit w:val="0"/>
          <w:trHeight w:val="870" w:hRule="atLeast"/>
          <w:tblHeader w:val="0"/>
        </w:trPr>
        <w:tc>
          <w:tcPr>
            <w:tcBorders>
              <w:top w:color="4d3a00" w:space="0" w:sz="12" w:val="single"/>
              <w:left w:color="4d3a00" w:space="0" w:sz="18" w:val="single"/>
              <w:bottom w:color="4d3a00" w:space="0" w:sz="8" w:val="single"/>
              <w:right w:color="4d3a00" w:space="0" w:sz="8" w:val="single"/>
            </w:tcBorders>
            <w:shd w:fill="fff7e1" w:val="clear"/>
            <w:tcMar>
              <w:top w:w="100.0" w:type="dxa"/>
              <w:left w:w="100.0" w:type="dxa"/>
              <w:bottom w:w="100.0" w:type="dxa"/>
              <w:right w:w="100.0" w:type="dxa"/>
            </w:tcMar>
            <w:vAlign w:val="top"/>
          </w:tcPr>
          <w:p w:rsidR="00000000" w:rsidDel="00000000" w:rsidP="00000000" w:rsidRDefault="00000000" w:rsidRPr="00000000" w14:paraId="00000B1D">
            <w:pPr>
              <w:widowControl w:val="0"/>
              <w:spacing w:line="240" w:lineRule="auto"/>
              <w:rPr/>
            </w:pPr>
            <w:r w:rsidDel="00000000" w:rsidR="00000000" w:rsidRPr="00000000">
              <w:rPr>
                <w:rtl w:val="0"/>
              </w:rPr>
              <w:t xml:space="preserve">Explanation</w:t>
            </w:r>
          </w:p>
        </w:tc>
        <w:tc>
          <w:tcPr>
            <w:tcBorders>
              <w:top w:color="4d3a00" w:space="0" w:sz="12" w:val="single"/>
              <w:left w:color="4d3a00" w:space="0" w:sz="8" w:val="single"/>
              <w:bottom w:color="4d3a00" w:space="0" w:sz="8" w:val="single"/>
              <w:right w:color="4d3a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B1E">
            <w:pPr>
              <w:rPr/>
            </w:pPr>
            <w:r w:rsidDel="00000000" w:rsidR="00000000" w:rsidRPr="00000000">
              <w:rPr>
                <w:rtl w:val="0"/>
              </w:rPr>
              <w:t xml:space="preserve">Internal id of the achievement. Must be unique.</w:t>
            </w:r>
          </w:p>
        </w:tc>
      </w:tr>
      <w:tr>
        <w:trPr>
          <w:cantSplit w:val="0"/>
          <w:tblHeader w:val="0"/>
        </w:trPr>
        <w:tc>
          <w:tcPr>
            <w:tcBorders>
              <w:top w:color="4d3a00" w:space="0" w:sz="8" w:val="single"/>
              <w:left w:color="4d3a00" w:space="0" w:sz="18" w:val="single"/>
              <w:bottom w:color="4d3a00" w:space="0" w:sz="12" w:val="single"/>
              <w:right w:color="4d3a00" w:space="0" w:sz="8" w:val="single"/>
            </w:tcBorders>
            <w:shd w:fill="fff7e1" w:val="clear"/>
            <w:tcMar>
              <w:top w:w="100.0" w:type="dxa"/>
              <w:left w:w="100.0" w:type="dxa"/>
              <w:bottom w:w="100.0" w:type="dxa"/>
              <w:right w:w="100.0" w:type="dxa"/>
            </w:tcMar>
            <w:vAlign w:val="top"/>
          </w:tcPr>
          <w:p w:rsidR="00000000" w:rsidDel="00000000" w:rsidP="00000000" w:rsidRDefault="00000000" w:rsidRPr="00000000" w14:paraId="00000B1F">
            <w:pPr>
              <w:widowControl w:val="0"/>
              <w:spacing w:line="240" w:lineRule="auto"/>
              <w:rPr/>
            </w:pPr>
            <w:r w:rsidDel="00000000" w:rsidR="00000000" w:rsidRPr="00000000">
              <w:rPr>
                <w:rtl w:val="0"/>
              </w:rPr>
              <w:t xml:space="preserve">Default value</w:t>
            </w:r>
          </w:p>
        </w:tc>
        <w:tc>
          <w:tcPr>
            <w:tcBorders>
              <w:top w:color="4d3a00" w:space="0" w:sz="8" w:val="single"/>
              <w:left w:color="4d3a00" w:space="0" w:sz="8" w:val="single"/>
              <w:bottom w:color="4d3a00" w:space="0" w:sz="12" w:val="single"/>
              <w:right w:color="4d3a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B20">
            <w:pPr>
              <w:widowControl w:val="0"/>
              <w:spacing w:line="240" w:lineRule="auto"/>
              <w:rPr>
                <w:b w:val="1"/>
              </w:rPr>
            </w:pPr>
            <w:r w:rsidDel="00000000" w:rsidR="00000000" w:rsidRPr="00000000">
              <w:rPr>
                <w:rtl w:val="0"/>
              </w:rPr>
              <w:t xml:space="preserve">No default value. </w:t>
            </w:r>
            <w:r w:rsidDel="00000000" w:rsidR="00000000" w:rsidRPr="00000000">
              <w:rPr>
                <w:b w:val="1"/>
                <w:rtl w:val="0"/>
              </w:rPr>
              <w:t xml:space="preserve">This property is mandatory.</w:t>
            </w:r>
          </w:p>
        </w:tc>
      </w:tr>
      <w:tr>
        <w:trPr>
          <w:cantSplit w:val="0"/>
          <w:trHeight w:val="440" w:hRule="atLeast"/>
          <w:tblHeader w:val="0"/>
        </w:trPr>
        <w:tc>
          <w:tcPr>
            <w:gridSpan w:val="2"/>
            <w:tcBorders>
              <w:top w:color="4d3a00" w:space="0" w:sz="12" w:val="single"/>
              <w:left w:color="4d3a00" w:space="0" w:sz="18" w:val="single"/>
              <w:bottom w:color="4d3a00" w:space="0" w:sz="12" w:val="single"/>
              <w:right w:color="741b47" w:space="0" w:sz="1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B21">
            <w:pPr>
              <w:widowControl w:val="0"/>
              <w:spacing w:line="240" w:lineRule="auto"/>
              <w:jc w:val="left"/>
              <w:rPr>
                <w:b w:val="1"/>
              </w:rPr>
            </w:pPr>
            <w:r w:rsidDel="00000000" w:rsidR="00000000" w:rsidRPr="00000000">
              <w:rPr>
                <w:b w:val="1"/>
                <w:rtl w:val="0"/>
              </w:rPr>
              <w:t xml:space="preserve">Examples</w:t>
            </w:r>
          </w:p>
        </w:tc>
      </w:tr>
      <w:tr>
        <w:trPr>
          <w:cantSplit w:val="0"/>
          <w:trHeight w:val="440" w:hRule="atLeast"/>
          <w:tblHeader w:val="0"/>
        </w:trPr>
        <w:tc>
          <w:tcPr>
            <w:tcBorders>
              <w:top w:color="4d3a00" w:space="0" w:sz="12" w:val="single"/>
              <w:left w:color="4d3a00" w:space="0" w:sz="18" w:val="single"/>
              <w:bottom w:color="4d3a00" w:space="0" w:sz="18" w:val="single"/>
              <w:right w:color="1e1e1e" w:space="0" w:sz="18" w:val="single"/>
            </w:tcBorders>
            <w:shd w:fill="fff7e1" w:val="clear"/>
            <w:tcMar>
              <w:top w:w="100.0" w:type="dxa"/>
              <w:left w:w="100.0" w:type="dxa"/>
              <w:bottom w:w="100.0" w:type="dxa"/>
              <w:right w:w="100.0" w:type="dxa"/>
            </w:tcMar>
            <w:vAlign w:val="top"/>
          </w:tcPr>
          <w:p w:rsidR="00000000" w:rsidDel="00000000" w:rsidP="00000000" w:rsidRDefault="00000000" w:rsidRPr="00000000" w14:paraId="00000B23">
            <w:pPr>
              <w:widowControl w:val="0"/>
              <w:spacing w:line="240" w:lineRule="auto"/>
              <w:jc w:val="left"/>
              <w:rPr/>
            </w:pPr>
            <w:r w:rsidDel="00000000" w:rsidR="00000000" w:rsidRPr="00000000">
              <w:rPr>
                <w:rtl w:val="0"/>
              </w:rPr>
              <w:t xml:space="preserve">Simple use of the property</w:t>
            </w:r>
          </w:p>
        </w:tc>
        <w:tc>
          <w:tcPr>
            <w:tcBorders>
              <w:top w:color="1e1e1e" w:space="0" w:sz="12" w:val="single"/>
              <w:left w:color="1e1e1e" w:space="0" w:sz="18" w:val="single"/>
              <w:bottom w:color="1e1e1e" w:space="0" w:sz="18" w:val="single"/>
              <w:right w:color="1e1e1e" w:space="0" w:sz="18" w:val="single"/>
            </w:tcBorders>
            <w:shd w:fill="1e1e1e" w:val="clear"/>
            <w:tcMar>
              <w:top w:w="100.0" w:type="dxa"/>
              <w:left w:w="100.0" w:type="dxa"/>
              <w:bottom w:w="100.0" w:type="dxa"/>
              <w:right w:w="100.0" w:type="dxa"/>
            </w:tcMar>
            <w:vAlign w:val="top"/>
          </w:tcPr>
          <w:p w:rsidR="00000000" w:rsidDel="00000000" w:rsidP="00000000" w:rsidRDefault="00000000" w:rsidRPr="00000000" w14:paraId="00000B24">
            <w:pPr>
              <w:widowControl w:val="0"/>
              <w:shd w:fill="1e1e1e" w:val="clear"/>
              <w:spacing w:line="325.71428571428567" w:lineRule="auto"/>
              <w:jc w:val="left"/>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B25">
            <w:pPr>
              <w:widowControl w:val="0"/>
              <w:shd w:fill="1e1e1e" w:val="clear"/>
              <w:spacing w:line="325.71428571428567" w:lineRule="auto"/>
              <w:jc w:val="left"/>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"myid"</w:t>
            </w:r>
          </w:p>
          <w:p w:rsidR="00000000" w:rsidDel="00000000" w:rsidP="00000000" w:rsidRDefault="00000000" w:rsidRPr="00000000" w14:paraId="00000B26">
            <w:pPr>
              <w:widowControl w:val="0"/>
              <w:shd w:fill="1e1e1e" w:val="clear"/>
              <w:spacing w:line="325.71428571428567" w:lineRule="auto"/>
              <w:jc w:val="left"/>
              <w:rPr/>
            </w:pP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tl w:val="0"/>
              </w:rPr>
            </w:r>
          </w:p>
        </w:tc>
      </w:tr>
    </w:tbl>
    <w:p w:rsidR="00000000" w:rsidDel="00000000" w:rsidP="00000000" w:rsidRDefault="00000000" w:rsidRPr="00000000" w14:paraId="00000B27">
      <w:pPr>
        <w:pStyle w:val="Heading4"/>
        <w:rPr/>
      </w:pPr>
      <w:bookmarkStart w:colFirst="0" w:colLast="0" w:name="_502v65lzguis" w:id="303"/>
      <w:bookmarkEnd w:id="303"/>
      <w:r w:rsidDel="00000000" w:rsidR="00000000" w:rsidRPr="00000000">
        <w:rPr>
          <w:rtl w:val="0"/>
        </w:rPr>
      </w:r>
    </w:p>
    <w:p w:rsidR="00000000" w:rsidDel="00000000" w:rsidP="00000000" w:rsidRDefault="00000000" w:rsidRPr="00000000" w14:paraId="00000B28">
      <w:pPr>
        <w:pStyle w:val="Heading4"/>
        <w:rPr/>
      </w:pPr>
      <w:bookmarkStart w:colFirst="0" w:colLast="0" w:name="_6y6h67ugr1tr" w:id="304"/>
      <w:bookmarkEnd w:id="304"/>
      <w:r w:rsidDel="00000000" w:rsidR="00000000" w:rsidRPr="00000000">
        <w:rPr>
          <w:rtl w:val="0"/>
        </w:rPr>
        <w:t xml:space="preserve">Is Category</w:t>
      </w:r>
    </w:p>
    <w:tbl>
      <w:tblPr>
        <w:tblStyle w:val="Table15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20"/>
        <w:gridCol w:w="7740"/>
        <w:tblGridChange w:id="0">
          <w:tblGrid>
            <w:gridCol w:w="1620"/>
            <w:gridCol w:w="7740"/>
          </w:tblGrid>
        </w:tblGridChange>
      </w:tblGrid>
      <w:tr>
        <w:trPr>
          <w:cantSplit w:val="0"/>
          <w:trHeight w:val="75" w:hRule="atLeast"/>
          <w:tblHeader w:val="0"/>
        </w:trPr>
        <w:tc>
          <w:tcPr>
            <w:tcBorders>
              <w:top w:color="4d3a00" w:space="0" w:sz="18" w:val="single"/>
              <w:left w:color="4d3a00" w:space="0" w:sz="18" w:val="single"/>
              <w:bottom w:color="4d3a00" w:space="0" w:sz="12" w:val="single"/>
              <w:right w:color="4d3a00" w:space="0" w:sz="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B29">
            <w:pPr>
              <w:jc w:val="left"/>
              <w:rPr>
                <w:sz w:val="22"/>
                <w:szCs w:val="22"/>
              </w:rPr>
            </w:pPr>
            <w:r w:rsidDel="00000000" w:rsidR="00000000" w:rsidRPr="00000000">
              <w:rPr>
                <w:sz w:val="22"/>
                <w:szCs w:val="22"/>
                <w:rtl w:val="0"/>
              </w:rPr>
              <w:t xml:space="preserve">Property name</w:t>
            </w:r>
          </w:p>
        </w:tc>
        <w:tc>
          <w:tcPr>
            <w:tcBorders>
              <w:top w:color="4d3a00" w:space="0" w:sz="18" w:val="single"/>
              <w:left w:color="4d3a00" w:space="0" w:sz="8" w:val="single"/>
              <w:bottom w:color="4d3a00" w:space="0" w:sz="12" w:val="single"/>
              <w:right w:color="4d3a00" w:space="0" w:sz="1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B2A">
            <w:pPr>
              <w:jc w:val="left"/>
              <w:rPr/>
            </w:pPr>
            <w:r w:rsidDel="00000000" w:rsidR="00000000" w:rsidRPr="00000000">
              <w:rPr>
                <w:rtl w:val="0"/>
              </w:rPr>
              <w:t xml:space="preserve">isCategory</w:t>
            </w:r>
          </w:p>
        </w:tc>
      </w:tr>
      <w:tr>
        <w:trPr>
          <w:cantSplit w:val="0"/>
          <w:trHeight w:val="870" w:hRule="atLeast"/>
          <w:tblHeader w:val="0"/>
        </w:trPr>
        <w:tc>
          <w:tcPr>
            <w:tcBorders>
              <w:top w:color="4d3a00" w:space="0" w:sz="12" w:val="single"/>
              <w:left w:color="4d3a00" w:space="0" w:sz="18" w:val="single"/>
              <w:bottom w:color="4d3a00" w:space="0" w:sz="8" w:val="single"/>
              <w:right w:color="4d3a00" w:space="0" w:sz="8" w:val="single"/>
            </w:tcBorders>
            <w:shd w:fill="fff7e1" w:val="clear"/>
            <w:tcMar>
              <w:top w:w="100.0" w:type="dxa"/>
              <w:left w:w="100.0" w:type="dxa"/>
              <w:bottom w:w="100.0" w:type="dxa"/>
              <w:right w:w="100.0" w:type="dxa"/>
            </w:tcMar>
            <w:vAlign w:val="top"/>
          </w:tcPr>
          <w:p w:rsidR="00000000" w:rsidDel="00000000" w:rsidP="00000000" w:rsidRDefault="00000000" w:rsidRPr="00000000" w14:paraId="00000B2B">
            <w:pPr>
              <w:widowControl w:val="0"/>
              <w:spacing w:line="240" w:lineRule="auto"/>
              <w:rPr/>
            </w:pPr>
            <w:r w:rsidDel="00000000" w:rsidR="00000000" w:rsidRPr="00000000">
              <w:rPr>
                <w:rtl w:val="0"/>
              </w:rPr>
              <w:t xml:space="preserve">Explanation</w:t>
            </w:r>
          </w:p>
        </w:tc>
        <w:tc>
          <w:tcPr>
            <w:tcBorders>
              <w:top w:color="4d3a00" w:space="0" w:sz="12" w:val="single"/>
              <w:left w:color="4d3a00" w:space="0" w:sz="8" w:val="single"/>
              <w:bottom w:color="4d3a00" w:space="0" w:sz="8" w:val="single"/>
              <w:right w:color="4d3a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B2C">
            <w:pPr>
              <w:rPr/>
            </w:pPr>
            <w:r w:rsidDel="00000000" w:rsidR="00000000" w:rsidRPr="00000000">
              <w:rPr>
                <w:rtl w:val="0"/>
              </w:rPr>
              <w:t xml:space="preserve">If this property is set to true, then the achievement object being defined is an achievement category instead.</w:t>
            </w:r>
          </w:p>
        </w:tc>
      </w:tr>
      <w:tr>
        <w:trPr>
          <w:cantSplit w:val="0"/>
          <w:tblHeader w:val="0"/>
        </w:trPr>
        <w:tc>
          <w:tcPr>
            <w:tcBorders>
              <w:top w:color="4d3a00" w:space="0" w:sz="8" w:val="single"/>
              <w:left w:color="4d3a00" w:space="0" w:sz="18" w:val="single"/>
              <w:bottom w:color="4d3a00" w:space="0" w:sz="12" w:val="single"/>
              <w:right w:color="4d3a00" w:space="0" w:sz="8" w:val="single"/>
            </w:tcBorders>
            <w:shd w:fill="fff7e1" w:val="clear"/>
            <w:tcMar>
              <w:top w:w="100.0" w:type="dxa"/>
              <w:left w:w="100.0" w:type="dxa"/>
              <w:bottom w:w="100.0" w:type="dxa"/>
              <w:right w:w="100.0" w:type="dxa"/>
            </w:tcMar>
            <w:vAlign w:val="top"/>
          </w:tcPr>
          <w:p w:rsidR="00000000" w:rsidDel="00000000" w:rsidP="00000000" w:rsidRDefault="00000000" w:rsidRPr="00000000" w14:paraId="00000B2D">
            <w:pPr>
              <w:widowControl w:val="0"/>
              <w:spacing w:line="240" w:lineRule="auto"/>
              <w:rPr/>
            </w:pPr>
            <w:r w:rsidDel="00000000" w:rsidR="00000000" w:rsidRPr="00000000">
              <w:rPr>
                <w:rtl w:val="0"/>
              </w:rPr>
              <w:t xml:space="preserve">Default value</w:t>
            </w:r>
          </w:p>
        </w:tc>
        <w:tc>
          <w:tcPr>
            <w:tcBorders>
              <w:top w:color="4d3a00" w:space="0" w:sz="8" w:val="single"/>
              <w:left w:color="4d3a00" w:space="0" w:sz="8" w:val="single"/>
              <w:bottom w:color="4d3a00" w:space="0" w:sz="12" w:val="single"/>
              <w:right w:color="4d3a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B2E">
            <w:pPr>
              <w:widowControl w:val="0"/>
              <w:spacing w:line="240" w:lineRule="auto"/>
              <w:rPr>
                <w:b w:val="1"/>
              </w:rPr>
            </w:pPr>
            <w:r w:rsidDel="00000000" w:rsidR="00000000" w:rsidRPr="00000000">
              <w:rPr>
                <w:rtl w:val="0"/>
              </w:rPr>
              <w:t xml:space="preserve">False (not a category)</w:t>
            </w:r>
            <w:r w:rsidDel="00000000" w:rsidR="00000000" w:rsidRPr="00000000">
              <w:rPr>
                <w:rtl w:val="0"/>
              </w:rPr>
            </w:r>
          </w:p>
        </w:tc>
      </w:tr>
      <w:tr>
        <w:trPr>
          <w:cantSplit w:val="0"/>
          <w:trHeight w:val="440" w:hRule="atLeast"/>
          <w:tblHeader w:val="0"/>
        </w:trPr>
        <w:tc>
          <w:tcPr>
            <w:gridSpan w:val="2"/>
            <w:tcBorders>
              <w:top w:color="4d3a00" w:space="0" w:sz="12" w:val="single"/>
              <w:left w:color="4d3a00" w:space="0" w:sz="18" w:val="single"/>
              <w:bottom w:color="4d3a00" w:space="0" w:sz="12" w:val="single"/>
              <w:right w:color="741b47" w:space="0" w:sz="1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B2F">
            <w:pPr>
              <w:widowControl w:val="0"/>
              <w:spacing w:line="240" w:lineRule="auto"/>
              <w:jc w:val="left"/>
              <w:rPr>
                <w:b w:val="1"/>
              </w:rPr>
            </w:pPr>
            <w:r w:rsidDel="00000000" w:rsidR="00000000" w:rsidRPr="00000000">
              <w:rPr>
                <w:b w:val="1"/>
                <w:rtl w:val="0"/>
              </w:rPr>
              <w:t xml:space="preserve">Examples</w:t>
            </w:r>
          </w:p>
        </w:tc>
      </w:tr>
      <w:tr>
        <w:trPr>
          <w:cantSplit w:val="0"/>
          <w:trHeight w:val="440" w:hRule="atLeast"/>
          <w:tblHeader w:val="0"/>
        </w:trPr>
        <w:tc>
          <w:tcPr>
            <w:tcBorders>
              <w:top w:color="4d3a00" w:space="0" w:sz="12" w:val="single"/>
              <w:left w:color="4d3a00" w:space="0" w:sz="18" w:val="single"/>
              <w:bottom w:color="4d3a00" w:space="0" w:sz="18" w:val="single"/>
              <w:right w:color="1e1e1e" w:space="0" w:sz="18" w:val="single"/>
            </w:tcBorders>
            <w:shd w:fill="fff7e1" w:val="clear"/>
            <w:tcMar>
              <w:top w:w="100.0" w:type="dxa"/>
              <w:left w:w="100.0" w:type="dxa"/>
              <w:bottom w:w="100.0" w:type="dxa"/>
              <w:right w:w="100.0" w:type="dxa"/>
            </w:tcMar>
            <w:vAlign w:val="top"/>
          </w:tcPr>
          <w:p w:rsidR="00000000" w:rsidDel="00000000" w:rsidP="00000000" w:rsidRDefault="00000000" w:rsidRPr="00000000" w14:paraId="00000B31">
            <w:pPr>
              <w:widowControl w:val="0"/>
              <w:spacing w:line="240" w:lineRule="auto"/>
              <w:jc w:val="left"/>
              <w:rPr/>
            </w:pPr>
            <w:r w:rsidDel="00000000" w:rsidR="00000000" w:rsidRPr="00000000">
              <w:rPr>
                <w:rtl w:val="0"/>
              </w:rPr>
              <w:t xml:space="preserve">Simple use of the property</w:t>
            </w:r>
          </w:p>
        </w:tc>
        <w:tc>
          <w:tcPr>
            <w:tcBorders>
              <w:top w:color="1e1e1e" w:space="0" w:sz="12" w:val="single"/>
              <w:left w:color="1e1e1e" w:space="0" w:sz="18" w:val="single"/>
              <w:bottom w:color="1e1e1e" w:space="0" w:sz="18" w:val="single"/>
              <w:right w:color="1e1e1e" w:space="0" w:sz="18" w:val="single"/>
            </w:tcBorders>
            <w:shd w:fill="1e1e1e" w:val="clear"/>
            <w:tcMar>
              <w:top w:w="100.0" w:type="dxa"/>
              <w:left w:w="100.0" w:type="dxa"/>
              <w:bottom w:w="100.0" w:type="dxa"/>
              <w:right w:w="100.0" w:type="dxa"/>
            </w:tcMar>
            <w:vAlign w:val="top"/>
          </w:tcPr>
          <w:p w:rsidR="00000000" w:rsidDel="00000000" w:rsidP="00000000" w:rsidRDefault="00000000" w:rsidRPr="00000000" w14:paraId="00000B32">
            <w:pPr>
              <w:widowControl w:val="0"/>
              <w:shd w:fill="1e1e1e" w:val="clear"/>
              <w:spacing w:line="325.71428571428567" w:lineRule="auto"/>
              <w:jc w:val="left"/>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B33">
            <w:pPr>
              <w:widowControl w:val="0"/>
              <w:shd w:fill="1e1e1e" w:val="clear"/>
              <w:spacing w:line="325.71428571428567" w:lineRule="auto"/>
              <w:jc w:val="left"/>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"isCategory"</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true</w:t>
            </w:r>
          </w:p>
          <w:p w:rsidR="00000000" w:rsidDel="00000000" w:rsidP="00000000" w:rsidRDefault="00000000" w:rsidRPr="00000000" w14:paraId="00000B34">
            <w:pPr>
              <w:widowControl w:val="0"/>
              <w:shd w:fill="1e1e1e" w:val="clear"/>
              <w:spacing w:line="325.71428571428567" w:lineRule="auto"/>
              <w:jc w:val="left"/>
              <w:rPr/>
            </w:pP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tl w:val="0"/>
              </w:rPr>
            </w:r>
          </w:p>
        </w:tc>
      </w:tr>
    </w:tbl>
    <w:p w:rsidR="00000000" w:rsidDel="00000000" w:rsidP="00000000" w:rsidRDefault="00000000" w:rsidRPr="00000000" w14:paraId="00000B35">
      <w:pPr>
        <w:pStyle w:val="Heading4"/>
        <w:rPr/>
      </w:pPr>
      <w:bookmarkStart w:colFirst="0" w:colLast="0" w:name="_miveesrl4sfe" w:id="305"/>
      <w:bookmarkEnd w:id="305"/>
      <w:r w:rsidDel="00000000" w:rsidR="00000000" w:rsidRPr="00000000">
        <w:br w:type="page"/>
      </w:r>
      <w:r w:rsidDel="00000000" w:rsidR="00000000" w:rsidRPr="00000000">
        <w:rPr>
          <w:rtl w:val="0"/>
        </w:rPr>
      </w:r>
    </w:p>
    <w:p w:rsidR="00000000" w:rsidDel="00000000" w:rsidP="00000000" w:rsidRDefault="00000000" w:rsidRPr="00000000" w14:paraId="00000B36">
      <w:pPr>
        <w:pStyle w:val="Heading4"/>
        <w:rPr/>
      </w:pPr>
      <w:bookmarkStart w:colFirst="0" w:colLast="0" w:name="_ai1s3s5dzbec" w:id="306"/>
      <w:bookmarkEnd w:id="306"/>
      <w:r w:rsidDel="00000000" w:rsidR="00000000" w:rsidRPr="00000000">
        <w:rPr>
          <w:rtl w:val="0"/>
        </w:rPr>
        <w:t xml:space="preserve">Category</w:t>
      </w:r>
    </w:p>
    <w:tbl>
      <w:tblPr>
        <w:tblStyle w:val="Table15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20"/>
        <w:gridCol w:w="7740"/>
        <w:tblGridChange w:id="0">
          <w:tblGrid>
            <w:gridCol w:w="1620"/>
            <w:gridCol w:w="7740"/>
          </w:tblGrid>
        </w:tblGridChange>
      </w:tblGrid>
      <w:tr>
        <w:trPr>
          <w:cantSplit w:val="0"/>
          <w:trHeight w:val="75" w:hRule="atLeast"/>
          <w:tblHeader w:val="0"/>
        </w:trPr>
        <w:tc>
          <w:tcPr>
            <w:tcBorders>
              <w:top w:color="4d3a00" w:space="0" w:sz="18" w:val="single"/>
              <w:left w:color="4d3a00" w:space="0" w:sz="18" w:val="single"/>
              <w:bottom w:color="4d3a00" w:space="0" w:sz="12" w:val="single"/>
              <w:right w:color="4d3a00" w:space="0" w:sz="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B37">
            <w:pPr>
              <w:jc w:val="left"/>
              <w:rPr>
                <w:sz w:val="22"/>
                <w:szCs w:val="22"/>
              </w:rPr>
            </w:pPr>
            <w:r w:rsidDel="00000000" w:rsidR="00000000" w:rsidRPr="00000000">
              <w:rPr>
                <w:sz w:val="22"/>
                <w:szCs w:val="22"/>
                <w:rtl w:val="0"/>
              </w:rPr>
              <w:t xml:space="preserve">Property name</w:t>
            </w:r>
          </w:p>
        </w:tc>
        <w:tc>
          <w:tcPr>
            <w:tcBorders>
              <w:top w:color="4d3a00" w:space="0" w:sz="18" w:val="single"/>
              <w:left w:color="4d3a00" w:space="0" w:sz="8" w:val="single"/>
              <w:bottom w:color="4d3a00" w:space="0" w:sz="12" w:val="single"/>
              <w:right w:color="4d3a00" w:space="0" w:sz="1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B38">
            <w:pPr>
              <w:jc w:val="left"/>
              <w:rPr/>
            </w:pPr>
            <w:r w:rsidDel="00000000" w:rsidR="00000000" w:rsidRPr="00000000">
              <w:rPr>
                <w:rtl w:val="0"/>
              </w:rPr>
              <w:t xml:space="preserve">category</w:t>
            </w:r>
          </w:p>
        </w:tc>
      </w:tr>
      <w:tr>
        <w:trPr>
          <w:cantSplit w:val="0"/>
          <w:trHeight w:val="870" w:hRule="atLeast"/>
          <w:tblHeader w:val="0"/>
        </w:trPr>
        <w:tc>
          <w:tcPr>
            <w:tcBorders>
              <w:top w:color="4d3a00" w:space="0" w:sz="12" w:val="single"/>
              <w:left w:color="4d3a00" w:space="0" w:sz="18" w:val="single"/>
              <w:bottom w:color="4d3a00" w:space="0" w:sz="8" w:val="single"/>
              <w:right w:color="4d3a00" w:space="0" w:sz="8" w:val="single"/>
            </w:tcBorders>
            <w:shd w:fill="fff7e1" w:val="clear"/>
            <w:tcMar>
              <w:top w:w="100.0" w:type="dxa"/>
              <w:left w:w="100.0" w:type="dxa"/>
              <w:bottom w:w="100.0" w:type="dxa"/>
              <w:right w:w="100.0" w:type="dxa"/>
            </w:tcMar>
            <w:vAlign w:val="top"/>
          </w:tcPr>
          <w:p w:rsidR="00000000" w:rsidDel="00000000" w:rsidP="00000000" w:rsidRDefault="00000000" w:rsidRPr="00000000" w14:paraId="00000B39">
            <w:pPr>
              <w:widowControl w:val="0"/>
              <w:spacing w:line="240" w:lineRule="auto"/>
              <w:rPr/>
            </w:pPr>
            <w:r w:rsidDel="00000000" w:rsidR="00000000" w:rsidRPr="00000000">
              <w:rPr>
                <w:rtl w:val="0"/>
              </w:rPr>
              <w:t xml:space="preserve">Explanation</w:t>
            </w:r>
          </w:p>
        </w:tc>
        <w:tc>
          <w:tcPr>
            <w:tcBorders>
              <w:top w:color="4d3a00" w:space="0" w:sz="12" w:val="single"/>
              <w:left w:color="4d3a00" w:space="0" w:sz="8" w:val="single"/>
              <w:bottom w:color="4d3a00" w:space="0" w:sz="8" w:val="single"/>
              <w:right w:color="4d3a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B3A">
            <w:pPr>
              <w:rPr/>
            </w:pPr>
            <w:r w:rsidDel="00000000" w:rsidR="00000000" w:rsidRPr="00000000">
              <w:rPr>
                <w:rtl w:val="0"/>
              </w:rPr>
              <w:t xml:space="preserve">The category of this achievement.</w:t>
            </w:r>
          </w:p>
        </w:tc>
      </w:tr>
      <w:tr>
        <w:trPr>
          <w:cantSplit w:val="0"/>
          <w:tblHeader w:val="0"/>
        </w:trPr>
        <w:tc>
          <w:tcPr>
            <w:tcBorders>
              <w:top w:color="4d3a00" w:space="0" w:sz="8" w:val="single"/>
              <w:left w:color="4d3a00" w:space="0" w:sz="18" w:val="single"/>
              <w:bottom w:color="4d3a00" w:space="0" w:sz="12" w:val="single"/>
              <w:right w:color="4d3a00" w:space="0" w:sz="8" w:val="single"/>
            </w:tcBorders>
            <w:shd w:fill="fff7e1" w:val="clear"/>
            <w:tcMar>
              <w:top w:w="100.0" w:type="dxa"/>
              <w:left w:w="100.0" w:type="dxa"/>
              <w:bottom w:w="100.0" w:type="dxa"/>
              <w:right w:w="100.0" w:type="dxa"/>
            </w:tcMar>
            <w:vAlign w:val="top"/>
          </w:tcPr>
          <w:p w:rsidR="00000000" w:rsidDel="00000000" w:rsidP="00000000" w:rsidRDefault="00000000" w:rsidRPr="00000000" w14:paraId="00000B3B">
            <w:pPr>
              <w:widowControl w:val="0"/>
              <w:spacing w:line="240" w:lineRule="auto"/>
              <w:rPr/>
            </w:pPr>
            <w:r w:rsidDel="00000000" w:rsidR="00000000" w:rsidRPr="00000000">
              <w:rPr>
                <w:rtl w:val="0"/>
              </w:rPr>
              <w:t xml:space="preserve">Default value</w:t>
            </w:r>
          </w:p>
        </w:tc>
        <w:tc>
          <w:tcPr>
            <w:tcBorders>
              <w:top w:color="4d3a00" w:space="0" w:sz="8" w:val="single"/>
              <w:left w:color="4d3a00" w:space="0" w:sz="8" w:val="single"/>
              <w:bottom w:color="4d3a00" w:space="0" w:sz="12" w:val="single"/>
              <w:right w:color="4d3a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B3C">
            <w:pPr>
              <w:widowControl w:val="0"/>
              <w:spacing w:line="240" w:lineRule="auto"/>
              <w:rPr>
                <w:b w:val="1"/>
              </w:rPr>
            </w:pPr>
            <w:r w:rsidDel="00000000" w:rsidR="00000000" w:rsidRPr="00000000">
              <w:rPr>
                <w:rtl w:val="0"/>
              </w:rPr>
              <w:t xml:space="preserve">No default value. </w:t>
            </w:r>
            <w:r w:rsidDel="00000000" w:rsidR="00000000" w:rsidRPr="00000000">
              <w:rPr>
                <w:b w:val="1"/>
                <w:rtl w:val="0"/>
              </w:rPr>
              <w:t xml:space="preserve">This property is mandatory.</w:t>
            </w:r>
          </w:p>
        </w:tc>
      </w:tr>
      <w:tr>
        <w:trPr>
          <w:cantSplit w:val="0"/>
          <w:trHeight w:val="440" w:hRule="atLeast"/>
          <w:tblHeader w:val="0"/>
        </w:trPr>
        <w:tc>
          <w:tcPr>
            <w:gridSpan w:val="2"/>
            <w:tcBorders>
              <w:top w:color="4d3a00" w:space="0" w:sz="12" w:val="single"/>
              <w:left w:color="4d3a00" w:space="0" w:sz="18" w:val="single"/>
              <w:bottom w:color="4d3a00" w:space="0" w:sz="12" w:val="single"/>
              <w:right w:color="741b47" w:space="0" w:sz="1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B3D">
            <w:pPr>
              <w:widowControl w:val="0"/>
              <w:spacing w:line="240" w:lineRule="auto"/>
              <w:jc w:val="left"/>
              <w:rPr>
                <w:b w:val="1"/>
              </w:rPr>
            </w:pPr>
            <w:r w:rsidDel="00000000" w:rsidR="00000000" w:rsidRPr="00000000">
              <w:rPr>
                <w:b w:val="1"/>
                <w:rtl w:val="0"/>
              </w:rPr>
              <w:t xml:space="preserve">Examples</w:t>
            </w:r>
          </w:p>
        </w:tc>
      </w:tr>
      <w:tr>
        <w:trPr>
          <w:cantSplit w:val="0"/>
          <w:trHeight w:val="440" w:hRule="atLeast"/>
          <w:tblHeader w:val="0"/>
        </w:trPr>
        <w:tc>
          <w:tcPr>
            <w:tcBorders>
              <w:top w:color="4d3a00" w:space="0" w:sz="12" w:val="single"/>
              <w:left w:color="4d3a00" w:space="0" w:sz="18" w:val="single"/>
              <w:bottom w:color="4d3a00" w:space="0" w:sz="18" w:val="single"/>
              <w:right w:color="1e1e1e" w:space="0" w:sz="18" w:val="single"/>
            </w:tcBorders>
            <w:shd w:fill="fff7e1" w:val="clear"/>
            <w:tcMar>
              <w:top w:w="100.0" w:type="dxa"/>
              <w:left w:w="100.0" w:type="dxa"/>
              <w:bottom w:w="100.0" w:type="dxa"/>
              <w:right w:w="100.0" w:type="dxa"/>
            </w:tcMar>
            <w:vAlign w:val="top"/>
          </w:tcPr>
          <w:p w:rsidR="00000000" w:rsidDel="00000000" w:rsidP="00000000" w:rsidRDefault="00000000" w:rsidRPr="00000000" w14:paraId="00000B3F">
            <w:pPr>
              <w:widowControl w:val="0"/>
              <w:spacing w:line="240" w:lineRule="auto"/>
              <w:jc w:val="left"/>
              <w:rPr/>
            </w:pPr>
            <w:r w:rsidDel="00000000" w:rsidR="00000000" w:rsidRPr="00000000">
              <w:rPr>
                <w:rtl w:val="0"/>
              </w:rPr>
              <w:t xml:space="preserve">Simple use of the property</w:t>
            </w:r>
          </w:p>
        </w:tc>
        <w:tc>
          <w:tcPr>
            <w:tcBorders>
              <w:top w:color="1e1e1e" w:space="0" w:sz="12" w:val="single"/>
              <w:left w:color="1e1e1e" w:space="0" w:sz="18" w:val="single"/>
              <w:bottom w:color="1e1e1e" w:space="0" w:sz="18" w:val="single"/>
              <w:right w:color="1e1e1e" w:space="0" w:sz="18" w:val="single"/>
            </w:tcBorders>
            <w:shd w:fill="1e1e1e" w:val="clear"/>
            <w:tcMar>
              <w:top w:w="100.0" w:type="dxa"/>
              <w:left w:w="100.0" w:type="dxa"/>
              <w:bottom w:w="100.0" w:type="dxa"/>
              <w:right w:w="100.0" w:type="dxa"/>
            </w:tcMar>
            <w:vAlign w:val="top"/>
          </w:tcPr>
          <w:p w:rsidR="00000000" w:rsidDel="00000000" w:rsidP="00000000" w:rsidRDefault="00000000" w:rsidRPr="00000000" w14:paraId="00000B40">
            <w:pPr>
              <w:widowControl w:val="0"/>
              <w:shd w:fill="1e1e1e" w:val="clear"/>
              <w:spacing w:line="325.71428571428567" w:lineRule="auto"/>
              <w:jc w:val="left"/>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B41">
            <w:pPr>
              <w:widowControl w:val="0"/>
              <w:shd w:fill="1e1e1e" w:val="clear"/>
              <w:spacing w:line="325.71428571428567" w:lineRule="auto"/>
              <w:jc w:val="left"/>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"category"</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"A_CATEGORY_DANCER"</w:t>
            </w:r>
          </w:p>
          <w:p w:rsidR="00000000" w:rsidDel="00000000" w:rsidP="00000000" w:rsidRDefault="00000000" w:rsidRPr="00000000" w14:paraId="00000B42">
            <w:pPr>
              <w:widowControl w:val="0"/>
              <w:shd w:fill="1e1e1e" w:val="clear"/>
              <w:spacing w:line="325.71428571428567" w:lineRule="auto"/>
              <w:jc w:val="left"/>
              <w:rPr/>
            </w:pP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tl w:val="0"/>
              </w:rPr>
            </w:r>
          </w:p>
        </w:tc>
      </w:tr>
    </w:tbl>
    <w:p w:rsidR="00000000" w:rsidDel="00000000" w:rsidP="00000000" w:rsidRDefault="00000000" w:rsidRPr="00000000" w14:paraId="00000B43">
      <w:pPr>
        <w:pStyle w:val="Heading4"/>
        <w:rPr/>
      </w:pPr>
      <w:bookmarkStart w:colFirst="0" w:colLast="0" w:name="_yctb87hgtkm9" w:id="307"/>
      <w:bookmarkEnd w:id="307"/>
      <w:r w:rsidDel="00000000" w:rsidR="00000000" w:rsidRPr="00000000">
        <w:rPr>
          <w:rtl w:val="0"/>
        </w:rPr>
      </w:r>
    </w:p>
    <w:p w:rsidR="00000000" w:rsidDel="00000000" w:rsidP="00000000" w:rsidRDefault="00000000" w:rsidRPr="00000000" w14:paraId="00000B44">
      <w:pPr>
        <w:pStyle w:val="Heading4"/>
        <w:rPr/>
      </w:pPr>
      <w:bookmarkStart w:colFirst="0" w:colLast="0" w:name="_jj94885v1nb0" w:id="308"/>
      <w:bookmarkEnd w:id="308"/>
      <w:r w:rsidDel="00000000" w:rsidR="00000000" w:rsidRPr="00000000">
        <w:rPr>
          <w:rtl w:val="0"/>
        </w:rPr>
        <w:t xml:space="preserve">Label</w:t>
      </w:r>
    </w:p>
    <w:tbl>
      <w:tblPr>
        <w:tblStyle w:val="Table15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20"/>
        <w:gridCol w:w="7740"/>
        <w:tblGridChange w:id="0">
          <w:tblGrid>
            <w:gridCol w:w="1620"/>
            <w:gridCol w:w="7740"/>
          </w:tblGrid>
        </w:tblGridChange>
      </w:tblGrid>
      <w:tr>
        <w:trPr>
          <w:cantSplit w:val="0"/>
          <w:trHeight w:val="75" w:hRule="atLeast"/>
          <w:tblHeader w:val="0"/>
        </w:trPr>
        <w:tc>
          <w:tcPr>
            <w:tcBorders>
              <w:top w:color="4d3a00" w:space="0" w:sz="18" w:val="single"/>
              <w:left w:color="4d3a00" w:space="0" w:sz="18" w:val="single"/>
              <w:bottom w:color="4d3a00" w:space="0" w:sz="12" w:val="single"/>
              <w:right w:color="4d3a00" w:space="0" w:sz="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B45">
            <w:pPr>
              <w:jc w:val="left"/>
              <w:rPr>
                <w:sz w:val="22"/>
                <w:szCs w:val="22"/>
              </w:rPr>
            </w:pPr>
            <w:r w:rsidDel="00000000" w:rsidR="00000000" w:rsidRPr="00000000">
              <w:rPr>
                <w:sz w:val="22"/>
                <w:szCs w:val="22"/>
                <w:rtl w:val="0"/>
              </w:rPr>
              <w:t xml:space="preserve">Property name</w:t>
            </w:r>
          </w:p>
        </w:tc>
        <w:tc>
          <w:tcPr>
            <w:tcBorders>
              <w:top w:color="4d3a00" w:space="0" w:sz="18" w:val="single"/>
              <w:left w:color="4d3a00" w:space="0" w:sz="8" w:val="single"/>
              <w:bottom w:color="4d3a00" w:space="0" w:sz="12" w:val="single"/>
              <w:right w:color="4d3a00" w:space="0" w:sz="1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B46">
            <w:pPr>
              <w:jc w:val="left"/>
              <w:rPr/>
            </w:pPr>
            <w:r w:rsidDel="00000000" w:rsidR="00000000" w:rsidRPr="00000000">
              <w:rPr>
                <w:rtl w:val="0"/>
              </w:rPr>
              <w:t xml:space="preserve">label</w:t>
            </w:r>
          </w:p>
        </w:tc>
      </w:tr>
      <w:tr>
        <w:trPr>
          <w:cantSplit w:val="0"/>
          <w:trHeight w:val="870" w:hRule="atLeast"/>
          <w:tblHeader w:val="0"/>
        </w:trPr>
        <w:tc>
          <w:tcPr>
            <w:tcBorders>
              <w:top w:color="4d3a00" w:space="0" w:sz="12" w:val="single"/>
              <w:left w:color="4d3a00" w:space="0" w:sz="18" w:val="single"/>
              <w:bottom w:color="4d3a00" w:space="0" w:sz="8" w:val="single"/>
              <w:right w:color="4d3a00" w:space="0" w:sz="8" w:val="single"/>
            </w:tcBorders>
            <w:shd w:fill="fff7e1" w:val="clear"/>
            <w:tcMar>
              <w:top w:w="100.0" w:type="dxa"/>
              <w:left w:w="100.0" w:type="dxa"/>
              <w:bottom w:w="100.0" w:type="dxa"/>
              <w:right w:w="100.0" w:type="dxa"/>
            </w:tcMar>
            <w:vAlign w:val="top"/>
          </w:tcPr>
          <w:p w:rsidR="00000000" w:rsidDel="00000000" w:rsidP="00000000" w:rsidRDefault="00000000" w:rsidRPr="00000000" w14:paraId="00000B47">
            <w:pPr>
              <w:widowControl w:val="0"/>
              <w:spacing w:line="240" w:lineRule="auto"/>
              <w:rPr/>
            </w:pPr>
            <w:r w:rsidDel="00000000" w:rsidR="00000000" w:rsidRPr="00000000">
              <w:rPr>
                <w:rtl w:val="0"/>
              </w:rPr>
              <w:t xml:space="preserve">Explanation</w:t>
            </w:r>
          </w:p>
        </w:tc>
        <w:tc>
          <w:tcPr>
            <w:tcBorders>
              <w:top w:color="4d3a00" w:space="0" w:sz="12" w:val="single"/>
              <w:left w:color="4d3a00" w:space="0" w:sz="8" w:val="single"/>
              <w:bottom w:color="4d3a00" w:space="0" w:sz="8" w:val="single"/>
              <w:right w:color="4d3a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B48">
            <w:pPr>
              <w:rPr/>
            </w:pPr>
            <w:r w:rsidDel="00000000" w:rsidR="00000000" w:rsidRPr="00000000">
              <w:rPr>
                <w:rtl w:val="0"/>
              </w:rPr>
              <w:t xml:space="preserve">The name of the achievement</w:t>
            </w:r>
          </w:p>
        </w:tc>
      </w:tr>
      <w:tr>
        <w:trPr>
          <w:cantSplit w:val="0"/>
          <w:tblHeader w:val="0"/>
        </w:trPr>
        <w:tc>
          <w:tcPr>
            <w:tcBorders>
              <w:top w:color="4d3a00" w:space="0" w:sz="8" w:val="single"/>
              <w:left w:color="4d3a00" w:space="0" w:sz="18" w:val="single"/>
              <w:bottom w:color="4d3a00" w:space="0" w:sz="12" w:val="single"/>
              <w:right w:color="4d3a00" w:space="0" w:sz="8" w:val="single"/>
            </w:tcBorders>
            <w:shd w:fill="fff7e1" w:val="clear"/>
            <w:tcMar>
              <w:top w:w="100.0" w:type="dxa"/>
              <w:left w:w="100.0" w:type="dxa"/>
              <w:bottom w:w="100.0" w:type="dxa"/>
              <w:right w:w="100.0" w:type="dxa"/>
            </w:tcMar>
            <w:vAlign w:val="top"/>
          </w:tcPr>
          <w:p w:rsidR="00000000" w:rsidDel="00000000" w:rsidP="00000000" w:rsidRDefault="00000000" w:rsidRPr="00000000" w14:paraId="00000B49">
            <w:pPr>
              <w:widowControl w:val="0"/>
              <w:spacing w:line="240" w:lineRule="auto"/>
              <w:rPr/>
            </w:pPr>
            <w:r w:rsidDel="00000000" w:rsidR="00000000" w:rsidRPr="00000000">
              <w:rPr>
                <w:rtl w:val="0"/>
              </w:rPr>
              <w:t xml:space="preserve">Default value</w:t>
            </w:r>
          </w:p>
        </w:tc>
        <w:tc>
          <w:tcPr>
            <w:tcBorders>
              <w:top w:color="4d3a00" w:space="0" w:sz="8" w:val="single"/>
              <w:left w:color="4d3a00" w:space="0" w:sz="8" w:val="single"/>
              <w:bottom w:color="4d3a00" w:space="0" w:sz="12" w:val="single"/>
              <w:right w:color="4d3a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B4A">
            <w:pPr>
              <w:widowControl w:val="0"/>
              <w:spacing w:line="240" w:lineRule="auto"/>
              <w:rPr>
                <w:b w:val="1"/>
              </w:rPr>
            </w:pPr>
            <w:r w:rsidDel="00000000" w:rsidR="00000000" w:rsidRPr="00000000">
              <w:rPr>
                <w:rtl w:val="0"/>
              </w:rPr>
              <w:t xml:space="preserve">""</w:t>
            </w:r>
            <w:r w:rsidDel="00000000" w:rsidR="00000000" w:rsidRPr="00000000">
              <w:rPr>
                <w:rtl w:val="0"/>
              </w:rPr>
            </w:r>
          </w:p>
        </w:tc>
      </w:tr>
      <w:tr>
        <w:trPr>
          <w:cantSplit w:val="0"/>
          <w:trHeight w:val="440" w:hRule="atLeast"/>
          <w:tblHeader w:val="0"/>
        </w:trPr>
        <w:tc>
          <w:tcPr>
            <w:gridSpan w:val="2"/>
            <w:tcBorders>
              <w:top w:color="4d3a00" w:space="0" w:sz="12" w:val="single"/>
              <w:left w:color="4d3a00" w:space="0" w:sz="18" w:val="single"/>
              <w:bottom w:color="4d3a00" w:space="0" w:sz="12" w:val="single"/>
              <w:right w:color="741b47" w:space="0" w:sz="1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B4B">
            <w:pPr>
              <w:widowControl w:val="0"/>
              <w:spacing w:line="240" w:lineRule="auto"/>
              <w:jc w:val="left"/>
              <w:rPr>
                <w:b w:val="1"/>
              </w:rPr>
            </w:pPr>
            <w:r w:rsidDel="00000000" w:rsidR="00000000" w:rsidRPr="00000000">
              <w:rPr>
                <w:b w:val="1"/>
                <w:rtl w:val="0"/>
              </w:rPr>
              <w:t xml:space="preserve">Examples</w:t>
            </w:r>
          </w:p>
        </w:tc>
      </w:tr>
      <w:tr>
        <w:trPr>
          <w:cantSplit w:val="0"/>
          <w:trHeight w:val="440" w:hRule="atLeast"/>
          <w:tblHeader w:val="0"/>
        </w:trPr>
        <w:tc>
          <w:tcPr>
            <w:tcBorders>
              <w:top w:color="4d3a00" w:space="0" w:sz="12" w:val="single"/>
              <w:left w:color="4d3a00" w:space="0" w:sz="18" w:val="single"/>
              <w:bottom w:color="4d3a00" w:space="0" w:sz="18" w:val="single"/>
              <w:right w:color="1e1e1e" w:space="0" w:sz="18" w:val="single"/>
            </w:tcBorders>
            <w:shd w:fill="fff7e1" w:val="clear"/>
            <w:tcMar>
              <w:top w:w="100.0" w:type="dxa"/>
              <w:left w:w="100.0" w:type="dxa"/>
              <w:bottom w:w="100.0" w:type="dxa"/>
              <w:right w:w="100.0" w:type="dxa"/>
            </w:tcMar>
            <w:vAlign w:val="top"/>
          </w:tcPr>
          <w:p w:rsidR="00000000" w:rsidDel="00000000" w:rsidP="00000000" w:rsidRDefault="00000000" w:rsidRPr="00000000" w14:paraId="00000B4D">
            <w:pPr>
              <w:widowControl w:val="0"/>
              <w:spacing w:line="240" w:lineRule="auto"/>
              <w:jc w:val="left"/>
              <w:rPr/>
            </w:pPr>
            <w:r w:rsidDel="00000000" w:rsidR="00000000" w:rsidRPr="00000000">
              <w:rPr>
                <w:rtl w:val="0"/>
              </w:rPr>
              <w:t xml:space="preserve">Simple use of the property</w:t>
            </w:r>
          </w:p>
        </w:tc>
        <w:tc>
          <w:tcPr>
            <w:tcBorders>
              <w:top w:color="1e1e1e" w:space="0" w:sz="12" w:val="single"/>
              <w:left w:color="1e1e1e" w:space="0" w:sz="18" w:val="single"/>
              <w:bottom w:color="1e1e1e" w:space="0" w:sz="18" w:val="single"/>
              <w:right w:color="1e1e1e" w:space="0" w:sz="18" w:val="single"/>
            </w:tcBorders>
            <w:shd w:fill="1e1e1e" w:val="clear"/>
            <w:tcMar>
              <w:top w:w="100.0" w:type="dxa"/>
              <w:left w:w="100.0" w:type="dxa"/>
              <w:bottom w:w="100.0" w:type="dxa"/>
              <w:right w:w="100.0" w:type="dxa"/>
            </w:tcMar>
            <w:vAlign w:val="top"/>
          </w:tcPr>
          <w:p w:rsidR="00000000" w:rsidDel="00000000" w:rsidP="00000000" w:rsidRDefault="00000000" w:rsidRPr="00000000" w14:paraId="00000B4E">
            <w:pPr>
              <w:widowControl w:val="0"/>
              <w:shd w:fill="1e1e1e" w:val="clear"/>
              <w:spacing w:line="325.71428571428567" w:lineRule="auto"/>
              <w:jc w:val="left"/>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B4F">
            <w:pPr>
              <w:widowControl w:val="0"/>
              <w:shd w:fill="1e1e1e" w:val="clear"/>
              <w:spacing w:line="325.71428571428567" w:lineRule="auto"/>
              <w:jc w:val="left"/>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"label"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"My achievement"</w:t>
            </w:r>
          </w:p>
          <w:p w:rsidR="00000000" w:rsidDel="00000000" w:rsidP="00000000" w:rsidRDefault="00000000" w:rsidRPr="00000000" w14:paraId="00000B50">
            <w:pPr>
              <w:widowControl w:val="0"/>
              <w:shd w:fill="1e1e1e" w:val="clear"/>
              <w:spacing w:line="325.71428571428567" w:lineRule="auto"/>
              <w:jc w:val="left"/>
              <w:rPr/>
            </w:pP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tl w:val="0"/>
              </w:rPr>
            </w:r>
          </w:p>
        </w:tc>
      </w:tr>
    </w:tbl>
    <w:p w:rsidR="00000000" w:rsidDel="00000000" w:rsidP="00000000" w:rsidRDefault="00000000" w:rsidRPr="00000000" w14:paraId="00000B51">
      <w:pPr>
        <w:pStyle w:val="Heading4"/>
        <w:rPr/>
      </w:pPr>
      <w:bookmarkStart w:colFirst="0" w:colLast="0" w:name="_myfofxjy0691" w:id="309"/>
      <w:bookmarkEnd w:id="309"/>
      <w:r w:rsidDel="00000000" w:rsidR="00000000" w:rsidRPr="00000000">
        <w:br w:type="page"/>
      </w:r>
      <w:r w:rsidDel="00000000" w:rsidR="00000000" w:rsidRPr="00000000">
        <w:rPr>
          <w:rtl w:val="0"/>
        </w:rPr>
      </w:r>
    </w:p>
    <w:p w:rsidR="00000000" w:rsidDel="00000000" w:rsidP="00000000" w:rsidRDefault="00000000" w:rsidRPr="00000000" w14:paraId="00000B52">
      <w:pPr>
        <w:pStyle w:val="Heading4"/>
        <w:rPr/>
      </w:pPr>
      <w:bookmarkStart w:colFirst="0" w:colLast="0" w:name="_u5caf3ef3spt" w:id="310"/>
      <w:bookmarkEnd w:id="310"/>
      <w:r w:rsidDel="00000000" w:rsidR="00000000" w:rsidRPr="00000000">
        <w:rPr>
          <w:rtl w:val="0"/>
        </w:rPr>
        <w:t xml:space="preserve">Icon (Unlocked)</w:t>
      </w:r>
    </w:p>
    <w:tbl>
      <w:tblPr>
        <w:tblStyle w:val="Table15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20"/>
        <w:gridCol w:w="7740"/>
        <w:tblGridChange w:id="0">
          <w:tblGrid>
            <w:gridCol w:w="1620"/>
            <w:gridCol w:w="7740"/>
          </w:tblGrid>
        </w:tblGridChange>
      </w:tblGrid>
      <w:tr>
        <w:trPr>
          <w:cantSplit w:val="0"/>
          <w:trHeight w:val="75" w:hRule="atLeast"/>
          <w:tblHeader w:val="0"/>
        </w:trPr>
        <w:tc>
          <w:tcPr>
            <w:tcBorders>
              <w:top w:color="4d3a00" w:space="0" w:sz="18" w:val="single"/>
              <w:left w:color="4d3a00" w:space="0" w:sz="18" w:val="single"/>
              <w:bottom w:color="4d3a00" w:space="0" w:sz="12" w:val="single"/>
              <w:right w:color="4d3a00" w:space="0" w:sz="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B53">
            <w:pPr>
              <w:jc w:val="left"/>
              <w:rPr>
                <w:sz w:val="22"/>
                <w:szCs w:val="22"/>
              </w:rPr>
            </w:pPr>
            <w:r w:rsidDel="00000000" w:rsidR="00000000" w:rsidRPr="00000000">
              <w:rPr>
                <w:sz w:val="22"/>
                <w:szCs w:val="22"/>
                <w:rtl w:val="0"/>
              </w:rPr>
              <w:t xml:space="preserve">Property name</w:t>
            </w:r>
          </w:p>
        </w:tc>
        <w:tc>
          <w:tcPr>
            <w:tcBorders>
              <w:top w:color="4d3a00" w:space="0" w:sz="18" w:val="single"/>
              <w:left w:color="4d3a00" w:space="0" w:sz="8" w:val="single"/>
              <w:bottom w:color="4d3a00" w:space="0" w:sz="12" w:val="single"/>
              <w:right w:color="4d3a00" w:space="0" w:sz="1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B54">
            <w:pPr>
              <w:jc w:val="left"/>
              <w:rPr/>
            </w:pPr>
            <w:r w:rsidDel="00000000" w:rsidR="00000000" w:rsidRPr="00000000">
              <w:rPr>
                <w:rtl w:val="0"/>
              </w:rPr>
              <w:t xml:space="preserve">iconUnlocked</w:t>
            </w:r>
          </w:p>
        </w:tc>
      </w:tr>
      <w:tr>
        <w:trPr>
          <w:cantSplit w:val="0"/>
          <w:trHeight w:val="870" w:hRule="atLeast"/>
          <w:tblHeader w:val="0"/>
        </w:trPr>
        <w:tc>
          <w:tcPr>
            <w:tcBorders>
              <w:top w:color="4d3a00" w:space="0" w:sz="12" w:val="single"/>
              <w:left w:color="4d3a00" w:space="0" w:sz="18" w:val="single"/>
              <w:bottom w:color="4d3a00" w:space="0" w:sz="8" w:val="single"/>
              <w:right w:color="4d3a00" w:space="0" w:sz="8" w:val="single"/>
            </w:tcBorders>
            <w:shd w:fill="fff7e1" w:val="clear"/>
            <w:tcMar>
              <w:top w:w="100.0" w:type="dxa"/>
              <w:left w:w="100.0" w:type="dxa"/>
              <w:bottom w:w="100.0" w:type="dxa"/>
              <w:right w:w="100.0" w:type="dxa"/>
            </w:tcMar>
            <w:vAlign w:val="top"/>
          </w:tcPr>
          <w:p w:rsidR="00000000" w:rsidDel="00000000" w:rsidP="00000000" w:rsidRDefault="00000000" w:rsidRPr="00000000" w14:paraId="00000B55">
            <w:pPr>
              <w:widowControl w:val="0"/>
              <w:spacing w:line="240" w:lineRule="auto"/>
              <w:rPr/>
            </w:pPr>
            <w:r w:rsidDel="00000000" w:rsidR="00000000" w:rsidRPr="00000000">
              <w:rPr>
                <w:rtl w:val="0"/>
              </w:rPr>
              <w:t xml:space="preserve">Explanation</w:t>
            </w:r>
          </w:p>
        </w:tc>
        <w:tc>
          <w:tcPr>
            <w:tcBorders>
              <w:top w:color="4d3a00" w:space="0" w:sz="12" w:val="single"/>
              <w:left w:color="4d3a00" w:space="0" w:sz="8" w:val="single"/>
              <w:bottom w:color="4d3a00" w:space="0" w:sz="8" w:val="single"/>
              <w:right w:color="4d3a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B56">
            <w:pPr>
              <w:rPr/>
            </w:pPr>
            <w:r w:rsidDel="00000000" w:rsidR="00000000" w:rsidRPr="00000000">
              <w:rPr>
                <w:rtl w:val="0"/>
              </w:rPr>
              <w:t xml:space="preserve">The icon displayed if the achievement is unlocked. The image file must be in images/elements if it's an achievement, images/aspects if it's a category.</w:t>
            </w:r>
          </w:p>
        </w:tc>
      </w:tr>
      <w:tr>
        <w:trPr>
          <w:cantSplit w:val="0"/>
          <w:tblHeader w:val="0"/>
        </w:trPr>
        <w:tc>
          <w:tcPr>
            <w:tcBorders>
              <w:top w:color="4d3a00" w:space="0" w:sz="8" w:val="single"/>
              <w:left w:color="4d3a00" w:space="0" w:sz="18" w:val="single"/>
              <w:bottom w:color="4d3a00" w:space="0" w:sz="12" w:val="single"/>
              <w:right w:color="4d3a00" w:space="0" w:sz="8" w:val="single"/>
            </w:tcBorders>
            <w:shd w:fill="fff7e1" w:val="clear"/>
            <w:tcMar>
              <w:top w:w="100.0" w:type="dxa"/>
              <w:left w:w="100.0" w:type="dxa"/>
              <w:bottom w:w="100.0" w:type="dxa"/>
              <w:right w:w="100.0" w:type="dxa"/>
            </w:tcMar>
            <w:vAlign w:val="top"/>
          </w:tcPr>
          <w:p w:rsidR="00000000" w:rsidDel="00000000" w:rsidP="00000000" w:rsidRDefault="00000000" w:rsidRPr="00000000" w14:paraId="00000B57">
            <w:pPr>
              <w:widowControl w:val="0"/>
              <w:spacing w:line="240" w:lineRule="auto"/>
              <w:rPr/>
            </w:pPr>
            <w:r w:rsidDel="00000000" w:rsidR="00000000" w:rsidRPr="00000000">
              <w:rPr>
                <w:rtl w:val="0"/>
              </w:rPr>
              <w:t xml:space="preserve">Default value</w:t>
            </w:r>
          </w:p>
        </w:tc>
        <w:tc>
          <w:tcPr>
            <w:tcBorders>
              <w:top w:color="4d3a00" w:space="0" w:sz="8" w:val="single"/>
              <w:left w:color="4d3a00" w:space="0" w:sz="8" w:val="single"/>
              <w:bottom w:color="4d3a00" w:space="0" w:sz="12" w:val="single"/>
              <w:right w:color="4d3a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B58">
            <w:pPr>
              <w:widowControl w:val="0"/>
              <w:spacing w:line="240" w:lineRule="auto"/>
              <w:rPr>
                <w:b w:val="1"/>
              </w:rPr>
            </w:pPr>
            <w:r w:rsidDel="00000000" w:rsidR="00000000" w:rsidRPr="00000000">
              <w:rPr>
                <w:rtl w:val="0"/>
              </w:rPr>
              <w:t xml:space="preserve">"" (will display a default icon instead)</w:t>
            </w:r>
            <w:r w:rsidDel="00000000" w:rsidR="00000000" w:rsidRPr="00000000">
              <w:rPr>
                <w:rtl w:val="0"/>
              </w:rPr>
            </w:r>
          </w:p>
        </w:tc>
      </w:tr>
      <w:tr>
        <w:trPr>
          <w:cantSplit w:val="0"/>
          <w:trHeight w:val="440" w:hRule="atLeast"/>
          <w:tblHeader w:val="0"/>
        </w:trPr>
        <w:tc>
          <w:tcPr>
            <w:gridSpan w:val="2"/>
            <w:tcBorders>
              <w:top w:color="4d3a00" w:space="0" w:sz="12" w:val="single"/>
              <w:left w:color="4d3a00" w:space="0" w:sz="18" w:val="single"/>
              <w:bottom w:color="4d3a00" w:space="0" w:sz="12" w:val="single"/>
              <w:right w:color="741b47" w:space="0" w:sz="1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B59">
            <w:pPr>
              <w:widowControl w:val="0"/>
              <w:spacing w:line="240" w:lineRule="auto"/>
              <w:jc w:val="left"/>
              <w:rPr>
                <w:b w:val="1"/>
              </w:rPr>
            </w:pPr>
            <w:r w:rsidDel="00000000" w:rsidR="00000000" w:rsidRPr="00000000">
              <w:rPr>
                <w:b w:val="1"/>
                <w:rtl w:val="0"/>
              </w:rPr>
              <w:t xml:space="preserve">Examples</w:t>
            </w:r>
          </w:p>
        </w:tc>
      </w:tr>
      <w:tr>
        <w:trPr>
          <w:cantSplit w:val="0"/>
          <w:trHeight w:val="440" w:hRule="atLeast"/>
          <w:tblHeader w:val="0"/>
        </w:trPr>
        <w:tc>
          <w:tcPr>
            <w:tcBorders>
              <w:top w:color="4d3a00" w:space="0" w:sz="12" w:val="single"/>
              <w:left w:color="4d3a00" w:space="0" w:sz="18" w:val="single"/>
              <w:bottom w:color="4d3a00" w:space="0" w:sz="18" w:val="single"/>
              <w:right w:color="1e1e1e" w:space="0" w:sz="18" w:val="single"/>
            </w:tcBorders>
            <w:shd w:fill="fff7e1" w:val="clear"/>
            <w:tcMar>
              <w:top w:w="100.0" w:type="dxa"/>
              <w:left w:w="100.0" w:type="dxa"/>
              <w:bottom w:w="100.0" w:type="dxa"/>
              <w:right w:w="100.0" w:type="dxa"/>
            </w:tcMar>
            <w:vAlign w:val="top"/>
          </w:tcPr>
          <w:p w:rsidR="00000000" w:rsidDel="00000000" w:rsidP="00000000" w:rsidRDefault="00000000" w:rsidRPr="00000000" w14:paraId="00000B5B">
            <w:pPr>
              <w:widowControl w:val="0"/>
              <w:spacing w:line="240" w:lineRule="auto"/>
              <w:jc w:val="left"/>
              <w:rPr/>
            </w:pPr>
            <w:r w:rsidDel="00000000" w:rsidR="00000000" w:rsidRPr="00000000">
              <w:rPr>
                <w:rtl w:val="0"/>
              </w:rPr>
              <w:t xml:space="preserve">Simple use of the property</w:t>
            </w:r>
          </w:p>
        </w:tc>
        <w:tc>
          <w:tcPr>
            <w:tcBorders>
              <w:top w:color="1e1e1e" w:space="0" w:sz="12" w:val="single"/>
              <w:left w:color="1e1e1e" w:space="0" w:sz="18" w:val="single"/>
              <w:bottom w:color="1e1e1e" w:space="0" w:sz="18" w:val="single"/>
              <w:right w:color="1e1e1e" w:space="0" w:sz="18" w:val="single"/>
            </w:tcBorders>
            <w:shd w:fill="1e1e1e" w:val="clear"/>
            <w:tcMar>
              <w:top w:w="100.0" w:type="dxa"/>
              <w:left w:w="100.0" w:type="dxa"/>
              <w:bottom w:w="100.0" w:type="dxa"/>
              <w:right w:w="100.0" w:type="dxa"/>
            </w:tcMar>
            <w:vAlign w:val="top"/>
          </w:tcPr>
          <w:p w:rsidR="00000000" w:rsidDel="00000000" w:rsidP="00000000" w:rsidRDefault="00000000" w:rsidRPr="00000000" w14:paraId="00000B5C">
            <w:pPr>
              <w:widowControl w:val="0"/>
              <w:shd w:fill="1e1e1e" w:val="clear"/>
              <w:spacing w:line="325.71428571428567" w:lineRule="auto"/>
              <w:jc w:val="left"/>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B5D">
            <w:pPr>
              <w:widowControl w:val="0"/>
              <w:shd w:fill="1e1e1e" w:val="clear"/>
              <w:spacing w:line="325.71428571428567" w:lineRule="auto"/>
              <w:jc w:val="left"/>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"iconUnlocked"</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"myimagename"</w:t>
            </w:r>
          </w:p>
          <w:p w:rsidR="00000000" w:rsidDel="00000000" w:rsidP="00000000" w:rsidRDefault="00000000" w:rsidRPr="00000000" w14:paraId="00000B5E">
            <w:pPr>
              <w:widowControl w:val="0"/>
              <w:shd w:fill="1e1e1e" w:val="clear"/>
              <w:spacing w:line="325.71428571428567" w:lineRule="auto"/>
              <w:jc w:val="left"/>
              <w:rPr/>
            </w:pP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tl w:val="0"/>
              </w:rPr>
            </w:r>
          </w:p>
        </w:tc>
      </w:tr>
    </w:tbl>
    <w:p w:rsidR="00000000" w:rsidDel="00000000" w:rsidP="00000000" w:rsidRDefault="00000000" w:rsidRPr="00000000" w14:paraId="00000B5F">
      <w:pPr>
        <w:pStyle w:val="Heading4"/>
        <w:rPr/>
      </w:pPr>
      <w:bookmarkStart w:colFirst="0" w:colLast="0" w:name="_4xtg021zs1gr" w:id="311"/>
      <w:bookmarkEnd w:id="311"/>
      <w:r w:rsidDel="00000000" w:rsidR="00000000" w:rsidRPr="00000000">
        <w:rPr>
          <w:rtl w:val="0"/>
        </w:rPr>
      </w:r>
    </w:p>
    <w:p w:rsidR="00000000" w:rsidDel="00000000" w:rsidP="00000000" w:rsidRDefault="00000000" w:rsidRPr="00000000" w14:paraId="00000B60">
      <w:pPr>
        <w:pStyle w:val="Heading4"/>
        <w:rPr/>
      </w:pPr>
      <w:bookmarkStart w:colFirst="0" w:colLast="0" w:name="_wy8sgv7g2ool" w:id="312"/>
      <w:bookmarkEnd w:id="312"/>
      <w:r w:rsidDel="00000000" w:rsidR="00000000" w:rsidRPr="00000000">
        <w:rPr>
          <w:rtl w:val="0"/>
        </w:rPr>
        <w:t xml:space="preserve">Description (Unlocked)</w:t>
      </w:r>
    </w:p>
    <w:tbl>
      <w:tblPr>
        <w:tblStyle w:val="Table15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20"/>
        <w:gridCol w:w="7740"/>
        <w:tblGridChange w:id="0">
          <w:tblGrid>
            <w:gridCol w:w="1620"/>
            <w:gridCol w:w="7740"/>
          </w:tblGrid>
        </w:tblGridChange>
      </w:tblGrid>
      <w:tr>
        <w:trPr>
          <w:cantSplit w:val="0"/>
          <w:trHeight w:val="75" w:hRule="atLeast"/>
          <w:tblHeader w:val="0"/>
        </w:trPr>
        <w:tc>
          <w:tcPr>
            <w:tcBorders>
              <w:top w:color="4d3a00" w:space="0" w:sz="18" w:val="single"/>
              <w:left w:color="4d3a00" w:space="0" w:sz="18" w:val="single"/>
              <w:bottom w:color="4d3a00" w:space="0" w:sz="12" w:val="single"/>
              <w:right w:color="4d3a00" w:space="0" w:sz="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B61">
            <w:pPr>
              <w:jc w:val="left"/>
              <w:rPr>
                <w:sz w:val="22"/>
                <w:szCs w:val="22"/>
              </w:rPr>
            </w:pPr>
            <w:r w:rsidDel="00000000" w:rsidR="00000000" w:rsidRPr="00000000">
              <w:rPr>
                <w:sz w:val="22"/>
                <w:szCs w:val="22"/>
                <w:rtl w:val="0"/>
              </w:rPr>
              <w:t xml:space="preserve">Property name</w:t>
            </w:r>
          </w:p>
        </w:tc>
        <w:tc>
          <w:tcPr>
            <w:tcBorders>
              <w:top w:color="4d3a00" w:space="0" w:sz="18" w:val="single"/>
              <w:left w:color="4d3a00" w:space="0" w:sz="8" w:val="single"/>
              <w:bottom w:color="4d3a00" w:space="0" w:sz="12" w:val="single"/>
              <w:right w:color="4d3a00" w:space="0" w:sz="1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B62">
            <w:pPr>
              <w:jc w:val="left"/>
              <w:rPr/>
            </w:pPr>
            <w:r w:rsidDel="00000000" w:rsidR="00000000" w:rsidRPr="00000000">
              <w:rPr>
                <w:rtl w:val="0"/>
              </w:rPr>
              <w:t xml:space="preserve">descriptionUnlocked</w:t>
            </w:r>
          </w:p>
        </w:tc>
      </w:tr>
      <w:tr>
        <w:trPr>
          <w:cantSplit w:val="0"/>
          <w:trHeight w:val="870" w:hRule="atLeast"/>
          <w:tblHeader w:val="0"/>
        </w:trPr>
        <w:tc>
          <w:tcPr>
            <w:tcBorders>
              <w:top w:color="4d3a00" w:space="0" w:sz="12" w:val="single"/>
              <w:left w:color="4d3a00" w:space="0" w:sz="18" w:val="single"/>
              <w:bottom w:color="4d3a00" w:space="0" w:sz="8" w:val="single"/>
              <w:right w:color="4d3a00" w:space="0" w:sz="8" w:val="single"/>
            </w:tcBorders>
            <w:shd w:fill="fff7e1" w:val="clear"/>
            <w:tcMar>
              <w:top w:w="100.0" w:type="dxa"/>
              <w:left w:w="100.0" w:type="dxa"/>
              <w:bottom w:w="100.0" w:type="dxa"/>
              <w:right w:w="100.0" w:type="dxa"/>
            </w:tcMar>
            <w:vAlign w:val="top"/>
          </w:tcPr>
          <w:p w:rsidR="00000000" w:rsidDel="00000000" w:rsidP="00000000" w:rsidRDefault="00000000" w:rsidRPr="00000000" w14:paraId="00000B63">
            <w:pPr>
              <w:widowControl w:val="0"/>
              <w:spacing w:line="240" w:lineRule="auto"/>
              <w:rPr/>
            </w:pPr>
            <w:r w:rsidDel="00000000" w:rsidR="00000000" w:rsidRPr="00000000">
              <w:rPr>
                <w:rtl w:val="0"/>
              </w:rPr>
              <w:t xml:space="preserve">Explanation</w:t>
            </w:r>
          </w:p>
        </w:tc>
        <w:tc>
          <w:tcPr>
            <w:tcBorders>
              <w:top w:color="4d3a00" w:space="0" w:sz="12" w:val="single"/>
              <w:left w:color="4d3a00" w:space="0" w:sz="8" w:val="single"/>
              <w:bottom w:color="4d3a00" w:space="0" w:sz="8" w:val="single"/>
              <w:right w:color="4d3a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B64">
            <w:pPr>
              <w:rPr/>
            </w:pPr>
            <w:r w:rsidDel="00000000" w:rsidR="00000000" w:rsidRPr="00000000">
              <w:rPr>
                <w:rtl w:val="0"/>
              </w:rPr>
              <w:t xml:space="preserve">The description of the achievement, displayed if the achievement is unlocked.</w:t>
            </w:r>
          </w:p>
        </w:tc>
      </w:tr>
      <w:tr>
        <w:trPr>
          <w:cantSplit w:val="0"/>
          <w:tblHeader w:val="0"/>
        </w:trPr>
        <w:tc>
          <w:tcPr>
            <w:tcBorders>
              <w:top w:color="4d3a00" w:space="0" w:sz="8" w:val="single"/>
              <w:left w:color="4d3a00" w:space="0" w:sz="18" w:val="single"/>
              <w:bottom w:color="4d3a00" w:space="0" w:sz="12" w:val="single"/>
              <w:right w:color="4d3a00" w:space="0" w:sz="8" w:val="single"/>
            </w:tcBorders>
            <w:shd w:fill="fff7e1" w:val="clear"/>
            <w:tcMar>
              <w:top w:w="100.0" w:type="dxa"/>
              <w:left w:w="100.0" w:type="dxa"/>
              <w:bottom w:w="100.0" w:type="dxa"/>
              <w:right w:w="100.0" w:type="dxa"/>
            </w:tcMar>
            <w:vAlign w:val="top"/>
          </w:tcPr>
          <w:p w:rsidR="00000000" w:rsidDel="00000000" w:rsidP="00000000" w:rsidRDefault="00000000" w:rsidRPr="00000000" w14:paraId="00000B65">
            <w:pPr>
              <w:widowControl w:val="0"/>
              <w:spacing w:line="240" w:lineRule="auto"/>
              <w:rPr/>
            </w:pPr>
            <w:r w:rsidDel="00000000" w:rsidR="00000000" w:rsidRPr="00000000">
              <w:rPr>
                <w:rtl w:val="0"/>
              </w:rPr>
              <w:t xml:space="preserve">Default value</w:t>
            </w:r>
          </w:p>
        </w:tc>
        <w:tc>
          <w:tcPr>
            <w:tcBorders>
              <w:top w:color="4d3a00" w:space="0" w:sz="8" w:val="single"/>
              <w:left w:color="4d3a00" w:space="0" w:sz="8" w:val="single"/>
              <w:bottom w:color="4d3a00" w:space="0" w:sz="12" w:val="single"/>
              <w:right w:color="4d3a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B66">
            <w:pPr>
              <w:widowControl w:val="0"/>
              <w:spacing w:line="240" w:lineRule="auto"/>
              <w:rPr>
                <w:b w:val="1"/>
              </w:rPr>
            </w:pPr>
            <w:r w:rsidDel="00000000" w:rsidR="00000000" w:rsidRPr="00000000">
              <w:rPr>
                <w:rtl w:val="0"/>
              </w:rPr>
              <w:t xml:space="preserve">No default value. </w:t>
            </w:r>
            <w:r w:rsidDel="00000000" w:rsidR="00000000" w:rsidRPr="00000000">
              <w:rPr>
                <w:b w:val="1"/>
                <w:rtl w:val="0"/>
              </w:rPr>
              <w:t xml:space="preserve">This property is mandatory.</w:t>
            </w:r>
          </w:p>
        </w:tc>
      </w:tr>
      <w:tr>
        <w:trPr>
          <w:cantSplit w:val="0"/>
          <w:trHeight w:val="440" w:hRule="atLeast"/>
          <w:tblHeader w:val="0"/>
        </w:trPr>
        <w:tc>
          <w:tcPr>
            <w:gridSpan w:val="2"/>
            <w:tcBorders>
              <w:top w:color="4d3a00" w:space="0" w:sz="12" w:val="single"/>
              <w:left w:color="4d3a00" w:space="0" w:sz="18" w:val="single"/>
              <w:bottom w:color="4d3a00" w:space="0" w:sz="12" w:val="single"/>
              <w:right w:color="741b47" w:space="0" w:sz="1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B67">
            <w:pPr>
              <w:widowControl w:val="0"/>
              <w:spacing w:line="240" w:lineRule="auto"/>
              <w:jc w:val="left"/>
              <w:rPr>
                <w:b w:val="1"/>
              </w:rPr>
            </w:pPr>
            <w:r w:rsidDel="00000000" w:rsidR="00000000" w:rsidRPr="00000000">
              <w:rPr>
                <w:b w:val="1"/>
                <w:rtl w:val="0"/>
              </w:rPr>
              <w:t xml:space="preserve">Examples</w:t>
            </w:r>
          </w:p>
        </w:tc>
      </w:tr>
      <w:tr>
        <w:trPr>
          <w:cantSplit w:val="0"/>
          <w:trHeight w:val="440" w:hRule="atLeast"/>
          <w:tblHeader w:val="0"/>
        </w:trPr>
        <w:tc>
          <w:tcPr>
            <w:tcBorders>
              <w:top w:color="4d3a00" w:space="0" w:sz="12" w:val="single"/>
              <w:left w:color="4d3a00" w:space="0" w:sz="18" w:val="single"/>
              <w:bottom w:color="4d3a00" w:space="0" w:sz="18" w:val="single"/>
              <w:right w:color="1e1e1e" w:space="0" w:sz="18" w:val="single"/>
            </w:tcBorders>
            <w:shd w:fill="fff7e1" w:val="clear"/>
            <w:tcMar>
              <w:top w:w="100.0" w:type="dxa"/>
              <w:left w:w="100.0" w:type="dxa"/>
              <w:bottom w:w="100.0" w:type="dxa"/>
              <w:right w:w="100.0" w:type="dxa"/>
            </w:tcMar>
            <w:vAlign w:val="top"/>
          </w:tcPr>
          <w:p w:rsidR="00000000" w:rsidDel="00000000" w:rsidP="00000000" w:rsidRDefault="00000000" w:rsidRPr="00000000" w14:paraId="00000B69">
            <w:pPr>
              <w:widowControl w:val="0"/>
              <w:spacing w:line="240" w:lineRule="auto"/>
              <w:jc w:val="left"/>
              <w:rPr/>
            </w:pPr>
            <w:r w:rsidDel="00000000" w:rsidR="00000000" w:rsidRPr="00000000">
              <w:rPr>
                <w:rtl w:val="0"/>
              </w:rPr>
              <w:t xml:space="preserve">Simple use of the property</w:t>
            </w:r>
          </w:p>
        </w:tc>
        <w:tc>
          <w:tcPr>
            <w:tcBorders>
              <w:top w:color="1e1e1e" w:space="0" w:sz="12" w:val="single"/>
              <w:left w:color="1e1e1e" w:space="0" w:sz="18" w:val="single"/>
              <w:bottom w:color="1e1e1e" w:space="0" w:sz="18" w:val="single"/>
              <w:right w:color="1e1e1e" w:space="0" w:sz="18" w:val="single"/>
            </w:tcBorders>
            <w:shd w:fill="1e1e1e" w:val="clear"/>
            <w:tcMar>
              <w:top w:w="100.0" w:type="dxa"/>
              <w:left w:w="100.0" w:type="dxa"/>
              <w:bottom w:w="100.0" w:type="dxa"/>
              <w:right w:w="100.0" w:type="dxa"/>
            </w:tcMar>
            <w:vAlign w:val="top"/>
          </w:tcPr>
          <w:p w:rsidR="00000000" w:rsidDel="00000000" w:rsidP="00000000" w:rsidRDefault="00000000" w:rsidRPr="00000000" w14:paraId="00000B6A">
            <w:pPr>
              <w:widowControl w:val="0"/>
              <w:shd w:fill="1e1e1e" w:val="clear"/>
              <w:spacing w:line="325.71428571428567" w:lineRule="auto"/>
              <w:jc w:val="left"/>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B6B">
            <w:pPr>
              <w:widowControl w:val="0"/>
              <w:shd w:fill="1e1e1e" w:val="clear"/>
              <w:spacing w:line="325.71428571428567" w:lineRule="auto"/>
              <w:jc w:val="left"/>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"descriptionUnlocked"</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"This is the description."</w:t>
            </w:r>
          </w:p>
          <w:p w:rsidR="00000000" w:rsidDel="00000000" w:rsidP="00000000" w:rsidRDefault="00000000" w:rsidRPr="00000000" w14:paraId="00000B6C">
            <w:pPr>
              <w:widowControl w:val="0"/>
              <w:shd w:fill="1e1e1e" w:val="clear"/>
              <w:spacing w:line="325.71428571428567" w:lineRule="auto"/>
              <w:jc w:val="left"/>
              <w:rPr/>
            </w:pP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tl w:val="0"/>
              </w:rPr>
            </w:r>
          </w:p>
        </w:tc>
      </w:tr>
    </w:tbl>
    <w:p w:rsidR="00000000" w:rsidDel="00000000" w:rsidP="00000000" w:rsidRDefault="00000000" w:rsidRPr="00000000" w14:paraId="00000B6D">
      <w:pPr>
        <w:pStyle w:val="Heading4"/>
        <w:rPr/>
      </w:pPr>
      <w:bookmarkStart w:colFirst="0" w:colLast="0" w:name="_yzt4a87zo4vt" w:id="313"/>
      <w:bookmarkEnd w:id="313"/>
      <w:r w:rsidDel="00000000" w:rsidR="00000000" w:rsidRPr="00000000">
        <w:br w:type="page"/>
      </w:r>
      <w:r w:rsidDel="00000000" w:rsidR="00000000" w:rsidRPr="00000000">
        <w:rPr>
          <w:rtl w:val="0"/>
        </w:rPr>
      </w:r>
    </w:p>
    <w:p w:rsidR="00000000" w:rsidDel="00000000" w:rsidP="00000000" w:rsidRDefault="00000000" w:rsidRPr="00000000" w14:paraId="00000B6E">
      <w:pPr>
        <w:pStyle w:val="Heading4"/>
        <w:rPr/>
      </w:pPr>
      <w:bookmarkStart w:colFirst="0" w:colLast="0" w:name="_kkaz286q73e7" w:id="314"/>
      <w:bookmarkEnd w:id="314"/>
      <w:r w:rsidDel="00000000" w:rsidR="00000000" w:rsidRPr="00000000">
        <w:rPr>
          <w:rtl w:val="0"/>
        </w:rPr>
        <w:t xml:space="preserve">Icon (Locked)</w:t>
      </w:r>
    </w:p>
    <w:tbl>
      <w:tblPr>
        <w:tblStyle w:val="Table16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20"/>
        <w:gridCol w:w="7740"/>
        <w:tblGridChange w:id="0">
          <w:tblGrid>
            <w:gridCol w:w="1620"/>
            <w:gridCol w:w="7740"/>
          </w:tblGrid>
        </w:tblGridChange>
      </w:tblGrid>
      <w:tr>
        <w:trPr>
          <w:cantSplit w:val="0"/>
          <w:trHeight w:val="75" w:hRule="atLeast"/>
          <w:tblHeader w:val="0"/>
        </w:trPr>
        <w:tc>
          <w:tcPr>
            <w:tcBorders>
              <w:top w:color="4d3a00" w:space="0" w:sz="18" w:val="single"/>
              <w:left w:color="4d3a00" w:space="0" w:sz="18" w:val="single"/>
              <w:bottom w:color="4d3a00" w:space="0" w:sz="12" w:val="single"/>
              <w:right w:color="4d3a00" w:space="0" w:sz="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B6F">
            <w:pPr>
              <w:jc w:val="left"/>
              <w:rPr>
                <w:sz w:val="22"/>
                <w:szCs w:val="22"/>
              </w:rPr>
            </w:pPr>
            <w:r w:rsidDel="00000000" w:rsidR="00000000" w:rsidRPr="00000000">
              <w:rPr>
                <w:sz w:val="22"/>
                <w:szCs w:val="22"/>
                <w:rtl w:val="0"/>
              </w:rPr>
              <w:t xml:space="preserve">Property name</w:t>
            </w:r>
          </w:p>
        </w:tc>
        <w:tc>
          <w:tcPr>
            <w:tcBorders>
              <w:top w:color="4d3a00" w:space="0" w:sz="18" w:val="single"/>
              <w:left w:color="4d3a00" w:space="0" w:sz="8" w:val="single"/>
              <w:bottom w:color="4d3a00" w:space="0" w:sz="12" w:val="single"/>
              <w:right w:color="4d3a00" w:space="0" w:sz="1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B70">
            <w:pPr>
              <w:jc w:val="left"/>
              <w:rPr/>
            </w:pPr>
            <w:r w:rsidDel="00000000" w:rsidR="00000000" w:rsidRPr="00000000">
              <w:rPr>
                <w:rtl w:val="0"/>
              </w:rPr>
              <w:t xml:space="preserve">iconLocked</w:t>
            </w:r>
          </w:p>
        </w:tc>
      </w:tr>
      <w:tr>
        <w:trPr>
          <w:cantSplit w:val="0"/>
          <w:trHeight w:val="870" w:hRule="atLeast"/>
          <w:tblHeader w:val="0"/>
        </w:trPr>
        <w:tc>
          <w:tcPr>
            <w:tcBorders>
              <w:top w:color="4d3a00" w:space="0" w:sz="12" w:val="single"/>
              <w:left w:color="4d3a00" w:space="0" w:sz="18" w:val="single"/>
              <w:bottom w:color="4d3a00" w:space="0" w:sz="8" w:val="single"/>
              <w:right w:color="4d3a00" w:space="0" w:sz="8" w:val="single"/>
            </w:tcBorders>
            <w:shd w:fill="fff7e1" w:val="clear"/>
            <w:tcMar>
              <w:top w:w="100.0" w:type="dxa"/>
              <w:left w:w="100.0" w:type="dxa"/>
              <w:bottom w:w="100.0" w:type="dxa"/>
              <w:right w:w="100.0" w:type="dxa"/>
            </w:tcMar>
            <w:vAlign w:val="top"/>
          </w:tcPr>
          <w:p w:rsidR="00000000" w:rsidDel="00000000" w:rsidP="00000000" w:rsidRDefault="00000000" w:rsidRPr="00000000" w14:paraId="00000B71">
            <w:pPr>
              <w:widowControl w:val="0"/>
              <w:spacing w:line="240" w:lineRule="auto"/>
              <w:rPr/>
            </w:pPr>
            <w:r w:rsidDel="00000000" w:rsidR="00000000" w:rsidRPr="00000000">
              <w:rPr>
                <w:rtl w:val="0"/>
              </w:rPr>
              <w:t xml:space="preserve">Explanation</w:t>
            </w:r>
          </w:p>
        </w:tc>
        <w:tc>
          <w:tcPr>
            <w:tcBorders>
              <w:top w:color="4d3a00" w:space="0" w:sz="12" w:val="single"/>
              <w:left w:color="4d3a00" w:space="0" w:sz="8" w:val="single"/>
              <w:bottom w:color="4d3a00" w:space="0" w:sz="8" w:val="single"/>
              <w:right w:color="4d3a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B72">
            <w:pPr>
              <w:rPr/>
            </w:pPr>
            <w:r w:rsidDel="00000000" w:rsidR="00000000" w:rsidRPr="00000000">
              <w:rPr>
                <w:rtl w:val="0"/>
              </w:rPr>
              <w:t xml:space="preserve">The icon displayed if the achievement is locked. The image file must be in images/elements if it's an achievement, images/aspects if it's a category.</w:t>
            </w:r>
          </w:p>
          <w:p w:rsidR="00000000" w:rsidDel="00000000" w:rsidP="00000000" w:rsidRDefault="00000000" w:rsidRPr="00000000" w14:paraId="00000B73">
            <w:pPr>
              <w:rPr/>
            </w:pPr>
            <w:r w:rsidDel="00000000" w:rsidR="00000000" w:rsidRPr="00000000">
              <w:rPr>
                <w:rtl w:val="0"/>
              </w:rPr>
            </w:r>
          </w:p>
          <w:p w:rsidR="00000000" w:rsidDel="00000000" w:rsidP="00000000" w:rsidRDefault="00000000" w:rsidRPr="00000000" w14:paraId="00000B74">
            <w:pPr>
              <w:rPr/>
            </w:pPr>
            <w:r w:rsidDel="00000000" w:rsidR="00000000" w:rsidRPr="00000000">
              <w:rPr>
                <w:rtl w:val="0"/>
              </w:rPr>
              <w:t xml:space="preserve">This icon is always displayed in greyscale.</w:t>
            </w:r>
          </w:p>
        </w:tc>
      </w:tr>
      <w:tr>
        <w:trPr>
          <w:cantSplit w:val="0"/>
          <w:tblHeader w:val="0"/>
        </w:trPr>
        <w:tc>
          <w:tcPr>
            <w:tcBorders>
              <w:top w:color="4d3a00" w:space="0" w:sz="8" w:val="single"/>
              <w:left w:color="4d3a00" w:space="0" w:sz="18" w:val="single"/>
              <w:bottom w:color="4d3a00" w:space="0" w:sz="12" w:val="single"/>
              <w:right w:color="4d3a00" w:space="0" w:sz="8" w:val="single"/>
            </w:tcBorders>
            <w:shd w:fill="fff7e1" w:val="clear"/>
            <w:tcMar>
              <w:top w:w="100.0" w:type="dxa"/>
              <w:left w:w="100.0" w:type="dxa"/>
              <w:bottom w:w="100.0" w:type="dxa"/>
              <w:right w:w="100.0" w:type="dxa"/>
            </w:tcMar>
            <w:vAlign w:val="top"/>
          </w:tcPr>
          <w:p w:rsidR="00000000" w:rsidDel="00000000" w:rsidP="00000000" w:rsidRDefault="00000000" w:rsidRPr="00000000" w14:paraId="00000B75">
            <w:pPr>
              <w:widowControl w:val="0"/>
              <w:spacing w:line="240" w:lineRule="auto"/>
              <w:rPr/>
            </w:pPr>
            <w:r w:rsidDel="00000000" w:rsidR="00000000" w:rsidRPr="00000000">
              <w:rPr>
                <w:rtl w:val="0"/>
              </w:rPr>
              <w:t xml:space="preserve">Default value</w:t>
            </w:r>
          </w:p>
        </w:tc>
        <w:tc>
          <w:tcPr>
            <w:tcBorders>
              <w:top w:color="4d3a00" w:space="0" w:sz="8" w:val="single"/>
              <w:left w:color="4d3a00" w:space="0" w:sz="8" w:val="single"/>
              <w:bottom w:color="4d3a00" w:space="0" w:sz="12" w:val="single"/>
              <w:right w:color="4d3a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B76">
            <w:pPr>
              <w:widowControl w:val="0"/>
              <w:spacing w:line="240" w:lineRule="auto"/>
              <w:rPr>
                <w:b w:val="1"/>
              </w:rPr>
            </w:pPr>
            <w:r w:rsidDel="00000000" w:rsidR="00000000" w:rsidRPr="00000000">
              <w:rPr>
                <w:rtl w:val="0"/>
              </w:rPr>
              <w:t xml:space="preserve">"" (will display the unlocked icon instead)</w:t>
            </w:r>
            <w:r w:rsidDel="00000000" w:rsidR="00000000" w:rsidRPr="00000000">
              <w:rPr>
                <w:rtl w:val="0"/>
              </w:rPr>
            </w:r>
          </w:p>
        </w:tc>
      </w:tr>
      <w:tr>
        <w:trPr>
          <w:cantSplit w:val="0"/>
          <w:trHeight w:val="440" w:hRule="atLeast"/>
          <w:tblHeader w:val="0"/>
        </w:trPr>
        <w:tc>
          <w:tcPr>
            <w:gridSpan w:val="2"/>
            <w:tcBorders>
              <w:top w:color="4d3a00" w:space="0" w:sz="12" w:val="single"/>
              <w:left w:color="4d3a00" w:space="0" w:sz="18" w:val="single"/>
              <w:bottom w:color="4d3a00" w:space="0" w:sz="12" w:val="single"/>
              <w:right w:color="741b47" w:space="0" w:sz="1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B77">
            <w:pPr>
              <w:widowControl w:val="0"/>
              <w:spacing w:line="240" w:lineRule="auto"/>
              <w:jc w:val="left"/>
              <w:rPr>
                <w:b w:val="1"/>
              </w:rPr>
            </w:pPr>
            <w:r w:rsidDel="00000000" w:rsidR="00000000" w:rsidRPr="00000000">
              <w:rPr>
                <w:b w:val="1"/>
                <w:rtl w:val="0"/>
              </w:rPr>
              <w:t xml:space="preserve">Examples</w:t>
            </w:r>
          </w:p>
        </w:tc>
      </w:tr>
      <w:tr>
        <w:trPr>
          <w:cantSplit w:val="0"/>
          <w:trHeight w:val="440" w:hRule="atLeast"/>
          <w:tblHeader w:val="0"/>
        </w:trPr>
        <w:tc>
          <w:tcPr>
            <w:tcBorders>
              <w:top w:color="4d3a00" w:space="0" w:sz="12" w:val="single"/>
              <w:left w:color="4d3a00" w:space="0" w:sz="18" w:val="single"/>
              <w:bottom w:color="4d3a00" w:space="0" w:sz="18" w:val="single"/>
              <w:right w:color="1e1e1e" w:space="0" w:sz="18" w:val="single"/>
            </w:tcBorders>
            <w:shd w:fill="fff7e1" w:val="clear"/>
            <w:tcMar>
              <w:top w:w="100.0" w:type="dxa"/>
              <w:left w:w="100.0" w:type="dxa"/>
              <w:bottom w:w="100.0" w:type="dxa"/>
              <w:right w:w="100.0" w:type="dxa"/>
            </w:tcMar>
            <w:vAlign w:val="top"/>
          </w:tcPr>
          <w:p w:rsidR="00000000" w:rsidDel="00000000" w:rsidP="00000000" w:rsidRDefault="00000000" w:rsidRPr="00000000" w14:paraId="00000B79">
            <w:pPr>
              <w:widowControl w:val="0"/>
              <w:spacing w:line="240" w:lineRule="auto"/>
              <w:jc w:val="left"/>
              <w:rPr/>
            </w:pPr>
            <w:r w:rsidDel="00000000" w:rsidR="00000000" w:rsidRPr="00000000">
              <w:rPr>
                <w:rtl w:val="0"/>
              </w:rPr>
              <w:t xml:space="preserve">Simple use of the property</w:t>
            </w:r>
          </w:p>
        </w:tc>
        <w:tc>
          <w:tcPr>
            <w:tcBorders>
              <w:top w:color="1e1e1e" w:space="0" w:sz="12" w:val="single"/>
              <w:left w:color="1e1e1e" w:space="0" w:sz="18" w:val="single"/>
              <w:bottom w:color="1e1e1e" w:space="0" w:sz="18" w:val="single"/>
              <w:right w:color="1e1e1e" w:space="0" w:sz="18" w:val="single"/>
            </w:tcBorders>
            <w:shd w:fill="1e1e1e" w:val="clear"/>
            <w:tcMar>
              <w:top w:w="100.0" w:type="dxa"/>
              <w:left w:w="100.0" w:type="dxa"/>
              <w:bottom w:w="100.0" w:type="dxa"/>
              <w:right w:w="100.0" w:type="dxa"/>
            </w:tcMar>
            <w:vAlign w:val="top"/>
          </w:tcPr>
          <w:p w:rsidR="00000000" w:rsidDel="00000000" w:rsidP="00000000" w:rsidRDefault="00000000" w:rsidRPr="00000000" w14:paraId="00000B7A">
            <w:pPr>
              <w:widowControl w:val="0"/>
              <w:shd w:fill="1e1e1e" w:val="clear"/>
              <w:spacing w:line="325.71428571428567" w:lineRule="auto"/>
              <w:jc w:val="left"/>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B7B">
            <w:pPr>
              <w:widowControl w:val="0"/>
              <w:shd w:fill="1e1e1e" w:val="clear"/>
              <w:spacing w:line="325.71428571428567" w:lineRule="auto"/>
              <w:jc w:val="left"/>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"iconUnlocked"</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"myimagename"</w:t>
            </w:r>
          </w:p>
          <w:p w:rsidR="00000000" w:rsidDel="00000000" w:rsidP="00000000" w:rsidRDefault="00000000" w:rsidRPr="00000000" w14:paraId="00000B7C">
            <w:pPr>
              <w:widowControl w:val="0"/>
              <w:shd w:fill="1e1e1e" w:val="clear"/>
              <w:spacing w:line="325.71428571428567" w:lineRule="auto"/>
              <w:jc w:val="left"/>
              <w:rPr/>
            </w:pP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tl w:val="0"/>
              </w:rPr>
            </w:r>
          </w:p>
        </w:tc>
      </w:tr>
    </w:tbl>
    <w:p w:rsidR="00000000" w:rsidDel="00000000" w:rsidP="00000000" w:rsidRDefault="00000000" w:rsidRPr="00000000" w14:paraId="00000B7D">
      <w:pPr>
        <w:pStyle w:val="Heading4"/>
        <w:rPr/>
      </w:pPr>
      <w:bookmarkStart w:colFirst="0" w:colLast="0" w:name="_sjp96ev4cfo0" w:id="315"/>
      <w:bookmarkEnd w:id="315"/>
      <w:r w:rsidDel="00000000" w:rsidR="00000000" w:rsidRPr="00000000">
        <w:rPr>
          <w:rtl w:val="0"/>
        </w:rPr>
      </w:r>
    </w:p>
    <w:p w:rsidR="00000000" w:rsidDel="00000000" w:rsidP="00000000" w:rsidRDefault="00000000" w:rsidRPr="00000000" w14:paraId="00000B7E">
      <w:pPr>
        <w:pStyle w:val="Heading4"/>
        <w:rPr/>
      </w:pPr>
      <w:bookmarkStart w:colFirst="0" w:colLast="0" w:name="_s2mskjz0wvtv" w:id="316"/>
      <w:bookmarkEnd w:id="316"/>
      <w:r w:rsidDel="00000000" w:rsidR="00000000" w:rsidRPr="00000000">
        <w:rPr>
          <w:rtl w:val="0"/>
        </w:rPr>
        <w:t xml:space="preserve">Description (Locked)</w:t>
      </w:r>
    </w:p>
    <w:tbl>
      <w:tblPr>
        <w:tblStyle w:val="Table16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20"/>
        <w:gridCol w:w="7740"/>
        <w:tblGridChange w:id="0">
          <w:tblGrid>
            <w:gridCol w:w="1620"/>
            <w:gridCol w:w="7740"/>
          </w:tblGrid>
        </w:tblGridChange>
      </w:tblGrid>
      <w:tr>
        <w:trPr>
          <w:cantSplit w:val="0"/>
          <w:trHeight w:val="75" w:hRule="atLeast"/>
          <w:tblHeader w:val="0"/>
        </w:trPr>
        <w:tc>
          <w:tcPr>
            <w:tcBorders>
              <w:top w:color="4d3a00" w:space="0" w:sz="18" w:val="single"/>
              <w:left w:color="4d3a00" w:space="0" w:sz="18" w:val="single"/>
              <w:bottom w:color="4d3a00" w:space="0" w:sz="12" w:val="single"/>
              <w:right w:color="4d3a00" w:space="0" w:sz="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B7F">
            <w:pPr>
              <w:jc w:val="left"/>
              <w:rPr>
                <w:sz w:val="22"/>
                <w:szCs w:val="22"/>
              </w:rPr>
            </w:pPr>
            <w:r w:rsidDel="00000000" w:rsidR="00000000" w:rsidRPr="00000000">
              <w:rPr>
                <w:sz w:val="22"/>
                <w:szCs w:val="22"/>
                <w:rtl w:val="0"/>
              </w:rPr>
              <w:t xml:space="preserve">Property name</w:t>
            </w:r>
          </w:p>
        </w:tc>
        <w:tc>
          <w:tcPr>
            <w:tcBorders>
              <w:top w:color="4d3a00" w:space="0" w:sz="18" w:val="single"/>
              <w:left w:color="4d3a00" w:space="0" w:sz="8" w:val="single"/>
              <w:bottom w:color="4d3a00" w:space="0" w:sz="12" w:val="single"/>
              <w:right w:color="4d3a00" w:space="0" w:sz="1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B80">
            <w:pPr>
              <w:jc w:val="left"/>
              <w:rPr/>
            </w:pPr>
            <w:r w:rsidDel="00000000" w:rsidR="00000000" w:rsidRPr="00000000">
              <w:rPr>
                <w:rtl w:val="0"/>
              </w:rPr>
              <w:t xml:space="preserve">descriptionLocked</w:t>
            </w:r>
          </w:p>
        </w:tc>
      </w:tr>
      <w:tr>
        <w:trPr>
          <w:cantSplit w:val="0"/>
          <w:trHeight w:val="870" w:hRule="atLeast"/>
          <w:tblHeader w:val="0"/>
        </w:trPr>
        <w:tc>
          <w:tcPr>
            <w:tcBorders>
              <w:top w:color="4d3a00" w:space="0" w:sz="12" w:val="single"/>
              <w:left w:color="4d3a00" w:space="0" w:sz="18" w:val="single"/>
              <w:bottom w:color="4d3a00" w:space="0" w:sz="8" w:val="single"/>
              <w:right w:color="4d3a00" w:space="0" w:sz="8" w:val="single"/>
            </w:tcBorders>
            <w:shd w:fill="fff7e1" w:val="clear"/>
            <w:tcMar>
              <w:top w:w="100.0" w:type="dxa"/>
              <w:left w:w="100.0" w:type="dxa"/>
              <w:bottom w:w="100.0" w:type="dxa"/>
              <w:right w:w="100.0" w:type="dxa"/>
            </w:tcMar>
            <w:vAlign w:val="top"/>
          </w:tcPr>
          <w:p w:rsidR="00000000" w:rsidDel="00000000" w:rsidP="00000000" w:rsidRDefault="00000000" w:rsidRPr="00000000" w14:paraId="00000B81">
            <w:pPr>
              <w:widowControl w:val="0"/>
              <w:spacing w:line="240" w:lineRule="auto"/>
              <w:rPr/>
            </w:pPr>
            <w:r w:rsidDel="00000000" w:rsidR="00000000" w:rsidRPr="00000000">
              <w:rPr>
                <w:rtl w:val="0"/>
              </w:rPr>
              <w:t xml:space="preserve">Explanation</w:t>
            </w:r>
          </w:p>
        </w:tc>
        <w:tc>
          <w:tcPr>
            <w:tcBorders>
              <w:top w:color="4d3a00" w:space="0" w:sz="12" w:val="single"/>
              <w:left w:color="4d3a00" w:space="0" w:sz="8" w:val="single"/>
              <w:bottom w:color="4d3a00" w:space="0" w:sz="8" w:val="single"/>
              <w:right w:color="4d3a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B82">
            <w:pPr>
              <w:rPr/>
            </w:pPr>
            <w:r w:rsidDel="00000000" w:rsidR="00000000" w:rsidRPr="00000000">
              <w:rPr>
                <w:rtl w:val="0"/>
              </w:rPr>
              <w:t xml:space="preserve">The description of the achievement, displayed if the achievement is locked.</w:t>
            </w:r>
          </w:p>
        </w:tc>
      </w:tr>
      <w:tr>
        <w:trPr>
          <w:cantSplit w:val="0"/>
          <w:tblHeader w:val="0"/>
        </w:trPr>
        <w:tc>
          <w:tcPr>
            <w:tcBorders>
              <w:top w:color="4d3a00" w:space="0" w:sz="8" w:val="single"/>
              <w:left w:color="4d3a00" w:space="0" w:sz="18" w:val="single"/>
              <w:bottom w:color="4d3a00" w:space="0" w:sz="12" w:val="single"/>
              <w:right w:color="4d3a00" w:space="0" w:sz="8" w:val="single"/>
            </w:tcBorders>
            <w:shd w:fill="fff7e1" w:val="clear"/>
            <w:tcMar>
              <w:top w:w="100.0" w:type="dxa"/>
              <w:left w:w="100.0" w:type="dxa"/>
              <w:bottom w:w="100.0" w:type="dxa"/>
              <w:right w:w="100.0" w:type="dxa"/>
            </w:tcMar>
            <w:vAlign w:val="top"/>
          </w:tcPr>
          <w:p w:rsidR="00000000" w:rsidDel="00000000" w:rsidP="00000000" w:rsidRDefault="00000000" w:rsidRPr="00000000" w14:paraId="00000B83">
            <w:pPr>
              <w:widowControl w:val="0"/>
              <w:spacing w:line="240" w:lineRule="auto"/>
              <w:rPr/>
            </w:pPr>
            <w:r w:rsidDel="00000000" w:rsidR="00000000" w:rsidRPr="00000000">
              <w:rPr>
                <w:rtl w:val="0"/>
              </w:rPr>
              <w:t xml:space="preserve">Default value</w:t>
            </w:r>
          </w:p>
        </w:tc>
        <w:tc>
          <w:tcPr>
            <w:tcBorders>
              <w:top w:color="4d3a00" w:space="0" w:sz="8" w:val="single"/>
              <w:left w:color="4d3a00" w:space="0" w:sz="8" w:val="single"/>
              <w:bottom w:color="4d3a00" w:space="0" w:sz="12" w:val="single"/>
              <w:right w:color="4d3a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B84">
            <w:pPr>
              <w:widowControl w:val="0"/>
              <w:spacing w:line="240" w:lineRule="auto"/>
              <w:rPr>
                <w:b w:val="1"/>
              </w:rPr>
            </w:pPr>
            <w:r w:rsidDel="00000000" w:rsidR="00000000" w:rsidRPr="00000000">
              <w:rPr>
                <w:rtl w:val="0"/>
              </w:rPr>
              <w:t xml:space="preserve">""</w:t>
            </w:r>
            <w:r w:rsidDel="00000000" w:rsidR="00000000" w:rsidRPr="00000000">
              <w:rPr>
                <w:rtl w:val="0"/>
              </w:rPr>
            </w:r>
          </w:p>
        </w:tc>
      </w:tr>
      <w:tr>
        <w:trPr>
          <w:cantSplit w:val="0"/>
          <w:trHeight w:val="440" w:hRule="atLeast"/>
          <w:tblHeader w:val="0"/>
        </w:trPr>
        <w:tc>
          <w:tcPr>
            <w:gridSpan w:val="2"/>
            <w:tcBorders>
              <w:top w:color="4d3a00" w:space="0" w:sz="12" w:val="single"/>
              <w:left w:color="4d3a00" w:space="0" w:sz="18" w:val="single"/>
              <w:bottom w:color="4d3a00" w:space="0" w:sz="12" w:val="single"/>
              <w:right w:color="741b47" w:space="0" w:sz="1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B85">
            <w:pPr>
              <w:widowControl w:val="0"/>
              <w:spacing w:line="240" w:lineRule="auto"/>
              <w:jc w:val="left"/>
              <w:rPr>
                <w:b w:val="1"/>
              </w:rPr>
            </w:pPr>
            <w:r w:rsidDel="00000000" w:rsidR="00000000" w:rsidRPr="00000000">
              <w:rPr>
                <w:b w:val="1"/>
                <w:rtl w:val="0"/>
              </w:rPr>
              <w:t xml:space="preserve">Examples</w:t>
            </w:r>
          </w:p>
        </w:tc>
      </w:tr>
      <w:tr>
        <w:trPr>
          <w:cantSplit w:val="0"/>
          <w:trHeight w:val="440" w:hRule="atLeast"/>
          <w:tblHeader w:val="0"/>
        </w:trPr>
        <w:tc>
          <w:tcPr>
            <w:tcBorders>
              <w:top w:color="4d3a00" w:space="0" w:sz="12" w:val="single"/>
              <w:left w:color="4d3a00" w:space="0" w:sz="18" w:val="single"/>
              <w:bottom w:color="4d3a00" w:space="0" w:sz="18" w:val="single"/>
              <w:right w:color="1e1e1e" w:space="0" w:sz="18" w:val="single"/>
            </w:tcBorders>
            <w:shd w:fill="fff7e1" w:val="clear"/>
            <w:tcMar>
              <w:top w:w="100.0" w:type="dxa"/>
              <w:left w:w="100.0" w:type="dxa"/>
              <w:bottom w:w="100.0" w:type="dxa"/>
              <w:right w:w="100.0" w:type="dxa"/>
            </w:tcMar>
            <w:vAlign w:val="top"/>
          </w:tcPr>
          <w:p w:rsidR="00000000" w:rsidDel="00000000" w:rsidP="00000000" w:rsidRDefault="00000000" w:rsidRPr="00000000" w14:paraId="00000B87">
            <w:pPr>
              <w:widowControl w:val="0"/>
              <w:spacing w:line="240" w:lineRule="auto"/>
              <w:jc w:val="left"/>
              <w:rPr/>
            </w:pPr>
            <w:r w:rsidDel="00000000" w:rsidR="00000000" w:rsidRPr="00000000">
              <w:rPr>
                <w:rtl w:val="0"/>
              </w:rPr>
              <w:t xml:space="preserve">Simple use of the property</w:t>
            </w:r>
          </w:p>
        </w:tc>
        <w:tc>
          <w:tcPr>
            <w:tcBorders>
              <w:top w:color="1e1e1e" w:space="0" w:sz="12" w:val="single"/>
              <w:left w:color="1e1e1e" w:space="0" w:sz="18" w:val="single"/>
              <w:bottom w:color="1e1e1e" w:space="0" w:sz="18" w:val="single"/>
              <w:right w:color="1e1e1e" w:space="0" w:sz="18" w:val="single"/>
            </w:tcBorders>
            <w:shd w:fill="1e1e1e" w:val="clear"/>
            <w:tcMar>
              <w:top w:w="100.0" w:type="dxa"/>
              <w:left w:w="100.0" w:type="dxa"/>
              <w:bottom w:w="100.0" w:type="dxa"/>
              <w:right w:w="100.0" w:type="dxa"/>
            </w:tcMar>
            <w:vAlign w:val="top"/>
          </w:tcPr>
          <w:p w:rsidR="00000000" w:rsidDel="00000000" w:rsidP="00000000" w:rsidRDefault="00000000" w:rsidRPr="00000000" w14:paraId="00000B88">
            <w:pPr>
              <w:widowControl w:val="0"/>
              <w:shd w:fill="1e1e1e" w:val="clear"/>
              <w:spacing w:line="325.71428571428567" w:lineRule="auto"/>
              <w:jc w:val="left"/>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B89">
            <w:pPr>
              <w:widowControl w:val="0"/>
              <w:shd w:fill="1e1e1e" w:val="clear"/>
              <w:spacing w:line="325.71428571428567" w:lineRule="auto"/>
              <w:jc w:val="left"/>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"descriptionLocked"</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"This is the description."</w:t>
            </w:r>
          </w:p>
          <w:p w:rsidR="00000000" w:rsidDel="00000000" w:rsidP="00000000" w:rsidRDefault="00000000" w:rsidRPr="00000000" w14:paraId="00000B8A">
            <w:pPr>
              <w:widowControl w:val="0"/>
              <w:shd w:fill="1e1e1e" w:val="clear"/>
              <w:spacing w:line="325.71428571428567" w:lineRule="auto"/>
              <w:jc w:val="left"/>
              <w:rPr/>
            </w:pP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tl w:val="0"/>
              </w:rPr>
            </w:r>
          </w:p>
        </w:tc>
      </w:tr>
    </w:tbl>
    <w:p w:rsidR="00000000" w:rsidDel="00000000" w:rsidP="00000000" w:rsidRDefault="00000000" w:rsidRPr="00000000" w14:paraId="00000B8B">
      <w:pPr>
        <w:pStyle w:val="Heading4"/>
        <w:rPr/>
      </w:pPr>
      <w:bookmarkStart w:colFirst="0" w:colLast="0" w:name="_1z444nyfnf2s" w:id="317"/>
      <w:bookmarkEnd w:id="317"/>
      <w:r w:rsidDel="00000000" w:rsidR="00000000" w:rsidRPr="00000000">
        <w:rPr>
          <w:rtl w:val="0"/>
        </w:rPr>
      </w:r>
    </w:p>
    <w:p w:rsidR="00000000" w:rsidDel="00000000" w:rsidP="00000000" w:rsidRDefault="00000000" w:rsidRPr="00000000" w14:paraId="00000B8C">
      <w:pPr>
        <w:pStyle w:val="Heading4"/>
        <w:rPr/>
      </w:pPr>
      <w:bookmarkStart w:colFirst="0" w:colLast="0" w:name="_r2en03avor9y" w:id="318"/>
      <w:bookmarkEnd w:id="318"/>
      <w:r w:rsidDel="00000000" w:rsidR="00000000" w:rsidRPr="00000000">
        <w:br w:type="page"/>
      </w:r>
      <w:r w:rsidDel="00000000" w:rsidR="00000000" w:rsidRPr="00000000">
        <w:rPr>
          <w:rtl w:val="0"/>
        </w:rPr>
      </w:r>
    </w:p>
    <w:p w:rsidR="00000000" w:rsidDel="00000000" w:rsidP="00000000" w:rsidRDefault="00000000" w:rsidRPr="00000000" w14:paraId="00000B8D">
      <w:pPr>
        <w:pStyle w:val="Heading4"/>
        <w:rPr/>
      </w:pPr>
      <w:bookmarkStart w:colFirst="0" w:colLast="0" w:name="_ky0r3zd7cf4f" w:id="319"/>
      <w:bookmarkEnd w:id="319"/>
      <w:r w:rsidDel="00000000" w:rsidR="00000000" w:rsidRPr="00000000">
        <w:rPr>
          <w:rtl w:val="0"/>
        </w:rPr>
        <w:t xml:space="preserve">Unlock Message</w:t>
      </w:r>
    </w:p>
    <w:tbl>
      <w:tblPr>
        <w:tblStyle w:val="Table16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20"/>
        <w:gridCol w:w="7740"/>
        <w:tblGridChange w:id="0">
          <w:tblGrid>
            <w:gridCol w:w="1620"/>
            <w:gridCol w:w="7740"/>
          </w:tblGrid>
        </w:tblGridChange>
      </w:tblGrid>
      <w:tr>
        <w:trPr>
          <w:cantSplit w:val="0"/>
          <w:trHeight w:val="75" w:hRule="atLeast"/>
          <w:tblHeader w:val="0"/>
        </w:trPr>
        <w:tc>
          <w:tcPr>
            <w:tcBorders>
              <w:top w:color="4d3a00" w:space="0" w:sz="18" w:val="single"/>
              <w:left w:color="4d3a00" w:space="0" w:sz="18" w:val="single"/>
              <w:bottom w:color="4d3a00" w:space="0" w:sz="12" w:val="single"/>
              <w:right w:color="4d3a00" w:space="0" w:sz="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B8E">
            <w:pPr>
              <w:jc w:val="left"/>
              <w:rPr>
                <w:sz w:val="22"/>
                <w:szCs w:val="22"/>
              </w:rPr>
            </w:pPr>
            <w:r w:rsidDel="00000000" w:rsidR="00000000" w:rsidRPr="00000000">
              <w:rPr>
                <w:sz w:val="22"/>
                <w:szCs w:val="22"/>
                <w:rtl w:val="0"/>
              </w:rPr>
              <w:t xml:space="preserve">Property name</w:t>
            </w:r>
          </w:p>
        </w:tc>
        <w:tc>
          <w:tcPr>
            <w:tcBorders>
              <w:top w:color="4d3a00" w:space="0" w:sz="18" w:val="single"/>
              <w:left w:color="4d3a00" w:space="0" w:sz="8" w:val="single"/>
              <w:bottom w:color="4d3a00" w:space="0" w:sz="12" w:val="single"/>
              <w:right w:color="4d3a00" w:space="0" w:sz="1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B8F">
            <w:pPr>
              <w:jc w:val="left"/>
              <w:rPr/>
            </w:pPr>
            <w:r w:rsidDel="00000000" w:rsidR="00000000" w:rsidRPr="00000000">
              <w:rPr>
                <w:rtl w:val="0"/>
              </w:rPr>
              <w:t xml:space="preserve">unlockMessage</w:t>
            </w:r>
          </w:p>
        </w:tc>
      </w:tr>
      <w:tr>
        <w:trPr>
          <w:cantSplit w:val="0"/>
          <w:trHeight w:val="870" w:hRule="atLeast"/>
          <w:tblHeader w:val="0"/>
        </w:trPr>
        <w:tc>
          <w:tcPr>
            <w:tcBorders>
              <w:top w:color="4d3a00" w:space="0" w:sz="12" w:val="single"/>
              <w:left w:color="4d3a00" w:space="0" w:sz="18" w:val="single"/>
              <w:bottom w:color="4d3a00" w:space="0" w:sz="8" w:val="single"/>
              <w:right w:color="4d3a00" w:space="0" w:sz="8" w:val="single"/>
            </w:tcBorders>
            <w:shd w:fill="fff7e1" w:val="clear"/>
            <w:tcMar>
              <w:top w:w="100.0" w:type="dxa"/>
              <w:left w:w="100.0" w:type="dxa"/>
              <w:bottom w:w="100.0" w:type="dxa"/>
              <w:right w:w="100.0" w:type="dxa"/>
            </w:tcMar>
            <w:vAlign w:val="top"/>
          </w:tcPr>
          <w:p w:rsidR="00000000" w:rsidDel="00000000" w:rsidP="00000000" w:rsidRDefault="00000000" w:rsidRPr="00000000" w14:paraId="00000B90">
            <w:pPr>
              <w:widowControl w:val="0"/>
              <w:spacing w:line="240" w:lineRule="auto"/>
              <w:rPr/>
            </w:pPr>
            <w:r w:rsidDel="00000000" w:rsidR="00000000" w:rsidRPr="00000000">
              <w:rPr>
                <w:rtl w:val="0"/>
              </w:rPr>
              <w:t xml:space="preserve">Explanation</w:t>
            </w:r>
          </w:p>
        </w:tc>
        <w:tc>
          <w:tcPr>
            <w:tcBorders>
              <w:top w:color="4d3a00" w:space="0" w:sz="12" w:val="single"/>
              <w:left w:color="4d3a00" w:space="0" w:sz="8" w:val="single"/>
              <w:bottom w:color="4d3a00" w:space="0" w:sz="8" w:val="single"/>
              <w:right w:color="4d3a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B91">
            <w:pPr>
              <w:rPr/>
            </w:pPr>
            <w:r w:rsidDel="00000000" w:rsidR="00000000" w:rsidRPr="00000000">
              <w:rPr>
                <w:rtl w:val="0"/>
              </w:rPr>
              <w:t xml:space="preserve">Text displayed in the notification, when this achievement is unlocked.</w:t>
            </w:r>
          </w:p>
        </w:tc>
      </w:tr>
      <w:tr>
        <w:trPr>
          <w:cantSplit w:val="0"/>
          <w:tblHeader w:val="0"/>
        </w:trPr>
        <w:tc>
          <w:tcPr>
            <w:tcBorders>
              <w:top w:color="4d3a00" w:space="0" w:sz="8" w:val="single"/>
              <w:left w:color="4d3a00" w:space="0" w:sz="18" w:val="single"/>
              <w:bottom w:color="4d3a00" w:space="0" w:sz="12" w:val="single"/>
              <w:right w:color="4d3a00" w:space="0" w:sz="8" w:val="single"/>
            </w:tcBorders>
            <w:shd w:fill="fff7e1" w:val="clear"/>
            <w:tcMar>
              <w:top w:w="100.0" w:type="dxa"/>
              <w:left w:w="100.0" w:type="dxa"/>
              <w:bottom w:w="100.0" w:type="dxa"/>
              <w:right w:w="100.0" w:type="dxa"/>
            </w:tcMar>
            <w:vAlign w:val="top"/>
          </w:tcPr>
          <w:p w:rsidR="00000000" w:rsidDel="00000000" w:rsidP="00000000" w:rsidRDefault="00000000" w:rsidRPr="00000000" w14:paraId="00000B92">
            <w:pPr>
              <w:widowControl w:val="0"/>
              <w:spacing w:line="240" w:lineRule="auto"/>
              <w:rPr/>
            </w:pPr>
            <w:r w:rsidDel="00000000" w:rsidR="00000000" w:rsidRPr="00000000">
              <w:rPr>
                <w:rtl w:val="0"/>
              </w:rPr>
              <w:t xml:space="preserve">Default value</w:t>
            </w:r>
          </w:p>
        </w:tc>
        <w:tc>
          <w:tcPr>
            <w:tcBorders>
              <w:top w:color="4d3a00" w:space="0" w:sz="8" w:val="single"/>
              <w:left w:color="4d3a00" w:space="0" w:sz="8" w:val="single"/>
              <w:bottom w:color="4d3a00" w:space="0" w:sz="12" w:val="single"/>
              <w:right w:color="4d3a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B93">
            <w:pPr>
              <w:widowControl w:val="0"/>
              <w:spacing w:line="240" w:lineRule="auto"/>
              <w:rPr>
                <w:b w:val="1"/>
              </w:rPr>
            </w:pPr>
            <w:r w:rsidDel="00000000" w:rsidR="00000000" w:rsidRPr="00000000">
              <w:rPr>
                <w:rtl w:val="0"/>
              </w:rPr>
              <w:t xml:space="preserve">""</w:t>
            </w:r>
            <w:r w:rsidDel="00000000" w:rsidR="00000000" w:rsidRPr="00000000">
              <w:rPr>
                <w:rtl w:val="0"/>
              </w:rPr>
            </w:r>
          </w:p>
        </w:tc>
      </w:tr>
      <w:tr>
        <w:trPr>
          <w:cantSplit w:val="0"/>
          <w:trHeight w:val="440" w:hRule="atLeast"/>
          <w:tblHeader w:val="0"/>
        </w:trPr>
        <w:tc>
          <w:tcPr>
            <w:gridSpan w:val="2"/>
            <w:tcBorders>
              <w:top w:color="4d3a00" w:space="0" w:sz="12" w:val="single"/>
              <w:left w:color="4d3a00" w:space="0" w:sz="18" w:val="single"/>
              <w:bottom w:color="4d3a00" w:space="0" w:sz="12" w:val="single"/>
              <w:right w:color="741b47" w:space="0" w:sz="1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B94">
            <w:pPr>
              <w:widowControl w:val="0"/>
              <w:spacing w:line="240" w:lineRule="auto"/>
              <w:jc w:val="left"/>
              <w:rPr>
                <w:b w:val="1"/>
              </w:rPr>
            </w:pPr>
            <w:r w:rsidDel="00000000" w:rsidR="00000000" w:rsidRPr="00000000">
              <w:rPr>
                <w:b w:val="1"/>
                <w:rtl w:val="0"/>
              </w:rPr>
              <w:t xml:space="preserve">Examples</w:t>
            </w:r>
          </w:p>
        </w:tc>
      </w:tr>
      <w:tr>
        <w:trPr>
          <w:cantSplit w:val="0"/>
          <w:trHeight w:val="440" w:hRule="atLeast"/>
          <w:tblHeader w:val="0"/>
        </w:trPr>
        <w:tc>
          <w:tcPr>
            <w:tcBorders>
              <w:top w:color="4d3a00" w:space="0" w:sz="12" w:val="single"/>
              <w:left w:color="4d3a00" w:space="0" w:sz="18" w:val="single"/>
              <w:bottom w:color="4d3a00" w:space="0" w:sz="18" w:val="single"/>
              <w:right w:color="1e1e1e" w:space="0" w:sz="18" w:val="single"/>
            </w:tcBorders>
            <w:shd w:fill="fff7e1" w:val="clear"/>
            <w:tcMar>
              <w:top w:w="100.0" w:type="dxa"/>
              <w:left w:w="100.0" w:type="dxa"/>
              <w:bottom w:w="100.0" w:type="dxa"/>
              <w:right w:w="100.0" w:type="dxa"/>
            </w:tcMar>
            <w:vAlign w:val="top"/>
          </w:tcPr>
          <w:p w:rsidR="00000000" w:rsidDel="00000000" w:rsidP="00000000" w:rsidRDefault="00000000" w:rsidRPr="00000000" w14:paraId="00000B96">
            <w:pPr>
              <w:widowControl w:val="0"/>
              <w:spacing w:line="240" w:lineRule="auto"/>
              <w:jc w:val="left"/>
              <w:rPr/>
            </w:pPr>
            <w:r w:rsidDel="00000000" w:rsidR="00000000" w:rsidRPr="00000000">
              <w:rPr>
                <w:rtl w:val="0"/>
              </w:rPr>
              <w:t xml:space="preserve">Simple use of the property</w:t>
            </w:r>
          </w:p>
        </w:tc>
        <w:tc>
          <w:tcPr>
            <w:tcBorders>
              <w:top w:color="1e1e1e" w:space="0" w:sz="12" w:val="single"/>
              <w:left w:color="1e1e1e" w:space="0" w:sz="18" w:val="single"/>
              <w:bottom w:color="1e1e1e" w:space="0" w:sz="18" w:val="single"/>
              <w:right w:color="1e1e1e" w:space="0" w:sz="18" w:val="single"/>
            </w:tcBorders>
            <w:shd w:fill="1e1e1e" w:val="clear"/>
            <w:tcMar>
              <w:top w:w="100.0" w:type="dxa"/>
              <w:left w:w="100.0" w:type="dxa"/>
              <w:bottom w:w="100.0" w:type="dxa"/>
              <w:right w:w="100.0" w:type="dxa"/>
            </w:tcMar>
            <w:vAlign w:val="top"/>
          </w:tcPr>
          <w:p w:rsidR="00000000" w:rsidDel="00000000" w:rsidP="00000000" w:rsidRDefault="00000000" w:rsidRPr="00000000" w14:paraId="00000B97">
            <w:pPr>
              <w:widowControl w:val="0"/>
              <w:shd w:fill="1e1e1e" w:val="clear"/>
              <w:spacing w:line="325.71428571428567" w:lineRule="auto"/>
              <w:jc w:val="left"/>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B98">
            <w:pPr>
              <w:widowControl w:val="0"/>
              <w:shd w:fill="1e1e1e" w:val="clear"/>
              <w:spacing w:line="325.71428571428567" w:lineRule="auto"/>
              <w:jc w:val="left"/>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"unlockMessage"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"I have unlocked this achievement"</w:t>
            </w:r>
          </w:p>
          <w:p w:rsidR="00000000" w:rsidDel="00000000" w:rsidP="00000000" w:rsidRDefault="00000000" w:rsidRPr="00000000" w14:paraId="00000B99">
            <w:pPr>
              <w:widowControl w:val="0"/>
              <w:shd w:fill="1e1e1e" w:val="clear"/>
              <w:spacing w:line="325.71428571428567" w:lineRule="auto"/>
              <w:jc w:val="left"/>
              <w:rPr/>
            </w:pP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tl w:val="0"/>
              </w:rPr>
            </w:r>
          </w:p>
        </w:tc>
      </w:tr>
    </w:tbl>
    <w:p w:rsidR="00000000" w:rsidDel="00000000" w:rsidP="00000000" w:rsidRDefault="00000000" w:rsidRPr="00000000" w14:paraId="00000B9A">
      <w:pPr>
        <w:pStyle w:val="Heading4"/>
        <w:rPr/>
      </w:pPr>
      <w:bookmarkStart w:colFirst="0" w:colLast="0" w:name="_5znjhwpp5vm9" w:id="320"/>
      <w:bookmarkEnd w:id="320"/>
      <w:r w:rsidDel="00000000" w:rsidR="00000000" w:rsidRPr="00000000">
        <w:rPr>
          <w:rtl w:val="0"/>
        </w:rPr>
      </w:r>
    </w:p>
    <w:p w:rsidR="00000000" w:rsidDel="00000000" w:rsidP="00000000" w:rsidRDefault="00000000" w:rsidRPr="00000000" w14:paraId="00000B9B">
      <w:pPr>
        <w:pStyle w:val="Heading4"/>
        <w:rPr/>
      </w:pPr>
      <w:bookmarkStart w:colFirst="0" w:colLast="0" w:name="_3bwhgzejmblh" w:id="321"/>
      <w:bookmarkEnd w:id="321"/>
      <w:r w:rsidDel="00000000" w:rsidR="00000000" w:rsidRPr="00000000">
        <w:rPr>
          <w:rtl w:val="0"/>
        </w:rPr>
        <w:t xml:space="preserve">Is Hidden</w:t>
      </w:r>
    </w:p>
    <w:tbl>
      <w:tblPr>
        <w:tblStyle w:val="Table16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20"/>
        <w:gridCol w:w="7740"/>
        <w:tblGridChange w:id="0">
          <w:tblGrid>
            <w:gridCol w:w="1620"/>
            <w:gridCol w:w="7740"/>
          </w:tblGrid>
        </w:tblGridChange>
      </w:tblGrid>
      <w:tr>
        <w:trPr>
          <w:cantSplit w:val="0"/>
          <w:trHeight w:val="75" w:hRule="atLeast"/>
          <w:tblHeader w:val="0"/>
        </w:trPr>
        <w:tc>
          <w:tcPr>
            <w:tcBorders>
              <w:top w:color="4d3a00" w:space="0" w:sz="18" w:val="single"/>
              <w:left w:color="4d3a00" w:space="0" w:sz="18" w:val="single"/>
              <w:bottom w:color="4d3a00" w:space="0" w:sz="12" w:val="single"/>
              <w:right w:color="4d3a00" w:space="0" w:sz="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B9C">
            <w:pPr>
              <w:jc w:val="left"/>
              <w:rPr>
                <w:sz w:val="22"/>
                <w:szCs w:val="22"/>
              </w:rPr>
            </w:pPr>
            <w:r w:rsidDel="00000000" w:rsidR="00000000" w:rsidRPr="00000000">
              <w:rPr>
                <w:sz w:val="22"/>
                <w:szCs w:val="22"/>
                <w:rtl w:val="0"/>
              </w:rPr>
              <w:t xml:space="preserve">Property name</w:t>
            </w:r>
          </w:p>
        </w:tc>
        <w:tc>
          <w:tcPr>
            <w:tcBorders>
              <w:top w:color="4d3a00" w:space="0" w:sz="18" w:val="single"/>
              <w:left w:color="4d3a00" w:space="0" w:sz="8" w:val="single"/>
              <w:bottom w:color="4d3a00" w:space="0" w:sz="12" w:val="single"/>
              <w:right w:color="4d3a00" w:space="0" w:sz="1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B9D">
            <w:pPr>
              <w:jc w:val="left"/>
              <w:rPr/>
            </w:pPr>
            <w:r w:rsidDel="00000000" w:rsidR="00000000" w:rsidRPr="00000000">
              <w:rPr>
                <w:rtl w:val="0"/>
              </w:rPr>
              <w:t xml:space="preserve">isHidden</w:t>
            </w:r>
          </w:p>
        </w:tc>
      </w:tr>
      <w:tr>
        <w:trPr>
          <w:cantSplit w:val="0"/>
          <w:trHeight w:val="870" w:hRule="atLeast"/>
          <w:tblHeader w:val="0"/>
        </w:trPr>
        <w:tc>
          <w:tcPr>
            <w:tcBorders>
              <w:top w:color="4d3a00" w:space="0" w:sz="12" w:val="single"/>
              <w:left w:color="4d3a00" w:space="0" w:sz="18" w:val="single"/>
              <w:bottom w:color="4d3a00" w:space="0" w:sz="8" w:val="single"/>
              <w:right w:color="4d3a00" w:space="0" w:sz="8" w:val="single"/>
            </w:tcBorders>
            <w:shd w:fill="fff7e1" w:val="clear"/>
            <w:tcMar>
              <w:top w:w="100.0" w:type="dxa"/>
              <w:left w:w="100.0" w:type="dxa"/>
              <w:bottom w:w="100.0" w:type="dxa"/>
              <w:right w:w="100.0" w:type="dxa"/>
            </w:tcMar>
            <w:vAlign w:val="top"/>
          </w:tcPr>
          <w:p w:rsidR="00000000" w:rsidDel="00000000" w:rsidP="00000000" w:rsidRDefault="00000000" w:rsidRPr="00000000" w14:paraId="00000B9E">
            <w:pPr>
              <w:widowControl w:val="0"/>
              <w:spacing w:line="240" w:lineRule="auto"/>
              <w:rPr/>
            </w:pPr>
            <w:r w:rsidDel="00000000" w:rsidR="00000000" w:rsidRPr="00000000">
              <w:rPr>
                <w:rtl w:val="0"/>
              </w:rPr>
              <w:t xml:space="preserve">Explanation</w:t>
            </w:r>
          </w:p>
        </w:tc>
        <w:tc>
          <w:tcPr>
            <w:tcBorders>
              <w:top w:color="4d3a00" w:space="0" w:sz="12" w:val="single"/>
              <w:left w:color="4d3a00" w:space="0" w:sz="8" w:val="single"/>
              <w:bottom w:color="4d3a00" w:space="0" w:sz="8" w:val="single"/>
              <w:right w:color="4d3a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B9F">
            <w:pPr>
              <w:rPr/>
            </w:pPr>
            <w:r w:rsidDel="00000000" w:rsidR="00000000" w:rsidRPr="00000000">
              <w:rPr>
                <w:rtl w:val="0"/>
              </w:rPr>
              <w:t xml:space="preserve">Determines whether the locked achievement is visible in the menu. When it's not, its presence is opaquely hinted at by a "THERE'S AN X HIDDEN ACHIEVEMENTS IN THIS CATEGORY" message on a corresponding category's page. </w:t>
            </w:r>
          </w:p>
        </w:tc>
      </w:tr>
      <w:tr>
        <w:trPr>
          <w:cantSplit w:val="0"/>
          <w:tblHeader w:val="0"/>
        </w:trPr>
        <w:tc>
          <w:tcPr>
            <w:tcBorders>
              <w:top w:color="4d3a00" w:space="0" w:sz="8" w:val="single"/>
              <w:left w:color="4d3a00" w:space="0" w:sz="18" w:val="single"/>
              <w:bottom w:color="4d3a00" w:space="0" w:sz="12" w:val="single"/>
              <w:right w:color="4d3a00" w:space="0" w:sz="8" w:val="single"/>
            </w:tcBorders>
            <w:shd w:fill="fff7e1" w:val="clear"/>
            <w:tcMar>
              <w:top w:w="100.0" w:type="dxa"/>
              <w:left w:w="100.0" w:type="dxa"/>
              <w:bottom w:w="100.0" w:type="dxa"/>
              <w:right w:w="100.0" w:type="dxa"/>
            </w:tcMar>
            <w:vAlign w:val="top"/>
          </w:tcPr>
          <w:p w:rsidR="00000000" w:rsidDel="00000000" w:rsidP="00000000" w:rsidRDefault="00000000" w:rsidRPr="00000000" w14:paraId="00000BA0">
            <w:pPr>
              <w:widowControl w:val="0"/>
              <w:spacing w:line="240" w:lineRule="auto"/>
              <w:rPr/>
            </w:pPr>
            <w:r w:rsidDel="00000000" w:rsidR="00000000" w:rsidRPr="00000000">
              <w:rPr>
                <w:rtl w:val="0"/>
              </w:rPr>
              <w:t xml:space="preserve">Default value</w:t>
            </w:r>
          </w:p>
        </w:tc>
        <w:tc>
          <w:tcPr>
            <w:tcBorders>
              <w:top w:color="4d3a00" w:space="0" w:sz="8" w:val="single"/>
              <w:left w:color="4d3a00" w:space="0" w:sz="8" w:val="single"/>
              <w:bottom w:color="4d3a00" w:space="0" w:sz="12" w:val="single"/>
              <w:right w:color="4d3a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BA1">
            <w:pPr>
              <w:widowControl w:val="0"/>
              <w:spacing w:line="240" w:lineRule="auto"/>
              <w:rPr>
                <w:b w:val="1"/>
              </w:rPr>
            </w:pPr>
            <w:r w:rsidDel="00000000" w:rsidR="00000000" w:rsidRPr="00000000">
              <w:rPr>
                <w:rtl w:val="0"/>
              </w:rPr>
              <w:t xml:space="preserve">""</w:t>
            </w:r>
            <w:r w:rsidDel="00000000" w:rsidR="00000000" w:rsidRPr="00000000">
              <w:rPr>
                <w:rtl w:val="0"/>
              </w:rPr>
            </w:r>
          </w:p>
        </w:tc>
      </w:tr>
      <w:tr>
        <w:trPr>
          <w:cantSplit w:val="0"/>
          <w:trHeight w:val="440" w:hRule="atLeast"/>
          <w:tblHeader w:val="0"/>
        </w:trPr>
        <w:tc>
          <w:tcPr>
            <w:gridSpan w:val="2"/>
            <w:tcBorders>
              <w:top w:color="4d3a00" w:space="0" w:sz="12" w:val="single"/>
              <w:left w:color="4d3a00" w:space="0" w:sz="18" w:val="single"/>
              <w:bottom w:color="4d3a00" w:space="0" w:sz="12" w:val="single"/>
              <w:right w:color="741b47" w:space="0" w:sz="1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BA2">
            <w:pPr>
              <w:widowControl w:val="0"/>
              <w:spacing w:line="240" w:lineRule="auto"/>
              <w:jc w:val="left"/>
              <w:rPr>
                <w:b w:val="1"/>
              </w:rPr>
            </w:pPr>
            <w:r w:rsidDel="00000000" w:rsidR="00000000" w:rsidRPr="00000000">
              <w:rPr>
                <w:b w:val="1"/>
                <w:rtl w:val="0"/>
              </w:rPr>
              <w:t xml:space="preserve">Examples</w:t>
            </w:r>
          </w:p>
        </w:tc>
      </w:tr>
      <w:tr>
        <w:trPr>
          <w:cantSplit w:val="0"/>
          <w:trHeight w:val="440" w:hRule="atLeast"/>
          <w:tblHeader w:val="0"/>
        </w:trPr>
        <w:tc>
          <w:tcPr>
            <w:tcBorders>
              <w:top w:color="4d3a00" w:space="0" w:sz="12" w:val="single"/>
              <w:left w:color="4d3a00" w:space="0" w:sz="18" w:val="single"/>
              <w:bottom w:color="4d3a00" w:space="0" w:sz="18" w:val="single"/>
              <w:right w:color="1e1e1e" w:space="0" w:sz="18" w:val="single"/>
            </w:tcBorders>
            <w:shd w:fill="fff7e1" w:val="clear"/>
            <w:tcMar>
              <w:top w:w="100.0" w:type="dxa"/>
              <w:left w:w="100.0" w:type="dxa"/>
              <w:bottom w:w="100.0" w:type="dxa"/>
              <w:right w:w="100.0" w:type="dxa"/>
            </w:tcMar>
            <w:vAlign w:val="top"/>
          </w:tcPr>
          <w:p w:rsidR="00000000" w:rsidDel="00000000" w:rsidP="00000000" w:rsidRDefault="00000000" w:rsidRPr="00000000" w14:paraId="00000BA4">
            <w:pPr>
              <w:widowControl w:val="0"/>
              <w:spacing w:line="240" w:lineRule="auto"/>
              <w:jc w:val="left"/>
              <w:rPr/>
            </w:pPr>
            <w:r w:rsidDel="00000000" w:rsidR="00000000" w:rsidRPr="00000000">
              <w:rPr>
                <w:rtl w:val="0"/>
              </w:rPr>
              <w:t xml:space="preserve">Simple use of the property</w:t>
            </w:r>
          </w:p>
        </w:tc>
        <w:tc>
          <w:tcPr>
            <w:tcBorders>
              <w:top w:color="1e1e1e" w:space="0" w:sz="12" w:val="single"/>
              <w:left w:color="1e1e1e" w:space="0" w:sz="18" w:val="single"/>
              <w:bottom w:color="1e1e1e" w:space="0" w:sz="18" w:val="single"/>
              <w:right w:color="1e1e1e" w:space="0" w:sz="18" w:val="single"/>
            </w:tcBorders>
            <w:shd w:fill="1e1e1e" w:val="clear"/>
            <w:tcMar>
              <w:top w:w="100.0" w:type="dxa"/>
              <w:left w:w="100.0" w:type="dxa"/>
              <w:bottom w:w="100.0" w:type="dxa"/>
              <w:right w:w="100.0" w:type="dxa"/>
            </w:tcMar>
            <w:vAlign w:val="top"/>
          </w:tcPr>
          <w:p w:rsidR="00000000" w:rsidDel="00000000" w:rsidP="00000000" w:rsidRDefault="00000000" w:rsidRPr="00000000" w14:paraId="00000BA5">
            <w:pPr>
              <w:widowControl w:val="0"/>
              <w:shd w:fill="1e1e1e" w:val="clear"/>
              <w:spacing w:line="325.71428571428567" w:lineRule="auto"/>
              <w:jc w:val="left"/>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BA6">
            <w:pPr>
              <w:widowControl w:val="0"/>
              <w:shd w:fill="1e1e1e" w:val="clear"/>
              <w:spacing w:line="325.71428571428567" w:lineRule="auto"/>
              <w:jc w:val="left"/>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"isHidden"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true</w:t>
            </w:r>
          </w:p>
          <w:p w:rsidR="00000000" w:rsidDel="00000000" w:rsidP="00000000" w:rsidRDefault="00000000" w:rsidRPr="00000000" w14:paraId="00000BA7">
            <w:pPr>
              <w:widowControl w:val="0"/>
              <w:shd w:fill="1e1e1e" w:val="clear"/>
              <w:spacing w:line="325.71428571428567" w:lineRule="auto"/>
              <w:jc w:val="left"/>
              <w:rPr/>
            </w:pP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tl w:val="0"/>
              </w:rPr>
            </w:r>
          </w:p>
        </w:tc>
      </w:tr>
    </w:tbl>
    <w:p w:rsidR="00000000" w:rsidDel="00000000" w:rsidP="00000000" w:rsidRDefault="00000000" w:rsidRPr="00000000" w14:paraId="00000BA8">
      <w:pPr>
        <w:pStyle w:val="Heading4"/>
        <w:rPr/>
      </w:pPr>
      <w:bookmarkStart w:colFirst="0" w:colLast="0" w:name="_kuika75314md" w:id="322"/>
      <w:bookmarkEnd w:id="322"/>
      <w:r w:rsidDel="00000000" w:rsidR="00000000" w:rsidRPr="00000000">
        <w:rPr>
          <w:rtl w:val="0"/>
        </w:rPr>
      </w:r>
    </w:p>
    <w:p w:rsidR="00000000" w:rsidDel="00000000" w:rsidP="00000000" w:rsidRDefault="00000000" w:rsidRPr="00000000" w14:paraId="00000BA9">
      <w:pPr>
        <w:pStyle w:val="Heading4"/>
        <w:rPr/>
      </w:pPr>
      <w:bookmarkStart w:colFirst="0" w:colLast="0" w:name="_nld9l3jxi7ui" w:id="323"/>
      <w:bookmarkEnd w:id="323"/>
      <w:r w:rsidDel="00000000" w:rsidR="00000000" w:rsidRPr="00000000">
        <w:br w:type="page"/>
      </w:r>
      <w:r w:rsidDel="00000000" w:rsidR="00000000" w:rsidRPr="00000000">
        <w:rPr>
          <w:rtl w:val="0"/>
        </w:rPr>
      </w:r>
    </w:p>
    <w:p w:rsidR="00000000" w:rsidDel="00000000" w:rsidP="00000000" w:rsidRDefault="00000000" w:rsidRPr="00000000" w14:paraId="00000BAA">
      <w:pPr>
        <w:pStyle w:val="Heading4"/>
        <w:rPr/>
      </w:pPr>
      <w:bookmarkStart w:colFirst="0" w:colLast="0" w:name="_gqxxzxmhe7dj" w:id="324"/>
      <w:bookmarkEnd w:id="324"/>
      <w:r w:rsidDel="00000000" w:rsidR="00000000" w:rsidRPr="00000000">
        <w:rPr>
          <w:rtl w:val="0"/>
        </w:rPr>
        <w:t xml:space="preserve">Single Description</w:t>
      </w:r>
    </w:p>
    <w:tbl>
      <w:tblPr>
        <w:tblStyle w:val="Table16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20"/>
        <w:gridCol w:w="7740"/>
        <w:tblGridChange w:id="0">
          <w:tblGrid>
            <w:gridCol w:w="1620"/>
            <w:gridCol w:w="7740"/>
          </w:tblGrid>
        </w:tblGridChange>
      </w:tblGrid>
      <w:tr>
        <w:trPr>
          <w:cantSplit w:val="0"/>
          <w:trHeight w:val="75" w:hRule="atLeast"/>
          <w:tblHeader w:val="0"/>
        </w:trPr>
        <w:tc>
          <w:tcPr>
            <w:tcBorders>
              <w:top w:color="4d3a00" w:space="0" w:sz="18" w:val="single"/>
              <w:left w:color="4d3a00" w:space="0" w:sz="18" w:val="single"/>
              <w:bottom w:color="4d3a00" w:space="0" w:sz="12" w:val="single"/>
              <w:right w:color="4d3a00" w:space="0" w:sz="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BAB">
            <w:pPr>
              <w:jc w:val="left"/>
              <w:rPr>
                <w:sz w:val="22"/>
                <w:szCs w:val="22"/>
              </w:rPr>
            </w:pPr>
            <w:r w:rsidDel="00000000" w:rsidR="00000000" w:rsidRPr="00000000">
              <w:rPr>
                <w:sz w:val="22"/>
                <w:szCs w:val="22"/>
                <w:rtl w:val="0"/>
              </w:rPr>
              <w:t xml:space="preserve">Property name</w:t>
            </w:r>
          </w:p>
        </w:tc>
        <w:tc>
          <w:tcPr>
            <w:tcBorders>
              <w:top w:color="4d3a00" w:space="0" w:sz="18" w:val="single"/>
              <w:left w:color="4d3a00" w:space="0" w:sz="8" w:val="single"/>
              <w:bottom w:color="4d3a00" w:space="0" w:sz="12" w:val="single"/>
              <w:right w:color="4d3a00" w:space="0" w:sz="1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BAC">
            <w:pPr>
              <w:jc w:val="left"/>
              <w:rPr/>
            </w:pPr>
            <w:r w:rsidDel="00000000" w:rsidR="00000000" w:rsidRPr="00000000">
              <w:rPr>
                <w:rtl w:val="0"/>
              </w:rPr>
              <w:t xml:space="preserve">singleDescription</w:t>
            </w:r>
          </w:p>
        </w:tc>
      </w:tr>
      <w:tr>
        <w:trPr>
          <w:cantSplit w:val="0"/>
          <w:trHeight w:val="870" w:hRule="atLeast"/>
          <w:tblHeader w:val="0"/>
        </w:trPr>
        <w:tc>
          <w:tcPr>
            <w:tcBorders>
              <w:top w:color="4d3a00" w:space="0" w:sz="12" w:val="single"/>
              <w:left w:color="4d3a00" w:space="0" w:sz="18" w:val="single"/>
              <w:bottom w:color="4d3a00" w:space="0" w:sz="8" w:val="single"/>
              <w:right w:color="4d3a00" w:space="0" w:sz="8" w:val="single"/>
            </w:tcBorders>
            <w:shd w:fill="fff7e1" w:val="clear"/>
            <w:tcMar>
              <w:top w:w="100.0" w:type="dxa"/>
              <w:left w:w="100.0" w:type="dxa"/>
              <w:bottom w:w="100.0" w:type="dxa"/>
              <w:right w:w="100.0" w:type="dxa"/>
            </w:tcMar>
            <w:vAlign w:val="top"/>
          </w:tcPr>
          <w:p w:rsidR="00000000" w:rsidDel="00000000" w:rsidP="00000000" w:rsidRDefault="00000000" w:rsidRPr="00000000" w14:paraId="00000BAD">
            <w:pPr>
              <w:widowControl w:val="0"/>
              <w:spacing w:line="240" w:lineRule="auto"/>
              <w:rPr/>
            </w:pPr>
            <w:r w:rsidDel="00000000" w:rsidR="00000000" w:rsidRPr="00000000">
              <w:rPr>
                <w:rtl w:val="0"/>
              </w:rPr>
              <w:t xml:space="preserve">Explanation</w:t>
            </w:r>
          </w:p>
        </w:tc>
        <w:tc>
          <w:tcPr>
            <w:tcBorders>
              <w:top w:color="4d3a00" w:space="0" w:sz="12" w:val="single"/>
              <w:left w:color="4d3a00" w:space="0" w:sz="8" w:val="single"/>
              <w:bottom w:color="4d3a00" w:space="0" w:sz="8" w:val="single"/>
              <w:right w:color="4d3a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BAE">
            <w:pPr>
              <w:rPr/>
            </w:pPr>
            <w:r w:rsidDel="00000000" w:rsidR="00000000" w:rsidRPr="00000000">
              <w:rPr>
                <w:rtl w:val="0"/>
              </w:rPr>
              <w:t xml:space="preserve">If this is set to true, any of the two description properties can be filled instead of both and it will be used for both states (locked and unlocked).</w:t>
            </w:r>
          </w:p>
        </w:tc>
      </w:tr>
      <w:tr>
        <w:trPr>
          <w:cantSplit w:val="0"/>
          <w:tblHeader w:val="0"/>
        </w:trPr>
        <w:tc>
          <w:tcPr>
            <w:tcBorders>
              <w:top w:color="4d3a00" w:space="0" w:sz="8" w:val="single"/>
              <w:left w:color="4d3a00" w:space="0" w:sz="18" w:val="single"/>
              <w:bottom w:color="4d3a00" w:space="0" w:sz="12" w:val="single"/>
              <w:right w:color="4d3a00" w:space="0" w:sz="8" w:val="single"/>
            </w:tcBorders>
            <w:shd w:fill="fff7e1" w:val="clear"/>
            <w:tcMar>
              <w:top w:w="100.0" w:type="dxa"/>
              <w:left w:w="100.0" w:type="dxa"/>
              <w:bottom w:w="100.0" w:type="dxa"/>
              <w:right w:w="100.0" w:type="dxa"/>
            </w:tcMar>
            <w:vAlign w:val="top"/>
          </w:tcPr>
          <w:p w:rsidR="00000000" w:rsidDel="00000000" w:rsidP="00000000" w:rsidRDefault="00000000" w:rsidRPr="00000000" w14:paraId="00000BAF">
            <w:pPr>
              <w:widowControl w:val="0"/>
              <w:spacing w:line="240" w:lineRule="auto"/>
              <w:rPr/>
            </w:pPr>
            <w:r w:rsidDel="00000000" w:rsidR="00000000" w:rsidRPr="00000000">
              <w:rPr>
                <w:rtl w:val="0"/>
              </w:rPr>
              <w:t xml:space="preserve">Default value</w:t>
            </w:r>
          </w:p>
        </w:tc>
        <w:tc>
          <w:tcPr>
            <w:tcBorders>
              <w:top w:color="4d3a00" w:space="0" w:sz="8" w:val="single"/>
              <w:left w:color="4d3a00" w:space="0" w:sz="8" w:val="single"/>
              <w:bottom w:color="4d3a00" w:space="0" w:sz="12" w:val="single"/>
              <w:right w:color="4d3a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BB0">
            <w:pPr>
              <w:widowControl w:val="0"/>
              <w:spacing w:line="240" w:lineRule="auto"/>
              <w:rPr>
                <w:b w:val="1"/>
              </w:rPr>
            </w:pPr>
            <w:r w:rsidDel="00000000" w:rsidR="00000000" w:rsidRPr="00000000">
              <w:rPr>
                <w:rtl w:val="0"/>
              </w:rPr>
              <w:t xml:space="preserve">false</w:t>
            </w:r>
            <w:r w:rsidDel="00000000" w:rsidR="00000000" w:rsidRPr="00000000">
              <w:rPr>
                <w:rtl w:val="0"/>
              </w:rPr>
            </w:r>
          </w:p>
        </w:tc>
      </w:tr>
      <w:tr>
        <w:trPr>
          <w:cantSplit w:val="0"/>
          <w:trHeight w:val="440" w:hRule="atLeast"/>
          <w:tblHeader w:val="0"/>
        </w:trPr>
        <w:tc>
          <w:tcPr>
            <w:gridSpan w:val="2"/>
            <w:tcBorders>
              <w:top w:color="4d3a00" w:space="0" w:sz="12" w:val="single"/>
              <w:left w:color="4d3a00" w:space="0" w:sz="18" w:val="single"/>
              <w:bottom w:color="4d3a00" w:space="0" w:sz="12" w:val="single"/>
              <w:right w:color="741b47" w:space="0" w:sz="1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BB1">
            <w:pPr>
              <w:widowControl w:val="0"/>
              <w:spacing w:line="240" w:lineRule="auto"/>
              <w:jc w:val="left"/>
              <w:rPr>
                <w:b w:val="1"/>
              </w:rPr>
            </w:pPr>
            <w:r w:rsidDel="00000000" w:rsidR="00000000" w:rsidRPr="00000000">
              <w:rPr>
                <w:b w:val="1"/>
                <w:rtl w:val="0"/>
              </w:rPr>
              <w:t xml:space="preserve">Examples</w:t>
            </w:r>
          </w:p>
        </w:tc>
      </w:tr>
      <w:tr>
        <w:trPr>
          <w:cantSplit w:val="0"/>
          <w:trHeight w:val="440" w:hRule="atLeast"/>
          <w:tblHeader w:val="0"/>
        </w:trPr>
        <w:tc>
          <w:tcPr>
            <w:tcBorders>
              <w:top w:color="4d3a00" w:space="0" w:sz="12" w:val="single"/>
              <w:left w:color="4d3a00" w:space="0" w:sz="18" w:val="single"/>
              <w:bottom w:color="4d3a00" w:space="0" w:sz="18" w:val="single"/>
              <w:right w:color="1e1e1e" w:space="0" w:sz="18" w:val="single"/>
            </w:tcBorders>
            <w:shd w:fill="fff7e1" w:val="clear"/>
            <w:tcMar>
              <w:top w:w="100.0" w:type="dxa"/>
              <w:left w:w="100.0" w:type="dxa"/>
              <w:bottom w:w="100.0" w:type="dxa"/>
              <w:right w:w="100.0" w:type="dxa"/>
            </w:tcMar>
            <w:vAlign w:val="top"/>
          </w:tcPr>
          <w:p w:rsidR="00000000" w:rsidDel="00000000" w:rsidP="00000000" w:rsidRDefault="00000000" w:rsidRPr="00000000" w14:paraId="00000BB3">
            <w:pPr>
              <w:widowControl w:val="0"/>
              <w:spacing w:line="240" w:lineRule="auto"/>
              <w:jc w:val="left"/>
              <w:rPr/>
            </w:pPr>
            <w:r w:rsidDel="00000000" w:rsidR="00000000" w:rsidRPr="00000000">
              <w:rPr>
                <w:rtl w:val="0"/>
              </w:rPr>
              <w:t xml:space="preserve">Simple use of the property</w:t>
            </w:r>
          </w:p>
        </w:tc>
        <w:tc>
          <w:tcPr>
            <w:tcBorders>
              <w:top w:color="1e1e1e" w:space="0" w:sz="12" w:val="single"/>
              <w:left w:color="1e1e1e" w:space="0" w:sz="18" w:val="single"/>
              <w:bottom w:color="1e1e1e" w:space="0" w:sz="18" w:val="single"/>
              <w:right w:color="1e1e1e" w:space="0" w:sz="18" w:val="single"/>
            </w:tcBorders>
            <w:shd w:fill="1e1e1e" w:val="clear"/>
            <w:tcMar>
              <w:top w:w="100.0" w:type="dxa"/>
              <w:left w:w="100.0" w:type="dxa"/>
              <w:bottom w:w="100.0" w:type="dxa"/>
              <w:right w:w="100.0" w:type="dxa"/>
            </w:tcMar>
            <w:vAlign w:val="top"/>
          </w:tcPr>
          <w:p w:rsidR="00000000" w:rsidDel="00000000" w:rsidP="00000000" w:rsidRDefault="00000000" w:rsidRPr="00000000" w14:paraId="00000BB4">
            <w:pPr>
              <w:widowControl w:val="0"/>
              <w:shd w:fill="1e1e1e" w:val="clear"/>
              <w:spacing w:line="325.71428571428567" w:lineRule="auto"/>
              <w:jc w:val="left"/>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BB5">
            <w:pPr>
              <w:widowControl w:val="0"/>
              <w:shd w:fill="1e1e1e" w:val="clear"/>
              <w:spacing w:line="325.71428571428567" w:lineRule="auto"/>
              <w:jc w:val="left"/>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"singleDescription"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true</w:t>
            </w:r>
          </w:p>
          <w:p w:rsidR="00000000" w:rsidDel="00000000" w:rsidP="00000000" w:rsidRDefault="00000000" w:rsidRPr="00000000" w14:paraId="00000BB6">
            <w:pPr>
              <w:widowControl w:val="0"/>
              <w:shd w:fill="1e1e1e" w:val="clear"/>
              <w:spacing w:line="325.71428571428567" w:lineRule="auto"/>
              <w:jc w:val="left"/>
              <w:rPr/>
            </w:pP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tl w:val="0"/>
              </w:rPr>
            </w:r>
          </w:p>
        </w:tc>
      </w:tr>
    </w:tbl>
    <w:p w:rsidR="00000000" w:rsidDel="00000000" w:rsidP="00000000" w:rsidRDefault="00000000" w:rsidRPr="00000000" w14:paraId="00000BB7">
      <w:pPr>
        <w:pageBreakBefore w:val="0"/>
        <w:ind w:left="0" w:firstLine="0"/>
        <w:rPr/>
      </w:pPr>
      <w:r w:rsidDel="00000000" w:rsidR="00000000" w:rsidRPr="00000000">
        <w:rPr>
          <w:rtl w:val="0"/>
        </w:rPr>
      </w:r>
    </w:p>
    <w:p w:rsidR="00000000" w:rsidDel="00000000" w:rsidP="00000000" w:rsidRDefault="00000000" w:rsidRPr="00000000" w14:paraId="00000BB8">
      <w:pPr>
        <w:pageBreakBefore w:val="0"/>
        <w:rPr/>
      </w:pPr>
      <w:r w:rsidDel="00000000" w:rsidR="00000000" w:rsidRPr="00000000">
        <w:br w:type="page"/>
      </w:r>
      <w:r w:rsidDel="00000000" w:rsidR="00000000" w:rsidRPr="00000000">
        <w:rPr>
          <w:rtl w:val="0"/>
        </w:rPr>
      </w:r>
    </w:p>
    <w:p w:rsidR="00000000" w:rsidDel="00000000" w:rsidP="00000000" w:rsidRDefault="00000000" w:rsidRPr="00000000" w14:paraId="00000BB9">
      <w:pPr>
        <w:pStyle w:val="Heading2"/>
        <w:rPr/>
      </w:pPr>
      <w:bookmarkStart w:colFirst="0" w:colLast="0" w:name="_hc45wff3n28l" w:id="325"/>
      <w:bookmarkEnd w:id="325"/>
      <w:r w:rsidDel="00000000" w:rsidR="00000000" w:rsidRPr="00000000">
        <w:rPr>
          <w:rtl w:val="0"/>
        </w:rPr>
        <w:t xml:space="preserve">Advanced Topic</w:t>
      </w:r>
      <w:r w:rsidDel="00000000" w:rsidR="00000000" w:rsidRPr="00000000">
        <w:rPr>
          <w:rtl w:val="0"/>
        </w:rPr>
        <w:t xml:space="preserve">: Text Formatting</w:t>
      </w:r>
    </w:p>
    <w:p w:rsidR="00000000" w:rsidDel="00000000" w:rsidP="00000000" w:rsidRDefault="00000000" w:rsidRPr="00000000" w14:paraId="00000BBA">
      <w:pPr>
        <w:rPr/>
      </w:pPr>
      <w:r w:rsidDel="00000000" w:rsidR="00000000" w:rsidRPr="00000000">
        <w:rPr>
          <w:rtl w:val="0"/>
        </w:rPr>
        <w:t xml:space="preserve">The label, </w:t>
      </w:r>
      <w:r w:rsidDel="00000000" w:rsidR="00000000" w:rsidRPr="00000000">
        <w:rPr>
          <w:rtl w:val="0"/>
        </w:rPr>
        <w:t xml:space="preserve">startdescription</w:t>
      </w:r>
      <w:r w:rsidDel="00000000" w:rsidR="00000000" w:rsidRPr="00000000">
        <w:rPr>
          <w:rtl w:val="0"/>
        </w:rPr>
        <w:t xml:space="preserve">, and description properties of objects support a number of advanced features to make them more dynamic or visually interesting.</w:t>
      </w:r>
    </w:p>
    <w:p w:rsidR="00000000" w:rsidDel="00000000" w:rsidP="00000000" w:rsidRDefault="00000000" w:rsidRPr="00000000" w14:paraId="00000BBB">
      <w:pPr>
        <w:pStyle w:val="Heading3"/>
        <w:rPr/>
      </w:pPr>
      <w:bookmarkStart w:colFirst="0" w:colLast="0" w:name="_ugj3hhau2s1w" w:id="326"/>
      <w:bookmarkEnd w:id="326"/>
      <w:r w:rsidDel="00000000" w:rsidR="00000000" w:rsidRPr="00000000">
        <w:rPr>
          <w:rtl w:val="0"/>
        </w:rPr>
        <w:t xml:space="preserve">Text Formatting</w:t>
      </w:r>
    </w:p>
    <w:p w:rsidR="00000000" w:rsidDel="00000000" w:rsidP="00000000" w:rsidRDefault="00000000" w:rsidRPr="00000000" w14:paraId="00000BBC">
      <w:pPr>
        <w:rPr/>
      </w:pPr>
      <w:r w:rsidDel="00000000" w:rsidR="00000000" w:rsidRPr="00000000">
        <w:rPr>
          <w:rtl w:val="0"/>
        </w:rPr>
        <w:t xml:space="preserve">The engine uses the Unity TMPro plugin for its texts. That means it supports all the markup tags defined </w:t>
      </w:r>
      <w:hyperlink r:id="rId112">
        <w:r w:rsidDel="00000000" w:rsidR="00000000" w:rsidRPr="00000000">
          <w:rPr>
            <w:color w:val="1155cc"/>
            <w:u w:val="single"/>
            <w:rtl w:val="0"/>
          </w:rPr>
          <w:t xml:space="preserve">there</w:t>
        </w:r>
      </w:hyperlink>
      <w:r w:rsidDel="00000000" w:rsidR="00000000" w:rsidRPr="00000000">
        <w:rPr>
          <w:rtl w:val="0"/>
        </w:rPr>
        <w:t xml:space="preserve"> to stylise the texts, b</w:t>
      </w:r>
      <w:r w:rsidDel="00000000" w:rsidR="00000000" w:rsidRPr="00000000">
        <w:rPr>
          <w:rtl w:val="0"/>
        </w:rPr>
        <w:t xml:space="preserve">ut the base game only uses </w:t>
      </w:r>
      <w:r w:rsidDel="00000000" w:rsidR="00000000" w:rsidRPr="00000000">
        <w:rPr>
          <w:rFonts w:ascii="Courier New" w:cs="Courier New" w:eastAsia="Courier New" w:hAnsi="Courier New"/>
          <w:rtl w:val="0"/>
        </w:rPr>
        <w:t xml:space="preserve">&lt;i&gt;</w:t>
      </w:r>
      <w:r w:rsidDel="00000000" w:rsidR="00000000" w:rsidRPr="00000000">
        <w:rPr>
          <w:i w:val="1"/>
          <w:rtl w:val="0"/>
        </w:rPr>
        <w:t xml:space="preserve">for italics</w:t>
      </w:r>
      <w:r w:rsidDel="00000000" w:rsidR="00000000" w:rsidRPr="00000000">
        <w:rPr>
          <w:rFonts w:ascii="Courier New" w:cs="Courier New" w:eastAsia="Courier New" w:hAnsi="Courier New"/>
          <w:rtl w:val="0"/>
        </w:rPr>
        <w:t xml:space="preserve">&lt;/i&gt;</w:t>
      </w:r>
      <w:r w:rsidDel="00000000" w:rsidR="00000000" w:rsidRPr="00000000">
        <w:rPr>
          <w:rtl w:val="0"/>
        </w:rPr>
        <w:t xml:space="preserve">, and </w:t>
      </w:r>
      <w:r w:rsidDel="00000000" w:rsidR="00000000" w:rsidRPr="00000000">
        <w:rPr>
          <w:rFonts w:ascii="Courier New" w:cs="Courier New" w:eastAsia="Courier New" w:hAnsi="Courier New"/>
          <w:rtl w:val="0"/>
        </w:rPr>
        <w:t xml:space="preserve">&lt;b&gt;</w:t>
      </w:r>
      <w:r w:rsidDel="00000000" w:rsidR="00000000" w:rsidRPr="00000000">
        <w:rPr>
          <w:b w:val="1"/>
          <w:rtl w:val="0"/>
        </w:rPr>
        <w:t xml:space="preserve">for bold text</w:t>
      </w:r>
      <w:r w:rsidDel="00000000" w:rsidR="00000000" w:rsidRPr="00000000">
        <w:rPr>
          <w:rFonts w:ascii="Courier New" w:cs="Courier New" w:eastAsia="Courier New" w:hAnsi="Courier New"/>
          <w:rtl w:val="0"/>
        </w:rPr>
        <w:t xml:space="preserve">&lt;/b&gt;</w:t>
      </w:r>
      <w:r w:rsidDel="00000000" w:rsidR="00000000" w:rsidRPr="00000000">
        <w:rPr>
          <w:rtl w:val="0"/>
        </w:rPr>
        <w:t xml:space="preserve">.</w:t>
      </w:r>
    </w:p>
    <w:p w:rsidR="00000000" w:rsidDel="00000000" w:rsidP="00000000" w:rsidRDefault="00000000" w:rsidRPr="00000000" w14:paraId="00000BBD">
      <w:pPr>
        <w:pStyle w:val="Heading3"/>
        <w:rPr/>
      </w:pPr>
      <w:bookmarkStart w:colFirst="0" w:colLast="0" w:name="_ps1ynafn4534" w:id="327"/>
      <w:bookmarkEnd w:id="327"/>
      <w:r w:rsidDel="00000000" w:rsidR="00000000" w:rsidRPr="00000000">
        <w:rPr>
          <w:rtl w:val="0"/>
        </w:rPr>
        <w:t xml:space="preserve">Inline Icons</w:t>
      </w:r>
    </w:p>
    <w:p w:rsidR="00000000" w:rsidDel="00000000" w:rsidP="00000000" w:rsidRDefault="00000000" w:rsidRPr="00000000" w14:paraId="00000BBE">
      <w:pPr>
        <w:rPr/>
      </w:pPr>
      <w:r w:rsidDel="00000000" w:rsidR="00000000" w:rsidRPr="00000000">
        <w:rPr>
          <w:rtl w:val="0"/>
        </w:rPr>
        <w:t xml:space="preserve">TMPro also provides a </w:t>
      </w:r>
      <w:r w:rsidDel="00000000" w:rsidR="00000000" w:rsidRPr="00000000">
        <w:rPr>
          <w:rFonts w:ascii="Courier New" w:cs="Courier New" w:eastAsia="Courier New" w:hAnsi="Courier New"/>
          <w:rtl w:val="0"/>
        </w:rPr>
        <w:t xml:space="preserve">&lt;sprite&gt;</w:t>
      </w:r>
      <w:r w:rsidDel="00000000" w:rsidR="00000000" w:rsidRPr="00000000">
        <w:rPr>
          <w:rtl w:val="0"/>
        </w:rPr>
        <w:t xml:space="preserve"> tag, allowing users to define icons and display them in a label or description. They're sometimes called "text sprites" or "inline icons". </w:t>
      </w:r>
      <w:r w:rsidDel="00000000" w:rsidR="00000000" w:rsidRPr="00000000">
        <w:rPr>
          <w:rtl w:val="0"/>
        </w:rPr>
        <w:t xml:space="preserve">From a modding point of view, we can only use the icons the original developers defined.</w:t>
      </w:r>
      <w:r w:rsidDel="00000000" w:rsidR="00000000" w:rsidRPr="00000000">
        <w:rPr>
          <w:rtl w:val="0"/>
        </w:rPr>
      </w:r>
    </w:p>
    <w:p w:rsidR="00000000" w:rsidDel="00000000" w:rsidP="00000000" w:rsidRDefault="00000000" w:rsidRPr="00000000" w14:paraId="00000BBF">
      <w:pPr>
        <w:rPr/>
      </w:pPr>
      <w:r w:rsidDel="00000000" w:rsidR="00000000" w:rsidRPr="00000000">
        <w:rPr>
          <w:rtl w:val="0"/>
        </w:rPr>
        <w:t xml:space="preserve">The existing icons are these aspects: the nine principles, mortal, summoned, and follower.</w:t>
      </w:r>
    </w:p>
    <w:p w:rsidR="00000000" w:rsidDel="00000000" w:rsidP="00000000" w:rsidRDefault="00000000" w:rsidRPr="00000000" w14:paraId="00000BC0">
      <w:pPr>
        <w:rPr/>
      </w:pPr>
      <w:r w:rsidDel="00000000" w:rsidR="00000000" w:rsidRPr="00000000">
        <w:rPr>
          <w:rtl w:val="0"/>
        </w:rPr>
      </w:r>
    </w:p>
    <w:tbl>
      <w:tblPr>
        <w:tblStyle w:val="Table16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40"/>
        <w:gridCol w:w="8220"/>
        <w:tblGridChange w:id="0">
          <w:tblGrid>
            <w:gridCol w:w="1140"/>
            <w:gridCol w:w="8220"/>
          </w:tblGrid>
        </w:tblGridChange>
      </w:tblGrid>
      <w:tr>
        <w:trPr>
          <w:cantSplit w:val="0"/>
          <w:trHeight w:val="750" w:hRule="atLeast"/>
          <w:tblHeader w:val="0"/>
        </w:trPr>
        <w:tc>
          <w:tcPr>
            <w:shd w:fill="d0e0e3" w:val="clear"/>
          </w:tcPr>
          <w:p w:rsidR="00000000" w:rsidDel="00000000" w:rsidP="00000000" w:rsidRDefault="00000000" w:rsidRPr="00000000" w14:paraId="00000BC1">
            <w:pPr>
              <w:rPr/>
            </w:pPr>
            <w:r w:rsidDel="00000000" w:rsidR="00000000" w:rsidRPr="00000000">
              <w:rPr/>
              <w:drawing>
                <wp:inline distB="114300" distT="114300" distL="114300" distR="114300">
                  <wp:extent cx="519113" cy="519113"/>
                  <wp:effectExtent b="0" l="0" r="0" t="0"/>
                  <wp:docPr id="69" name="image32.png"/>
                  <a:graphic>
                    <a:graphicData uri="http://schemas.openxmlformats.org/drawingml/2006/picture">
                      <pic:pic>
                        <pic:nvPicPr>
                          <pic:cNvPr id="0" name="image32.png"/>
                          <pic:cNvPicPr preferRelativeResize="0"/>
                        </pic:nvPicPr>
                        <pic:blipFill>
                          <a:blip r:embed="rId59"/>
                          <a:srcRect b="0" l="0" r="0" t="0"/>
                          <a:stretch>
                            <a:fillRect/>
                          </a:stretch>
                        </pic:blipFill>
                        <pic:spPr>
                          <a:xfrm>
                            <a:off x="0" y="0"/>
                            <a:ext cx="519113" cy="519113"/>
                          </a:xfrm>
                          <a:prstGeom prst="rect"/>
                          <a:ln/>
                        </pic:spPr>
                      </pic:pic>
                    </a:graphicData>
                  </a:graphic>
                </wp:inline>
              </w:drawing>
            </w:r>
            <w:r w:rsidDel="00000000" w:rsidR="00000000" w:rsidRPr="00000000">
              <w:rPr>
                <w:rtl w:val="0"/>
              </w:rPr>
            </w:r>
          </w:p>
        </w:tc>
        <w:tc>
          <w:tcPr>
            <w:shd w:fill="d0e0e3" w:val="clear"/>
          </w:tcPr>
          <w:p w:rsidR="00000000" w:rsidDel="00000000" w:rsidP="00000000" w:rsidRDefault="00000000" w:rsidRPr="00000000" w14:paraId="00000BC2">
            <w:pPr>
              <w:rPr>
                <w:b w:val="1"/>
              </w:rPr>
            </w:pPr>
            <w:r w:rsidDel="00000000" w:rsidR="00000000" w:rsidRPr="00000000">
              <w:rPr>
                <w:b w:val="1"/>
                <w:rtl w:val="0"/>
              </w:rPr>
              <w:t xml:space="preserve">You can define custom inline icons</w:t>
            </w:r>
          </w:p>
          <w:p w:rsidR="00000000" w:rsidDel="00000000" w:rsidP="00000000" w:rsidRDefault="00000000" w:rsidRPr="00000000" w14:paraId="00000BC3">
            <w:pPr>
              <w:rPr>
                <w:rFonts w:ascii="Courier New" w:cs="Courier New" w:eastAsia="Courier New" w:hAnsi="Courier New"/>
              </w:rPr>
            </w:pPr>
            <w:r w:rsidDel="00000000" w:rsidR="00000000" w:rsidRPr="00000000">
              <w:rPr>
                <w:rtl w:val="0"/>
              </w:rPr>
              <w:t xml:space="preserve">The Roost Machine allows you to define your own inline icons. You just have to add your icons in the images/</w:t>
            </w:r>
            <w:r w:rsidDel="00000000" w:rsidR="00000000" w:rsidRPr="00000000">
              <w:rPr>
                <w:rtl w:val="0"/>
              </w:rPr>
              <w:t xml:space="preserve">textsprites</w:t>
            </w:r>
            <w:r w:rsidDel="00000000" w:rsidR="00000000" w:rsidRPr="00000000">
              <w:rPr>
                <w:rtl w:val="0"/>
              </w:rPr>
              <w:t xml:space="preserve"> folder. You can then insert them in texts using the </w:t>
            </w:r>
            <w:r w:rsidDel="00000000" w:rsidR="00000000" w:rsidRPr="00000000">
              <w:rPr>
                <w:rFonts w:ascii="Courier New" w:cs="Courier New" w:eastAsia="Courier New" w:hAnsi="Courier New"/>
                <w:rtl w:val="0"/>
              </w:rPr>
              <w:t xml:space="preserve">&lt;sprite&gt;</w:t>
            </w:r>
            <w:r w:rsidDel="00000000" w:rsidR="00000000" w:rsidRPr="00000000">
              <w:rPr>
                <w:rtl w:val="0"/>
              </w:rPr>
              <w:t xml:space="preserve"> tag: </w:t>
            </w:r>
            <w:r w:rsidDel="00000000" w:rsidR="00000000" w:rsidRPr="00000000">
              <w:rPr>
                <w:rFonts w:ascii="Courier New" w:cs="Courier New" w:eastAsia="Courier New" w:hAnsi="Courier New"/>
                <w:rtl w:val="0"/>
              </w:rPr>
              <w:t xml:space="preserve">&lt;sprite name="myfile"&gt;</w:t>
            </w:r>
          </w:p>
          <w:p w:rsidR="00000000" w:rsidDel="00000000" w:rsidP="00000000" w:rsidRDefault="00000000" w:rsidRPr="00000000" w14:paraId="00000BC4">
            <w:pPr>
              <w:rPr/>
            </w:pPr>
            <w:r w:rsidDel="00000000" w:rsidR="00000000" w:rsidRPr="00000000">
              <w:rPr>
                <w:rtl w:val="0"/>
              </w:rPr>
            </w:r>
          </w:p>
          <w:p w:rsidR="00000000" w:rsidDel="00000000" w:rsidP="00000000" w:rsidRDefault="00000000" w:rsidRPr="00000000" w14:paraId="00000BC5">
            <w:pPr>
              <w:rPr/>
            </w:pPr>
            <w:r w:rsidDel="00000000" w:rsidR="00000000" w:rsidRPr="00000000">
              <w:rPr>
                <w:rtl w:val="0"/>
              </w:rPr>
              <w:t xml:space="preserve">The image files shouldn't be bigger than the aspect images, and could probably be as low as 64x64 without the visuals suffering from it.</w:t>
            </w:r>
          </w:p>
          <w:p w:rsidR="00000000" w:rsidDel="00000000" w:rsidP="00000000" w:rsidRDefault="00000000" w:rsidRPr="00000000" w14:paraId="00000BC6">
            <w:pPr>
              <w:spacing w:before="200" w:lineRule="auto"/>
              <w:jc w:val="right"/>
              <w:rPr/>
            </w:pPr>
            <w:hyperlink w:anchor="_or9rltqqkvt2">
              <w:r w:rsidDel="00000000" w:rsidR="00000000" w:rsidRPr="00000000">
                <w:rPr>
                  <w:i w:val="1"/>
                  <w:color w:val="1155cc"/>
                  <w:sz w:val="20"/>
                  <w:szCs w:val="20"/>
                  <w:u w:val="single"/>
                  <w:rtl w:val="0"/>
                </w:rPr>
                <w:t xml:space="preserve">What is this Bird?</w:t>
              </w:r>
            </w:hyperlink>
            <w:r w:rsidDel="00000000" w:rsidR="00000000" w:rsidRPr="00000000">
              <w:rPr>
                <w:rtl w:val="0"/>
              </w:rPr>
            </w:r>
          </w:p>
        </w:tc>
      </w:tr>
    </w:tbl>
    <w:p w:rsidR="00000000" w:rsidDel="00000000" w:rsidP="00000000" w:rsidRDefault="00000000" w:rsidRPr="00000000" w14:paraId="00000BC7">
      <w:pPr>
        <w:pStyle w:val="Heading3"/>
        <w:rPr/>
      </w:pPr>
      <w:bookmarkStart w:colFirst="0" w:colLast="0" w:name="_6tejfcatt0dq" w:id="328"/>
      <w:bookmarkEnd w:id="328"/>
      <w:r w:rsidDel="00000000" w:rsidR="00000000" w:rsidRPr="00000000">
        <w:br w:type="page"/>
      </w:r>
      <w:r w:rsidDel="00000000" w:rsidR="00000000" w:rsidRPr="00000000">
        <w:rPr>
          <w:rtl w:val="0"/>
        </w:rPr>
      </w:r>
    </w:p>
    <w:p w:rsidR="00000000" w:rsidDel="00000000" w:rsidP="00000000" w:rsidRDefault="00000000" w:rsidRPr="00000000" w14:paraId="00000BC8">
      <w:pPr>
        <w:pStyle w:val="Heading3"/>
        <w:rPr/>
      </w:pPr>
      <w:bookmarkStart w:colFirst="0" w:colLast="0" w:name="_tp1tkkwrw0k9" w:id="329"/>
      <w:bookmarkEnd w:id="329"/>
      <w:r w:rsidDel="00000000" w:rsidR="00000000" w:rsidRPr="00000000">
        <w:rPr>
          <w:rtl w:val="0"/>
        </w:rPr>
        <w:t xml:space="preserve">Refinement Blocks</w:t>
      </w:r>
    </w:p>
    <w:p w:rsidR="00000000" w:rsidDel="00000000" w:rsidP="00000000" w:rsidRDefault="00000000" w:rsidRPr="00000000" w14:paraId="00000BC9">
      <w:pPr>
        <w:rPr/>
      </w:pPr>
      <w:r w:rsidDel="00000000" w:rsidR="00000000" w:rsidRPr="00000000">
        <w:rPr>
          <w:rtl w:val="0"/>
        </w:rPr>
        <w:t xml:space="preserve">"Refinement blocks" are a syntax you can use in some texts, to have them display something based on a condition. The syntax is as follows:</w:t>
      </w:r>
    </w:p>
    <w:p w:rsidR="00000000" w:rsidDel="00000000" w:rsidP="00000000" w:rsidRDefault="00000000" w:rsidRPr="00000000" w14:paraId="00000BCA">
      <w:pPr>
        <w:rPr/>
      </w:pPr>
      <w:r w:rsidDel="00000000" w:rsidR="00000000" w:rsidRPr="00000000">
        <w:rPr>
          <w:rtl w:val="0"/>
        </w:rPr>
      </w:r>
    </w:p>
    <w:tbl>
      <w:tblPr>
        <w:tblStyle w:val="Table166"/>
        <w:tblW w:w="963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30"/>
        <w:tblGridChange w:id="0">
          <w:tblGrid>
            <w:gridCol w:w="9630"/>
          </w:tblGrid>
        </w:tblGridChange>
      </w:tblGrid>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BCB">
            <w:pPr>
              <w:jc w:val="center"/>
              <w:rPr>
                <w:b w:val="1"/>
                <w:color w:val="741b47"/>
                <w:sz w:val="28"/>
                <w:szCs w:val="28"/>
              </w:rPr>
            </w:pPr>
            <w:r w:rsidDel="00000000" w:rsidR="00000000" w:rsidRPr="00000000">
              <w:rPr>
                <w:b w:val="1"/>
                <w:color w:val="741b47"/>
                <w:sz w:val="28"/>
                <w:szCs w:val="28"/>
                <w:rtl w:val="0"/>
              </w:rPr>
              <w:t xml:space="preserve">@#</w:t>
            </w:r>
            <w:r w:rsidDel="00000000" w:rsidR="00000000" w:rsidRPr="00000000">
              <w:rPr>
                <w:color w:val="38761d"/>
                <w:rtl w:val="0"/>
              </w:rPr>
              <w:t xml:space="preserve">elementid1</w:t>
            </w:r>
            <w:r w:rsidDel="00000000" w:rsidR="00000000" w:rsidRPr="00000000">
              <w:rPr>
                <w:sz w:val="28"/>
                <w:szCs w:val="28"/>
                <w:rtl w:val="0"/>
              </w:rPr>
              <w:t xml:space="preserve">|</w:t>
            </w:r>
            <w:r w:rsidDel="00000000" w:rsidR="00000000" w:rsidRPr="00000000">
              <w:rPr>
                <w:color w:val="38761d"/>
                <w:rtl w:val="0"/>
              </w:rPr>
              <w:t xml:space="preserve">the text to display</w:t>
            </w:r>
            <w:r w:rsidDel="00000000" w:rsidR="00000000" w:rsidRPr="00000000">
              <w:rPr>
                <w:b w:val="1"/>
                <w:sz w:val="28"/>
                <w:szCs w:val="28"/>
                <w:rtl w:val="0"/>
              </w:rPr>
              <w:t xml:space="preserve">#</w:t>
            </w:r>
            <w:r w:rsidDel="00000000" w:rsidR="00000000" w:rsidRPr="00000000">
              <w:rPr>
                <w:color w:val="b45f06"/>
                <w:rtl w:val="0"/>
              </w:rPr>
              <w:t xml:space="preserve">elementid2</w:t>
            </w:r>
            <w:r w:rsidDel="00000000" w:rsidR="00000000" w:rsidRPr="00000000">
              <w:rPr>
                <w:sz w:val="28"/>
                <w:szCs w:val="28"/>
                <w:rtl w:val="0"/>
              </w:rPr>
              <w:t xml:space="preserve">|</w:t>
            </w:r>
            <w:r w:rsidDel="00000000" w:rsidR="00000000" w:rsidRPr="00000000">
              <w:rPr>
                <w:color w:val="b45f06"/>
                <w:rtl w:val="0"/>
              </w:rPr>
              <w:t xml:space="preserve">other text to display</w:t>
            </w:r>
            <w:r w:rsidDel="00000000" w:rsidR="00000000" w:rsidRPr="00000000">
              <w:rPr>
                <w:b w:val="1"/>
                <w:sz w:val="28"/>
                <w:szCs w:val="28"/>
                <w:rtl w:val="0"/>
              </w:rPr>
              <w:t xml:space="preserve">#</w:t>
            </w:r>
            <w:r w:rsidDel="00000000" w:rsidR="00000000" w:rsidRPr="00000000">
              <w:rPr>
                <w:rtl w:val="0"/>
              </w:rPr>
              <w:t xml:space="preserve">....</w:t>
            </w:r>
            <w:r w:rsidDel="00000000" w:rsidR="00000000" w:rsidRPr="00000000">
              <w:rPr>
                <w:b w:val="1"/>
                <w:sz w:val="28"/>
                <w:szCs w:val="28"/>
                <w:rtl w:val="0"/>
              </w:rPr>
              <w:t xml:space="preserve">#</w:t>
            </w:r>
            <w:r w:rsidDel="00000000" w:rsidR="00000000" w:rsidRPr="00000000">
              <w:rPr>
                <w:sz w:val="28"/>
                <w:szCs w:val="28"/>
                <w:rtl w:val="0"/>
              </w:rPr>
              <w:t xml:space="preserve">|</w:t>
            </w:r>
            <w:r w:rsidDel="00000000" w:rsidR="00000000" w:rsidRPr="00000000">
              <w:rPr>
                <w:rtl w:val="0"/>
              </w:rPr>
              <w:t xml:space="preserve">default text</w:t>
            </w:r>
            <w:r w:rsidDel="00000000" w:rsidR="00000000" w:rsidRPr="00000000">
              <w:rPr>
                <w:b w:val="1"/>
                <w:color w:val="741b47"/>
                <w:sz w:val="28"/>
                <w:szCs w:val="28"/>
                <w:rtl w:val="0"/>
              </w:rPr>
              <w:t xml:space="preserve">@</w:t>
            </w:r>
          </w:p>
        </w:tc>
      </w:tr>
    </w:tbl>
    <w:p w:rsidR="00000000" w:rsidDel="00000000" w:rsidP="00000000" w:rsidRDefault="00000000" w:rsidRPr="00000000" w14:paraId="00000BCC">
      <w:pPr>
        <w:rPr>
          <w:color w:val="741b47"/>
        </w:rPr>
      </w:pPr>
      <w:r w:rsidDel="00000000" w:rsidR="00000000" w:rsidRPr="00000000">
        <w:rPr>
          <w:rtl w:val="0"/>
        </w:rPr>
      </w:r>
    </w:p>
    <w:p w:rsidR="00000000" w:rsidDel="00000000" w:rsidP="00000000" w:rsidRDefault="00000000" w:rsidRPr="00000000" w14:paraId="00000BCD">
      <w:pPr>
        <w:numPr>
          <w:ilvl w:val="0"/>
          <w:numId w:val="38"/>
        </w:numPr>
        <w:ind w:left="720" w:hanging="360"/>
        <w:rPr/>
      </w:pPr>
      <w:r w:rsidDel="00000000" w:rsidR="00000000" w:rsidRPr="00000000">
        <w:rPr>
          <w:rtl w:val="0"/>
        </w:rPr>
        <w:t xml:space="preserve">The block starts and ends with an </w:t>
      </w:r>
      <w:r w:rsidDel="00000000" w:rsidR="00000000" w:rsidRPr="00000000">
        <w:rPr>
          <w:b w:val="1"/>
          <w:rtl w:val="0"/>
        </w:rPr>
        <w:t xml:space="preserve">@</w:t>
      </w:r>
      <w:r w:rsidDel="00000000" w:rsidR="00000000" w:rsidRPr="00000000">
        <w:rPr>
          <w:rtl w:val="0"/>
        </w:rPr>
        <w:t xml:space="preserve"> symbol</w:t>
      </w:r>
    </w:p>
    <w:p w:rsidR="00000000" w:rsidDel="00000000" w:rsidP="00000000" w:rsidRDefault="00000000" w:rsidRPr="00000000" w14:paraId="00000BCE">
      <w:pPr>
        <w:numPr>
          <w:ilvl w:val="0"/>
          <w:numId w:val="38"/>
        </w:numPr>
        <w:ind w:left="720" w:hanging="360"/>
        <w:rPr>
          <w:u w:val="none"/>
        </w:rPr>
      </w:pPr>
      <w:r w:rsidDel="00000000" w:rsidR="00000000" w:rsidRPr="00000000">
        <w:rPr>
          <w:rtl w:val="0"/>
        </w:rPr>
        <w:t xml:space="preserve">The body of the block is made of parts, divided by </w:t>
      </w:r>
      <w:r w:rsidDel="00000000" w:rsidR="00000000" w:rsidRPr="00000000">
        <w:rPr>
          <w:b w:val="1"/>
          <w:rtl w:val="0"/>
        </w:rPr>
        <w:t xml:space="preserve">#</w:t>
      </w:r>
      <w:r w:rsidDel="00000000" w:rsidR="00000000" w:rsidRPr="00000000">
        <w:rPr>
          <w:rtl w:val="0"/>
        </w:rPr>
        <w:t xml:space="preserve"> symbols</w:t>
      </w:r>
    </w:p>
    <w:p w:rsidR="00000000" w:rsidDel="00000000" w:rsidP="00000000" w:rsidRDefault="00000000" w:rsidRPr="00000000" w14:paraId="00000BCF">
      <w:pPr>
        <w:numPr>
          <w:ilvl w:val="0"/>
          <w:numId w:val="38"/>
        </w:numPr>
        <w:ind w:left="720" w:hanging="360"/>
        <w:rPr>
          <w:u w:val="none"/>
        </w:rPr>
      </w:pPr>
      <w:r w:rsidDel="00000000" w:rsidR="00000000" w:rsidRPr="00000000">
        <w:rPr>
          <w:rtl w:val="0"/>
        </w:rPr>
        <w:t xml:space="preserve">Each part is made of an element id, a </w:t>
      </w:r>
      <w:r w:rsidDel="00000000" w:rsidR="00000000" w:rsidRPr="00000000">
        <w:rPr>
          <w:b w:val="1"/>
          <w:rtl w:val="0"/>
        </w:rPr>
        <w:t xml:space="preserve">|</w:t>
      </w:r>
      <w:r w:rsidDel="00000000" w:rsidR="00000000" w:rsidRPr="00000000">
        <w:rPr>
          <w:rtl w:val="0"/>
        </w:rPr>
        <w:t xml:space="preserve"> separator, then the text to display when that element is present in the local scope (inside the verb).</w:t>
      </w:r>
    </w:p>
    <w:p w:rsidR="00000000" w:rsidDel="00000000" w:rsidP="00000000" w:rsidRDefault="00000000" w:rsidRPr="00000000" w14:paraId="00000BD0">
      <w:pPr>
        <w:numPr>
          <w:ilvl w:val="0"/>
          <w:numId w:val="38"/>
        </w:numPr>
        <w:ind w:left="720" w:hanging="360"/>
        <w:rPr>
          <w:u w:val="none"/>
        </w:rPr>
      </w:pPr>
      <w:r w:rsidDel="00000000" w:rsidR="00000000" w:rsidRPr="00000000">
        <w:rPr>
          <w:rtl w:val="0"/>
        </w:rPr>
        <w:t xml:space="preserve">At the end, a default text can be defined, with a part that doesn't have an element id defined.</w:t>
      </w:r>
    </w:p>
    <w:p w:rsidR="00000000" w:rsidDel="00000000" w:rsidP="00000000" w:rsidRDefault="00000000" w:rsidRPr="00000000" w14:paraId="00000BD1">
      <w:pPr>
        <w:rPr/>
      </w:pPr>
      <w:r w:rsidDel="00000000" w:rsidR="00000000" w:rsidRPr="00000000">
        <w:rPr>
          <w:rtl w:val="0"/>
        </w:rPr>
      </w:r>
    </w:p>
    <w:p w:rsidR="00000000" w:rsidDel="00000000" w:rsidP="00000000" w:rsidRDefault="00000000" w:rsidRPr="00000000" w14:paraId="00000BD2">
      <w:pPr>
        <w:rPr/>
      </w:pPr>
      <w:r w:rsidDel="00000000" w:rsidR="00000000" w:rsidRPr="00000000">
        <w:rPr>
          <w:rtl w:val="0"/>
        </w:rPr>
        <w:t xml:space="preserve">The first part to have a valid condition (presence of the element id) is selected to be displayed, and only one part is displayed at a time. Only one refinement block can be defined per label/</w:t>
      </w:r>
      <w:r w:rsidDel="00000000" w:rsidR="00000000" w:rsidRPr="00000000">
        <w:rPr>
          <w:rtl w:val="0"/>
        </w:rPr>
        <w:t xml:space="preserve">startdescription</w:t>
      </w:r>
      <w:r w:rsidDel="00000000" w:rsidR="00000000" w:rsidRPr="00000000">
        <w:rPr>
          <w:rtl w:val="0"/>
        </w:rPr>
        <w:t xml:space="preserve">/description property. Each part can only check for the presence of some element, not the amount (this is a Roost-specific feature).</w:t>
      </w:r>
    </w:p>
    <w:p w:rsidR="00000000" w:rsidDel="00000000" w:rsidP="00000000" w:rsidRDefault="00000000" w:rsidRPr="00000000" w14:paraId="00000BD3">
      <w:pPr>
        <w:rPr/>
      </w:pPr>
      <w:r w:rsidDel="00000000" w:rsidR="00000000" w:rsidRPr="00000000">
        <w:rPr>
          <w:rtl w:val="0"/>
        </w:rPr>
      </w:r>
    </w:p>
    <w:tbl>
      <w:tblPr>
        <w:tblStyle w:val="Table16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40"/>
        <w:gridCol w:w="8220"/>
        <w:tblGridChange w:id="0">
          <w:tblGrid>
            <w:gridCol w:w="1140"/>
            <w:gridCol w:w="8220"/>
          </w:tblGrid>
        </w:tblGridChange>
      </w:tblGrid>
      <w:tr>
        <w:trPr>
          <w:cantSplit w:val="0"/>
          <w:trHeight w:val="750" w:hRule="atLeast"/>
          <w:tblHeader w:val="0"/>
        </w:trPr>
        <w:tc>
          <w:tcPr>
            <w:shd w:fill="d0e0e3" w:val="clear"/>
          </w:tcPr>
          <w:p w:rsidR="00000000" w:rsidDel="00000000" w:rsidP="00000000" w:rsidRDefault="00000000" w:rsidRPr="00000000" w14:paraId="00000BD4">
            <w:pPr>
              <w:rPr/>
            </w:pPr>
            <w:r w:rsidDel="00000000" w:rsidR="00000000" w:rsidRPr="00000000">
              <w:rPr/>
              <w:drawing>
                <wp:inline distB="114300" distT="114300" distL="114300" distR="114300">
                  <wp:extent cx="519113" cy="519113"/>
                  <wp:effectExtent b="0" l="0" r="0" t="0"/>
                  <wp:docPr id="49" name="image32.png"/>
                  <a:graphic>
                    <a:graphicData uri="http://schemas.openxmlformats.org/drawingml/2006/picture">
                      <pic:pic>
                        <pic:nvPicPr>
                          <pic:cNvPr id="0" name="image32.png"/>
                          <pic:cNvPicPr preferRelativeResize="0"/>
                        </pic:nvPicPr>
                        <pic:blipFill>
                          <a:blip r:embed="rId59"/>
                          <a:srcRect b="0" l="0" r="0" t="0"/>
                          <a:stretch>
                            <a:fillRect/>
                          </a:stretch>
                        </pic:blipFill>
                        <pic:spPr>
                          <a:xfrm>
                            <a:off x="0" y="0"/>
                            <a:ext cx="519113" cy="519113"/>
                          </a:xfrm>
                          <a:prstGeom prst="rect"/>
                          <a:ln/>
                        </pic:spPr>
                      </pic:pic>
                    </a:graphicData>
                  </a:graphic>
                </wp:inline>
              </w:drawing>
            </w:r>
            <w:r w:rsidDel="00000000" w:rsidR="00000000" w:rsidRPr="00000000">
              <w:rPr>
                <w:rtl w:val="0"/>
              </w:rPr>
            </w:r>
          </w:p>
        </w:tc>
        <w:tc>
          <w:tcPr>
            <w:shd w:fill="d0e0e3" w:val="clear"/>
          </w:tcPr>
          <w:p w:rsidR="00000000" w:rsidDel="00000000" w:rsidP="00000000" w:rsidRDefault="00000000" w:rsidRPr="00000000" w14:paraId="00000BD5">
            <w:pPr>
              <w:rPr>
                <w:b w:val="1"/>
              </w:rPr>
            </w:pPr>
            <w:r w:rsidDel="00000000" w:rsidR="00000000" w:rsidRPr="00000000">
              <w:rPr>
                <w:b w:val="1"/>
                <w:rtl w:val="0"/>
              </w:rPr>
              <w:t xml:space="preserve">Roost's specific additions</w:t>
            </w:r>
          </w:p>
          <w:p w:rsidR="00000000" w:rsidDel="00000000" w:rsidP="00000000" w:rsidRDefault="00000000" w:rsidRPr="00000000" w14:paraId="00000BD6">
            <w:pPr>
              <w:rPr/>
            </w:pPr>
            <w:r w:rsidDel="00000000" w:rsidR="00000000" w:rsidRPr="00000000">
              <w:rPr>
                <w:rtl w:val="0"/>
              </w:rPr>
              <w:t xml:space="preserve">As mentioned in the full reference, The Roost Machine allows you to:</w:t>
            </w:r>
          </w:p>
          <w:p w:rsidR="00000000" w:rsidDel="00000000" w:rsidP="00000000" w:rsidRDefault="00000000" w:rsidRPr="00000000" w14:paraId="00000BD7">
            <w:pPr>
              <w:numPr>
                <w:ilvl w:val="0"/>
                <w:numId w:val="27"/>
              </w:numPr>
              <w:ind w:left="720" w:hanging="360"/>
            </w:pPr>
            <w:r w:rsidDel="00000000" w:rsidR="00000000" w:rsidRPr="00000000">
              <w:rPr>
                <w:rtl w:val="0"/>
              </w:rPr>
              <w:t xml:space="preserve">Define multiple refinement blocks in a property (but you can't nest them)</w:t>
            </w:r>
          </w:p>
          <w:p w:rsidR="00000000" w:rsidDel="00000000" w:rsidP="00000000" w:rsidRDefault="00000000" w:rsidRPr="00000000" w14:paraId="00000BD8">
            <w:pPr>
              <w:numPr>
                <w:ilvl w:val="0"/>
                <w:numId w:val="27"/>
              </w:numPr>
              <w:ind w:left="720" w:hanging="360"/>
            </w:pPr>
            <w:r w:rsidDel="00000000" w:rsidR="00000000" w:rsidRPr="00000000">
              <w:rPr>
                <w:rtl w:val="0"/>
              </w:rPr>
              <w:t xml:space="preserve">Define refinement blocks in multiple new properties like </w:t>
            </w:r>
            <w:r w:rsidDel="00000000" w:rsidR="00000000" w:rsidRPr="00000000">
              <w:rPr>
                <w:rtl w:val="0"/>
              </w:rPr>
              <w:t xml:space="preserve">icon</w:t>
            </w:r>
            <w:r w:rsidDel="00000000" w:rsidR="00000000" w:rsidRPr="00000000">
              <w:rPr>
                <w:rtl w:val="0"/>
              </w:rPr>
              <w:t xml:space="preserve">.</w:t>
            </w:r>
          </w:p>
          <w:p w:rsidR="00000000" w:rsidDel="00000000" w:rsidP="00000000" w:rsidRDefault="00000000" w:rsidRPr="00000000" w14:paraId="00000BD9">
            <w:pPr>
              <w:numPr>
                <w:ilvl w:val="0"/>
                <w:numId w:val="27"/>
              </w:numPr>
              <w:ind w:left="720" w:hanging="360"/>
            </w:pPr>
            <w:r w:rsidDel="00000000" w:rsidR="00000000" w:rsidRPr="00000000">
              <w:rPr>
                <w:rtl w:val="0"/>
              </w:rPr>
              <w:t xml:space="preserve">Define a minimum amount present in the refinement block syntax. See below:</w:t>
            </w:r>
            <w:r w:rsidDel="00000000" w:rsidR="00000000" w:rsidRPr="00000000">
              <w:rPr>
                <w:rtl w:val="0"/>
              </w:rPr>
            </w:r>
          </w:p>
          <w:tbl>
            <w:tblPr>
              <w:tblStyle w:val="Table168"/>
              <w:tblW w:w="802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020"/>
              <w:tblGridChange w:id="0">
                <w:tblGrid>
                  <w:gridCol w:w="8020"/>
                </w:tblGrid>
              </w:tblGridChange>
            </w:tblGrid>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BDA">
                  <w:pPr>
                    <w:jc w:val="center"/>
                    <w:rPr>
                      <w:b w:val="1"/>
                      <w:color w:val="741b47"/>
                      <w:sz w:val="28"/>
                      <w:szCs w:val="28"/>
                    </w:rPr>
                  </w:pPr>
                  <w:r w:rsidDel="00000000" w:rsidR="00000000" w:rsidRPr="00000000">
                    <w:rPr>
                      <w:b w:val="1"/>
                      <w:color w:val="741b47"/>
                      <w:sz w:val="28"/>
                      <w:szCs w:val="28"/>
                      <w:rtl w:val="0"/>
                    </w:rPr>
                    <w:t xml:space="preserve">@#</w:t>
                  </w:r>
                  <w:r w:rsidDel="00000000" w:rsidR="00000000" w:rsidRPr="00000000">
                    <w:rPr>
                      <w:color w:val="38761d"/>
                      <w:rtl w:val="0"/>
                    </w:rPr>
                    <w:t xml:space="preserve">elementid1</w:t>
                  </w:r>
                  <w:r w:rsidDel="00000000" w:rsidR="00000000" w:rsidRPr="00000000">
                    <w:rPr>
                      <w:b w:val="1"/>
                      <w:sz w:val="28"/>
                      <w:szCs w:val="28"/>
                      <w:rtl w:val="0"/>
                    </w:rPr>
                    <w:t xml:space="preserve">|</w:t>
                  </w:r>
                  <w:r w:rsidDel="00000000" w:rsidR="00000000" w:rsidRPr="00000000">
                    <w:rPr>
                      <w:color w:val="38761d"/>
                      <w:rtl w:val="0"/>
                    </w:rPr>
                    <w:t xml:space="preserve">amount</w:t>
                  </w:r>
                  <w:r w:rsidDel="00000000" w:rsidR="00000000" w:rsidRPr="00000000">
                    <w:rPr>
                      <w:b w:val="1"/>
                      <w:sz w:val="28"/>
                      <w:szCs w:val="28"/>
                      <w:rtl w:val="0"/>
                    </w:rPr>
                    <w:t xml:space="preserve">|</w:t>
                  </w:r>
                  <w:r w:rsidDel="00000000" w:rsidR="00000000" w:rsidRPr="00000000">
                    <w:rPr>
                      <w:color w:val="38761d"/>
                      <w:rtl w:val="0"/>
                    </w:rPr>
                    <w:t xml:space="preserve">the text to display</w:t>
                  </w:r>
                  <w:r w:rsidDel="00000000" w:rsidR="00000000" w:rsidRPr="00000000">
                    <w:rPr>
                      <w:b w:val="1"/>
                      <w:sz w:val="28"/>
                      <w:szCs w:val="28"/>
                      <w:rtl w:val="0"/>
                    </w:rPr>
                    <w:t xml:space="preserve">#</w:t>
                  </w:r>
                  <w:r w:rsidDel="00000000" w:rsidR="00000000" w:rsidRPr="00000000">
                    <w:rPr>
                      <w:rtl w:val="0"/>
                    </w:rPr>
                    <w:t xml:space="preserve">...</w:t>
                  </w:r>
                  <w:r w:rsidDel="00000000" w:rsidR="00000000" w:rsidRPr="00000000">
                    <w:rPr>
                      <w:b w:val="1"/>
                      <w:sz w:val="28"/>
                      <w:szCs w:val="28"/>
                      <w:rtl w:val="0"/>
                    </w:rPr>
                    <w:t xml:space="preserve">#|</w:t>
                  </w:r>
                  <w:r w:rsidDel="00000000" w:rsidR="00000000" w:rsidRPr="00000000">
                    <w:rPr>
                      <w:rtl w:val="0"/>
                    </w:rPr>
                    <w:t xml:space="preserve">default text</w:t>
                  </w:r>
                  <w:r w:rsidDel="00000000" w:rsidR="00000000" w:rsidRPr="00000000">
                    <w:rPr>
                      <w:b w:val="1"/>
                      <w:color w:val="741b47"/>
                      <w:sz w:val="28"/>
                      <w:szCs w:val="28"/>
                      <w:rtl w:val="0"/>
                    </w:rPr>
                    <w:t xml:space="preserve">@</w:t>
                  </w:r>
                </w:p>
              </w:tc>
            </w:tr>
          </w:tbl>
          <w:p w:rsidR="00000000" w:rsidDel="00000000" w:rsidP="00000000" w:rsidRDefault="00000000" w:rsidRPr="00000000" w14:paraId="00000BDB">
            <w:pPr>
              <w:jc w:val="left"/>
              <w:rPr>
                <w:b w:val="1"/>
                <w:color w:val="741b47"/>
                <w:sz w:val="28"/>
                <w:szCs w:val="28"/>
              </w:rPr>
            </w:pPr>
            <w:r w:rsidDel="00000000" w:rsidR="00000000" w:rsidRPr="00000000">
              <w:rPr>
                <w:rtl w:val="0"/>
              </w:rPr>
            </w:r>
          </w:p>
        </w:tc>
      </w:tr>
    </w:tbl>
    <w:p w:rsidR="00000000" w:rsidDel="00000000" w:rsidP="00000000" w:rsidRDefault="00000000" w:rsidRPr="00000000" w14:paraId="00000BDC">
      <w:pPr>
        <w:jc w:val="left"/>
        <w:rPr/>
      </w:pPr>
      <w:r w:rsidDel="00000000" w:rsidR="00000000" w:rsidRPr="00000000">
        <w:rPr>
          <w:rtl w:val="0"/>
        </w:rPr>
      </w:r>
    </w:p>
    <w:p w:rsidR="00000000" w:rsidDel="00000000" w:rsidP="00000000" w:rsidRDefault="00000000" w:rsidRPr="00000000" w14:paraId="00000BDD">
      <w:pPr>
        <w:pStyle w:val="Heading3"/>
        <w:rPr/>
      </w:pPr>
      <w:bookmarkStart w:colFirst="0" w:colLast="0" w:name="_kb6sy8qhons4" w:id="330"/>
      <w:bookmarkEnd w:id="330"/>
      <w:r w:rsidDel="00000000" w:rsidR="00000000" w:rsidRPr="00000000">
        <w:rPr>
          <w:rtl w:val="0"/>
        </w:rPr>
      </w:r>
    </w:p>
    <w:p w:rsidR="00000000" w:rsidDel="00000000" w:rsidP="00000000" w:rsidRDefault="00000000" w:rsidRPr="00000000" w14:paraId="00000BDE">
      <w:pPr>
        <w:rPr/>
      </w:pPr>
      <w:r w:rsidDel="00000000" w:rsidR="00000000" w:rsidRPr="00000000">
        <w:rPr>
          <w:rtl w:val="0"/>
        </w:rPr>
      </w:r>
    </w:p>
    <w:p w:rsidR="00000000" w:rsidDel="00000000" w:rsidP="00000000" w:rsidRDefault="00000000" w:rsidRPr="00000000" w14:paraId="00000BDF">
      <w:pPr>
        <w:pStyle w:val="Heading1"/>
        <w:pageBreakBefore w:val="0"/>
        <w:rPr>
          <w:rFonts w:ascii="Philosopher" w:cs="Philosopher" w:eastAsia="Philosopher" w:hAnsi="Philosopher"/>
        </w:rPr>
      </w:pPr>
      <w:bookmarkStart w:colFirst="0" w:colLast="0" w:name="_2zyvb1kphcs2" w:id="331"/>
      <w:bookmarkEnd w:id="331"/>
      <w:r w:rsidDel="00000000" w:rsidR="00000000" w:rsidRPr="00000000">
        <w:br w:type="page"/>
      </w:r>
      <w:r w:rsidDel="00000000" w:rsidR="00000000" w:rsidRPr="00000000">
        <w:rPr>
          <w:rtl w:val="0"/>
        </w:rPr>
      </w:r>
    </w:p>
    <w:p w:rsidR="00000000" w:rsidDel="00000000" w:rsidP="00000000" w:rsidRDefault="00000000" w:rsidRPr="00000000" w14:paraId="00000BE0">
      <w:pPr>
        <w:pStyle w:val="Heading1"/>
        <w:pageBreakBefore w:val="0"/>
        <w:rPr/>
      </w:pPr>
      <w:bookmarkStart w:colFirst="0" w:colLast="0" w:name="_fqv5omym8nx1" w:id="332"/>
      <w:bookmarkEnd w:id="332"/>
      <w:r w:rsidDel="00000000" w:rsidR="00000000" w:rsidRPr="00000000">
        <w:rPr>
          <w:rtl w:val="0"/>
        </w:rPr>
        <w:t xml:space="preserve">Tools and Resources</w:t>
      </w:r>
    </w:p>
    <w:p w:rsidR="00000000" w:rsidDel="00000000" w:rsidP="00000000" w:rsidRDefault="00000000" w:rsidRPr="00000000" w14:paraId="00000BE1">
      <w:pPr>
        <w:pStyle w:val="Heading2"/>
        <w:pageBreakBefore w:val="0"/>
        <w:rPr/>
      </w:pPr>
      <w:bookmarkStart w:colFirst="0" w:colLast="0" w:name="_s9w5cybhtox7" w:id="333"/>
      <w:bookmarkEnd w:id="333"/>
      <w:r w:rsidDel="00000000" w:rsidR="00000000" w:rsidRPr="00000000">
        <w:rPr>
          <w:rtl w:val="0"/>
        </w:rPr>
        <w:t xml:space="preserve">Uno</w:t>
      </w:r>
      <w:r w:rsidDel="00000000" w:rsidR="00000000" w:rsidRPr="00000000">
        <w:rPr>
          <w:rtl w:val="0"/>
        </w:rPr>
        <w:t xml:space="preserve">fficial Discord</w:t>
      </w:r>
    </w:p>
    <w:p w:rsidR="00000000" w:rsidDel="00000000" w:rsidP="00000000" w:rsidRDefault="00000000" w:rsidRPr="00000000" w14:paraId="00000BE2">
      <w:pPr>
        <w:pageBreakBefore w:val="0"/>
        <w:rPr/>
      </w:pPr>
      <w:r w:rsidDel="00000000" w:rsidR="00000000" w:rsidRPr="00000000">
        <w:rPr>
          <w:rtl w:val="0"/>
        </w:rPr>
        <w:t xml:space="preserve">For modders coming from another source, the </w:t>
      </w:r>
      <w:hyperlink r:id="rId113">
        <w:r w:rsidDel="00000000" w:rsidR="00000000" w:rsidRPr="00000000">
          <w:rPr>
            <w:color w:val="1155cc"/>
            <w:u w:val="single"/>
            <w:rtl w:val="0"/>
          </w:rPr>
          <w:t xml:space="preserve">Cultist Simulator Discord Server</w:t>
        </w:r>
      </w:hyperlink>
      <w:r w:rsidDel="00000000" w:rsidR="00000000" w:rsidRPr="00000000">
        <w:rPr>
          <w:rtl w:val="0"/>
        </w:rPr>
        <w:t xml:space="preserve"> has a #mod-development channel where modders gather and help each other (they’re the main source of contributors for this guide). </w:t>
      </w:r>
    </w:p>
    <w:p w:rsidR="00000000" w:rsidDel="00000000" w:rsidP="00000000" w:rsidRDefault="00000000" w:rsidRPr="00000000" w14:paraId="00000BE3">
      <w:pPr>
        <w:pStyle w:val="Heading2"/>
        <w:pageBreakBefore w:val="0"/>
        <w:rPr/>
      </w:pPr>
      <w:bookmarkStart w:colFirst="0" w:colLast="0" w:name="_u6671x85sv5l" w:id="334"/>
      <w:bookmarkEnd w:id="334"/>
      <w:r w:rsidDel="00000000" w:rsidR="00000000" w:rsidRPr="00000000">
        <w:rPr>
          <w:rtl w:val="0"/>
        </w:rPr>
        <w:t xml:space="preserve">Frangiclave</w:t>
      </w:r>
    </w:p>
    <w:p w:rsidR="00000000" w:rsidDel="00000000" w:rsidP="00000000" w:rsidRDefault="00000000" w:rsidRPr="00000000" w14:paraId="00000BE4">
      <w:pPr>
        <w:pageBreakBefore w:val="0"/>
        <w:rPr/>
      </w:pPr>
      <w:hyperlink r:id="rId114">
        <w:r w:rsidDel="00000000" w:rsidR="00000000" w:rsidRPr="00000000">
          <w:rPr>
            <w:color w:val="1155cc"/>
            <w:u w:val="single"/>
            <w:rtl w:val="0"/>
          </w:rPr>
          <w:t xml:space="preserve">Frangiclave (https://uadaf.theevilroot.xyz/frangiclave/)</w:t>
        </w:r>
      </w:hyperlink>
      <w:r w:rsidDel="00000000" w:rsidR="00000000" w:rsidRPr="00000000">
        <w:rPr>
          <w:rtl w:val="0"/>
        </w:rPr>
        <w:t xml:space="preserve"> is an online reference of the game files, parsed and made easier to read. It is the best reference you can find if you cannot read the game files at this moment, or prefer a more readable way of reading the game files.</w:t>
      </w:r>
      <w:r w:rsidDel="00000000" w:rsidR="00000000" w:rsidRPr="00000000">
        <w:rPr>
          <w:rtl w:val="0"/>
        </w:rPr>
      </w:r>
    </w:p>
    <w:p w:rsidR="00000000" w:rsidDel="00000000" w:rsidP="00000000" w:rsidRDefault="00000000" w:rsidRPr="00000000" w14:paraId="00000BE5">
      <w:pPr>
        <w:pStyle w:val="Heading2"/>
        <w:pageBreakBefore w:val="0"/>
        <w:rPr/>
      </w:pPr>
      <w:bookmarkStart w:colFirst="0" w:colLast="0" w:name="_pjvwu97t7gmd" w:id="335"/>
      <w:bookmarkEnd w:id="335"/>
      <w:r w:rsidDel="00000000" w:rsidR="00000000" w:rsidRPr="00000000">
        <w:rPr>
          <w:rtl w:val="0"/>
        </w:rPr>
        <w:t xml:space="preserve">Carcass Spark</w:t>
      </w:r>
    </w:p>
    <w:p w:rsidR="00000000" w:rsidDel="00000000" w:rsidP="00000000" w:rsidRDefault="00000000" w:rsidRPr="00000000" w14:paraId="00000BE6">
      <w:pPr>
        <w:pageBreakBefore w:val="0"/>
        <w:rPr/>
      </w:pPr>
      <w:hyperlink r:id="rId115">
        <w:r w:rsidDel="00000000" w:rsidR="00000000" w:rsidRPr="00000000">
          <w:rPr>
            <w:color w:val="1155cc"/>
            <w:u w:val="single"/>
            <w:rtl w:val="0"/>
          </w:rPr>
          <w:t xml:space="preserve">Carcass Spark (https://github.com/justastranger/CarcassSpark/releases)</w:t>
        </w:r>
      </w:hyperlink>
      <w:r w:rsidDel="00000000" w:rsidR="00000000" w:rsidRPr="00000000">
        <w:rPr>
          <w:rtl w:val="0"/>
        </w:rPr>
        <w:t xml:space="preserve"> is a visual tool to read the base content, create mods, and work on them. It is slower than writing them by hand, is easier to use, and prevents a lot of typos. You can also do a lot of things with it, like checking where a recipe/element is used, or directly see and edit the objects as JSON, which is a great way to check the syntax of something.</w:t>
      </w:r>
    </w:p>
    <w:p w:rsidR="00000000" w:rsidDel="00000000" w:rsidP="00000000" w:rsidRDefault="00000000" w:rsidRPr="00000000" w14:paraId="00000BE7">
      <w:pPr>
        <w:pageBreakBefore w:val="0"/>
        <w:rPr/>
      </w:pPr>
      <w:r w:rsidDel="00000000" w:rsidR="00000000" w:rsidRPr="00000000">
        <w:rPr>
          <w:rtl w:val="0"/>
        </w:rPr>
      </w:r>
    </w:p>
    <w:tbl>
      <w:tblPr>
        <w:tblStyle w:val="Table16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40"/>
        <w:gridCol w:w="8220"/>
        <w:tblGridChange w:id="0">
          <w:tblGrid>
            <w:gridCol w:w="1140"/>
            <w:gridCol w:w="8220"/>
          </w:tblGrid>
        </w:tblGridChange>
      </w:tblGrid>
      <w:tr>
        <w:trPr>
          <w:cantSplit w:val="0"/>
          <w:trHeight w:val="1050" w:hRule="atLeast"/>
          <w:tblHeader w:val="0"/>
        </w:trPr>
        <w:tc>
          <w:tcPr>
            <w:shd w:fill="ffe599" w:val="clear"/>
            <w:tcMar>
              <w:top w:w="100.0" w:type="dxa"/>
              <w:left w:w="100.0" w:type="dxa"/>
              <w:bottom w:w="100.0" w:type="dxa"/>
              <w:right w:w="100.0" w:type="dxa"/>
            </w:tcMar>
            <w:vAlign w:val="top"/>
          </w:tcPr>
          <w:p w:rsidR="00000000" w:rsidDel="00000000" w:rsidP="00000000" w:rsidRDefault="00000000" w:rsidRPr="00000000" w14:paraId="00000BE8">
            <w:pPr>
              <w:pageBreakBefore w:val="0"/>
              <w:widowControl w:val="0"/>
              <w:spacing w:line="240" w:lineRule="auto"/>
              <w:rPr/>
            </w:pPr>
            <w:r w:rsidDel="00000000" w:rsidR="00000000" w:rsidRPr="00000000">
              <w:rPr/>
              <w:drawing>
                <wp:inline distB="114300" distT="114300" distL="114300" distR="114300">
                  <wp:extent cx="585863" cy="595313"/>
                  <wp:effectExtent b="0" l="0" r="0" t="0"/>
                  <wp:docPr id="35" name="image10.png"/>
                  <a:graphic>
                    <a:graphicData uri="http://schemas.openxmlformats.org/drawingml/2006/picture">
                      <pic:pic>
                        <pic:nvPicPr>
                          <pic:cNvPr id="0" name="image10.png"/>
                          <pic:cNvPicPr preferRelativeResize="0"/>
                        </pic:nvPicPr>
                        <pic:blipFill>
                          <a:blip r:embed="rId43"/>
                          <a:srcRect b="0" l="0" r="0" t="0"/>
                          <a:stretch>
                            <a:fillRect/>
                          </a:stretch>
                        </pic:blipFill>
                        <pic:spPr>
                          <a:xfrm>
                            <a:off x="0" y="0"/>
                            <a:ext cx="585863" cy="595313"/>
                          </a:xfrm>
                          <a:prstGeom prst="rect"/>
                          <a:ln/>
                        </pic:spPr>
                      </pic:pic>
                    </a:graphicData>
                  </a:graphic>
                </wp:inline>
              </w:drawing>
            </w:r>
            <w:r w:rsidDel="00000000" w:rsidR="00000000" w:rsidRPr="00000000">
              <w:rPr>
                <w:rtl w:val="0"/>
              </w:rPr>
            </w:r>
          </w:p>
        </w:tc>
        <w:tc>
          <w:tcPr>
            <w:shd w:fill="ffe599" w:val="clear"/>
            <w:tcMar>
              <w:top w:w="100.0" w:type="dxa"/>
              <w:left w:w="100.0" w:type="dxa"/>
              <w:bottom w:w="100.0" w:type="dxa"/>
              <w:right w:w="100.0" w:type="dxa"/>
            </w:tcMar>
            <w:vAlign w:val="top"/>
          </w:tcPr>
          <w:p w:rsidR="00000000" w:rsidDel="00000000" w:rsidP="00000000" w:rsidRDefault="00000000" w:rsidRPr="00000000" w14:paraId="00000BE9">
            <w:pPr>
              <w:pageBreakBefore w:val="0"/>
              <w:rPr>
                <w:b w:val="1"/>
              </w:rPr>
            </w:pPr>
            <w:r w:rsidDel="00000000" w:rsidR="00000000" w:rsidRPr="00000000">
              <w:rPr>
                <w:b w:val="1"/>
                <w:rtl w:val="0"/>
              </w:rPr>
              <w:t xml:space="preserve">Warning</w:t>
            </w:r>
          </w:p>
          <w:p w:rsidR="00000000" w:rsidDel="00000000" w:rsidP="00000000" w:rsidRDefault="00000000" w:rsidRPr="00000000" w14:paraId="00000BEA">
            <w:pPr>
              <w:pageBreakBefore w:val="0"/>
              <w:rPr/>
            </w:pPr>
            <w:r w:rsidDel="00000000" w:rsidR="00000000" w:rsidRPr="00000000">
              <w:rPr>
                <w:rtl w:val="0"/>
              </w:rPr>
              <w:t xml:space="preserve">The Carcass Spark tool isn't actively maintained anymore and is prone to bugs.</w:t>
            </w:r>
            <w:r w:rsidDel="00000000" w:rsidR="00000000" w:rsidRPr="00000000">
              <w:rPr>
                <w:rtl w:val="0"/>
              </w:rPr>
            </w:r>
          </w:p>
        </w:tc>
      </w:tr>
    </w:tbl>
    <w:p w:rsidR="00000000" w:rsidDel="00000000" w:rsidP="00000000" w:rsidRDefault="00000000" w:rsidRPr="00000000" w14:paraId="00000BEB">
      <w:pPr>
        <w:pageBreakBefore w:val="0"/>
        <w:rPr/>
      </w:pPr>
      <w:r w:rsidDel="00000000" w:rsidR="00000000" w:rsidRPr="00000000">
        <w:rPr>
          <w:rtl w:val="0"/>
        </w:rPr>
      </w:r>
    </w:p>
    <w:p w:rsidR="00000000" w:rsidDel="00000000" w:rsidP="00000000" w:rsidRDefault="00000000" w:rsidRPr="00000000" w14:paraId="00000BEC">
      <w:pPr>
        <w:pStyle w:val="Heading2"/>
        <w:pageBreakBefore w:val="0"/>
        <w:rPr/>
      </w:pPr>
      <w:bookmarkStart w:colFirst="0" w:colLast="0" w:name="_r0npirk3287m" w:id="336"/>
      <w:bookmarkEnd w:id="336"/>
      <w:r w:rsidDel="00000000" w:rsidR="00000000" w:rsidRPr="00000000">
        <w:rPr>
          <w:rtl w:val="0"/>
        </w:rPr>
        <w:t xml:space="preserve">The Steam Workshop</w:t>
      </w:r>
    </w:p>
    <w:p w:rsidR="00000000" w:rsidDel="00000000" w:rsidP="00000000" w:rsidRDefault="00000000" w:rsidRPr="00000000" w14:paraId="00000BED">
      <w:pPr>
        <w:pageBreakBefore w:val="0"/>
        <w:rPr/>
      </w:pPr>
      <w:hyperlink r:id="rId116">
        <w:r w:rsidDel="00000000" w:rsidR="00000000" w:rsidRPr="00000000">
          <w:rPr>
            <w:color w:val="1155cc"/>
            <w:u w:val="single"/>
            <w:rtl w:val="0"/>
          </w:rPr>
          <w:t xml:space="preserve">The Steam Workshop</w:t>
        </w:r>
      </w:hyperlink>
      <w:r w:rsidDel="00000000" w:rsidR="00000000" w:rsidRPr="00000000">
        <w:rPr>
          <w:rtl w:val="0"/>
        </w:rPr>
        <w:t xml:space="preserve"> (called the “Sixth History”) is the official place where the mods are published.</w:t>
      </w:r>
    </w:p>
    <w:p w:rsidR="00000000" w:rsidDel="00000000" w:rsidP="00000000" w:rsidRDefault="00000000" w:rsidRPr="00000000" w14:paraId="00000BEE">
      <w:pPr>
        <w:pageBreakBefore w:val="0"/>
        <w:rPr/>
      </w:pPr>
      <w:r w:rsidDel="00000000" w:rsidR="00000000" w:rsidRPr="00000000">
        <w:rPr>
          <w:rtl w:val="0"/>
        </w:rPr>
      </w:r>
    </w:p>
    <w:p w:rsidR="00000000" w:rsidDel="00000000" w:rsidP="00000000" w:rsidRDefault="00000000" w:rsidRPr="00000000" w14:paraId="00000BEF">
      <w:pPr>
        <w:pStyle w:val="Heading2"/>
        <w:rPr/>
      </w:pPr>
      <w:bookmarkStart w:colFirst="0" w:colLast="0" w:name="_ahe7lbt2nydm" w:id="337"/>
      <w:bookmarkEnd w:id="337"/>
      <w:r w:rsidDel="00000000" w:rsidR="00000000" w:rsidRPr="00000000">
        <w:rPr>
          <w:rtl w:val="0"/>
        </w:rPr>
        <w:t xml:space="preserve">Assets</w:t>
      </w:r>
    </w:p>
    <w:p w:rsidR="00000000" w:rsidDel="00000000" w:rsidP="00000000" w:rsidRDefault="00000000" w:rsidRPr="00000000" w14:paraId="00000BF0">
      <w:pPr>
        <w:pageBreakBefore w:val="0"/>
        <w:rPr/>
      </w:pPr>
      <w:r w:rsidDel="00000000" w:rsidR="00000000" w:rsidRPr="00000000">
        <w:rPr>
          <w:rtl w:val="0"/>
        </w:rPr>
        <w:t xml:space="preserve">For reference, all the in-game assets can be found here, all with their filenames. (Thanks to Alex for uploading these.)</w:t>
        <w:br w:type="textWrapping"/>
      </w:r>
      <w:hyperlink r:id="rId117">
        <w:r w:rsidDel="00000000" w:rsidR="00000000" w:rsidRPr="00000000">
          <w:rPr>
            <w:color w:val="1155cc"/>
            <w:u w:val="single"/>
            <w:rtl w:val="0"/>
          </w:rPr>
          <w:t xml:space="preserve">https://www.dropbox.com/sh/rs14yhtetpzszls/AADbrnTg1-BChKqLVvp2oTY5a?dl=0</w:t>
        </w:r>
      </w:hyperlink>
      <w:r w:rsidDel="00000000" w:rsidR="00000000" w:rsidRPr="00000000">
        <w:rPr>
          <w:rtl w:val="0"/>
        </w:rPr>
      </w:r>
    </w:p>
    <w:p w:rsidR="00000000" w:rsidDel="00000000" w:rsidP="00000000" w:rsidRDefault="00000000" w:rsidRPr="00000000" w14:paraId="00000BF1">
      <w:pPr>
        <w:pStyle w:val="Heading2"/>
        <w:pageBreakBefore w:val="0"/>
        <w:rPr/>
      </w:pPr>
      <w:bookmarkStart w:colFirst="0" w:colLast="0" w:name="_c1qvmre0pp8k" w:id="338"/>
      <w:bookmarkEnd w:id="338"/>
      <w:r w:rsidDel="00000000" w:rsidR="00000000" w:rsidRPr="00000000">
        <w:rPr>
          <w:rtl w:val="0"/>
        </w:rPr>
        <w:t xml:space="preserve">Achieve Integrations</w:t>
      </w:r>
    </w:p>
    <w:p w:rsidR="00000000" w:rsidDel="00000000" w:rsidP="00000000" w:rsidRDefault="00000000" w:rsidRPr="00000000" w14:paraId="00000BF2">
      <w:pPr>
        <w:pageBreakBefore w:val="0"/>
        <w:ind w:firstLine="720"/>
        <w:rPr/>
      </w:pPr>
      <w:r w:rsidDel="00000000" w:rsidR="00000000" w:rsidRPr="00000000">
        <w:rPr>
          <w:rtl w:val="0"/>
        </w:rPr>
        <w:t xml:space="preserve">Achieve Integrations is a coremod with a number of compatibility fixes and modding tools, including the following:</w:t>
      </w:r>
    </w:p>
    <w:p w:rsidR="00000000" w:rsidDel="00000000" w:rsidP="00000000" w:rsidRDefault="00000000" w:rsidRPr="00000000" w14:paraId="00000BF3">
      <w:pPr>
        <w:pageBreakBefore w:val="0"/>
        <w:numPr>
          <w:ilvl w:val="0"/>
          <w:numId w:val="4"/>
        </w:numPr>
        <w:ind w:left="720" w:hanging="360"/>
        <w:rPr>
          <w:u w:val="none"/>
        </w:rPr>
      </w:pPr>
      <w:r w:rsidDel="00000000" w:rsidR="00000000" w:rsidRPr="00000000">
        <w:rPr>
          <w:rtl w:val="0"/>
        </w:rPr>
        <w:t xml:space="preserve">Slot overrides on Verbs, as well as some elements and recipes, to add generic allowed/forbidden aspects, enabling many mods to create elements for these slots without having to change the slots themselves.</w:t>
      </w:r>
    </w:p>
    <w:p w:rsidR="00000000" w:rsidDel="00000000" w:rsidP="00000000" w:rsidRDefault="00000000" w:rsidRPr="00000000" w14:paraId="00000BF4">
      <w:pPr>
        <w:pageBreakBefore w:val="0"/>
        <w:numPr>
          <w:ilvl w:val="0"/>
          <w:numId w:val="4"/>
        </w:numPr>
        <w:ind w:left="720" w:hanging="360"/>
        <w:rPr>
          <w:u w:val="none"/>
        </w:rPr>
      </w:pPr>
      <w:r w:rsidDel="00000000" w:rsidR="00000000" w:rsidRPr="00000000">
        <w:rPr>
          <w:rtl w:val="0"/>
        </w:rPr>
        <w:t xml:space="preserve">Changes to jobs and rites to allow finer control over what's allowed in them and when they can be executed.</w:t>
      </w:r>
    </w:p>
    <w:p w:rsidR="00000000" w:rsidDel="00000000" w:rsidP="00000000" w:rsidRDefault="00000000" w:rsidRPr="00000000" w14:paraId="00000BF5">
      <w:pPr>
        <w:pageBreakBefore w:val="0"/>
        <w:numPr>
          <w:ilvl w:val="0"/>
          <w:numId w:val="4"/>
        </w:numPr>
        <w:ind w:left="720" w:hanging="360"/>
        <w:rPr>
          <w:u w:val="none"/>
        </w:rPr>
      </w:pPr>
      <w:r w:rsidDel="00000000" w:rsidR="00000000" w:rsidRPr="00000000">
        <w:rPr>
          <w:rtl w:val="0"/>
        </w:rPr>
        <w:t xml:space="preserve">New aspects that exist to describe cults and rites, overhauling the recruit/promote/exalt processes to allow for new, custom cults.</w:t>
      </w:r>
    </w:p>
    <w:p w:rsidR="00000000" w:rsidDel="00000000" w:rsidP="00000000" w:rsidRDefault="00000000" w:rsidRPr="00000000" w14:paraId="00000BF6">
      <w:pPr>
        <w:pageBreakBefore w:val="0"/>
        <w:numPr>
          <w:ilvl w:val="0"/>
          <w:numId w:val="4"/>
        </w:numPr>
        <w:ind w:left="720" w:hanging="360"/>
        <w:rPr>
          <w:u w:val="none"/>
        </w:rPr>
      </w:pPr>
      <w:r w:rsidDel="00000000" w:rsidR="00000000" w:rsidRPr="00000000">
        <w:rPr>
          <w:rtl w:val="0"/>
        </w:rPr>
        <w:t xml:space="preserve">A new developer-only Verb and recipe (</w:t>
      </w:r>
      <w:r w:rsidDel="00000000" w:rsidR="00000000" w:rsidRPr="00000000">
        <w:rPr>
          <w:u w:val="single"/>
          <w:rtl w:val="0"/>
        </w:rPr>
        <w:t xml:space="preserve">modded_xtrigger</w:t>
      </w:r>
      <w:r w:rsidDel="00000000" w:rsidR="00000000" w:rsidRPr="00000000">
        <w:rPr>
          <w:rtl w:val="0"/>
        </w:rPr>
        <w:t xml:space="preserve">) that can be used to easily test XTriggers and inductions.</w:t>
      </w:r>
    </w:p>
    <w:p w:rsidR="00000000" w:rsidDel="00000000" w:rsidP="00000000" w:rsidRDefault="00000000" w:rsidRPr="00000000" w14:paraId="00000BF7">
      <w:pPr>
        <w:pageBreakBefore w:val="0"/>
        <w:ind w:left="0" w:firstLine="0"/>
        <w:rPr/>
      </w:pPr>
      <w:r w:rsidDel="00000000" w:rsidR="00000000" w:rsidRPr="00000000">
        <w:rPr>
          <w:rtl w:val="0"/>
        </w:rPr>
      </w:r>
    </w:p>
    <w:p w:rsidR="00000000" w:rsidDel="00000000" w:rsidP="00000000" w:rsidRDefault="00000000" w:rsidRPr="00000000" w14:paraId="00000BF8">
      <w:pPr>
        <w:pageBreakBefore w:val="0"/>
        <w:ind w:left="0" w:firstLine="720"/>
        <w:rPr/>
      </w:pPr>
      <w:r w:rsidDel="00000000" w:rsidR="00000000" w:rsidRPr="00000000">
        <w:rPr>
          <w:rtl w:val="0"/>
        </w:rPr>
        <w:t xml:space="preserve">Information that follows is written to describe AchInt 2.5.0. Information here is likely to remain true, but may be made incomplete by future updates.</w:t>
      </w:r>
    </w:p>
    <w:p w:rsidR="00000000" w:rsidDel="00000000" w:rsidP="00000000" w:rsidRDefault="00000000" w:rsidRPr="00000000" w14:paraId="00000BF9">
      <w:pPr>
        <w:pStyle w:val="Heading3"/>
        <w:pageBreakBefore w:val="0"/>
        <w:rPr/>
      </w:pPr>
      <w:bookmarkStart w:colFirst="0" w:colLast="0" w:name="_yjqgbkd7s9sr" w:id="339"/>
      <w:bookmarkEnd w:id="339"/>
      <w:r w:rsidDel="00000000" w:rsidR="00000000" w:rsidRPr="00000000">
        <w:rPr>
          <w:rtl w:val="0"/>
        </w:rPr>
        <w:t xml:space="preserve">Verbs</w:t>
      </w:r>
    </w:p>
    <w:p w:rsidR="00000000" w:rsidDel="00000000" w:rsidP="00000000" w:rsidRDefault="00000000" w:rsidRPr="00000000" w14:paraId="00000BFA">
      <w:pPr>
        <w:pageBreakBefore w:val="0"/>
        <w:ind w:left="0" w:firstLine="0"/>
        <w:rPr/>
      </w:pPr>
      <w:r w:rsidDel="00000000" w:rsidR="00000000" w:rsidRPr="00000000">
        <w:rPr>
          <w:rtl w:val="0"/>
        </w:rPr>
        <w:tab/>
        <w:t xml:space="preserve">To allow an element to be placed in the main slot of a Verb, give it the aspect “</w:t>
      </w:r>
      <w:r w:rsidDel="00000000" w:rsidR="00000000" w:rsidRPr="00000000">
        <w:rPr>
          <w:u w:val="single"/>
          <w:rtl w:val="0"/>
        </w:rPr>
        <w:t xml:space="preserve">modded_(Verb name)_allowed</w:t>
      </w:r>
      <w:r w:rsidDel="00000000" w:rsidR="00000000" w:rsidRPr="00000000">
        <w:rPr>
          <w:rtl w:val="0"/>
        </w:rPr>
        <w:t xml:space="preserve">”, replacing (Verb name) with the name of the Verb. (In Exile, the name of the Verb is the name in the code, not the name in-game: </w:t>
      </w:r>
      <w:r w:rsidDel="00000000" w:rsidR="00000000" w:rsidRPr="00000000">
        <w:rPr>
          <w:u w:val="single"/>
          <w:rtl w:val="0"/>
        </w:rPr>
        <w:t xml:space="preserve">relinquish</w:t>
      </w:r>
      <w:r w:rsidDel="00000000" w:rsidR="00000000" w:rsidRPr="00000000">
        <w:rPr>
          <w:rtl w:val="0"/>
        </w:rPr>
        <w:t xml:space="preserve">, </w:t>
      </w:r>
      <w:r w:rsidDel="00000000" w:rsidR="00000000" w:rsidRPr="00000000">
        <w:rPr>
          <w:u w:val="single"/>
          <w:rtl w:val="0"/>
        </w:rPr>
        <w:t xml:space="preserve">scout</w:t>
      </w:r>
      <w:r w:rsidDel="00000000" w:rsidR="00000000" w:rsidRPr="00000000">
        <w:rPr>
          <w:rtl w:val="0"/>
        </w:rPr>
        <w:t xml:space="preserve">, </w:t>
      </w:r>
      <w:r w:rsidDel="00000000" w:rsidR="00000000" w:rsidRPr="00000000">
        <w:rPr>
          <w:u w:val="single"/>
          <w:rtl w:val="0"/>
        </w:rPr>
        <w:t xml:space="preserve">send</w:t>
      </w:r>
      <w:r w:rsidDel="00000000" w:rsidR="00000000" w:rsidRPr="00000000">
        <w:rPr>
          <w:rtl w:val="0"/>
        </w:rPr>
        <w:t xml:space="preserve">, </w:t>
      </w:r>
      <w:r w:rsidDel="00000000" w:rsidR="00000000" w:rsidRPr="00000000">
        <w:rPr>
          <w:u w:val="single"/>
          <w:rtl w:val="0"/>
        </w:rPr>
        <w:t xml:space="preserve">travel</w:t>
      </w:r>
      <w:r w:rsidDel="00000000" w:rsidR="00000000" w:rsidRPr="00000000">
        <w:rPr>
          <w:rtl w:val="0"/>
        </w:rPr>
        <w:t xml:space="preserve">, and </w:t>
      </w:r>
      <w:r w:rsidDel="00000000" w:rsidR="00000000" w:rsidRPr="00000000">
        <w:rPr>
          <w:u w:val="single"/>
          <w:rtl w:val="0"/>
        </w:rPr>
        <w:t xml:space="preserve">use</w:t>
      </w:r>
      <w:r w:rsidDel="00000000" w:rsidR="00000000" w:rsidRPr="00000000">
        <w:rPr>
          <w:rtl w:val="0"/>
        </w:rPr>
        <w:t xml:space="preserve">.)</w:t>
      </w:r>
    </w:p>
    <w:p w:rsidR="00000000" w:rsidDel="00000000" w:rsidP="00000000" w:rsidRDefault="00000000" w:rsidRPr="00000000" w14:paraId="00000BFB">
      <w:pPr>
        <w:pageBreakBefore w:val="0"/>
        <w:ind w:left="0" w:firstLine="720"/>
        <w:rPr/>
      </w:pPr>
      <w:r w:rsidDel="00000000" w:rsidR="00000000" w:rsidRPr="00000000">
        <w:rPr>
          <w:rtl w:val="0"/>
        </w:rPr>
        <w:t xml:space="preserve">To prevent an element from being placed in the main slot of a Verb, give it the aspect “</w:t>
      </w:r>
      <w:r w:rsidDel="00000000" w:rsidR="00000000" w:rsidRPr="00000000">
        <w:rPr>
          <w:u w:val="single"/>
          <w:rtl w:val="0"/>
        </w:rPr>
        <w:t xml:space="preserve">modded_(Verb name)_forbidden</w:t>
      </w:r>
      <w:r w:rsidDel="00000000" w:rsidR="00000000" w:rsidRPr="00000000">
        <w:rPr>
          <w:rtl w:val="0"/>
        </w:rPr>
        <w:t xml:space="preserve">”. (Be aware that giving the same card both the forbidden and allowed aspects of a Verb will cause the card to be forbidden.)</w:t>
      </w:r>
    </w:p>
    <w:p w:rsidR="00000000" w:rsidDel="00000000" w:rsidP="00000000" w:rsidRDefault="00000000" w:rsidRPr="00000000" w14:paraId="00000BFC">
      <w:pPr>
        <w:pageBreakBefore w:val="0"/>
        <w:ind w:left="0" w:firstLine="720"/>
        <w:rPr/>
      </w:pPr>
      <w:r w:rsidDel="00000000" w:rsidR="00000000" w:rsidRPr="00000000">
        <w:rPr>
          <w:rtl w:val="0"/>
        </w:rPr>
        <w:t xml:space="preserve">It is recommended that any mods adding their own Verbs go ahead and add aspects that match this pattern for their own Verbs, and configure those Verbs to allow/reject cards with those aspects accordingly.</w:t>
      </w:r>
    </w:p>
    <w:p w:rsidR="00000000" w:rsidDel="00000000" w:rsidP="00000000" w:rsidRDefault="00000000" w:rsidRPr="00000000" w14:paraId="00000BFD">
      <w:pPr>
        <w:pStyle w:val="Heading3"/>
        <w:pageBreakBefore w:val="0"/>
        <w:rPr/>
      </w:pPr>
      <w:bookmarkStart w:colFirst="0" w:colLast="0" w:name="_lc5xmmub4svt" w:id="340"/>
      <w:bookmarkEnd w:id="340"/>
      <w:r w:rsidDel="00000000" w:rsidR="00000000" w:rsidRPr="00000000">
        <w:rPr>
          <w:rtl w:val="0"/>
        </w:rPr>
        <w:t xml:space="preserve">Rites and Rituals</w:t>
      </w:r>
    </w:p>
    <w:p w:rsidR="00000000" w:rsidDel="00000000" w:rsidP="00000000" w:rsidRDefault="00000000" w:rsidRPr="00000000" w14:paraId="00000BFE">
      <w:pPr>
        <w:pageBreakBefore w:val="0"/>
        <w:rPr/>
      </w:pPr>
      <w:r w:rsidDel="00000000" w:rsidR="00000000" w:rsidRPr="00000000">
        <w:rPr>
          <w:rtl w:val="0"/>
        </w:rPr>
        <w:t xml:space="preserve">New aspects that describe rites:</w:t>
      </w:r>
    </w:p>
    <w:p w:rsidR="00000000" w:rsidDel="00000000" w:rsidP="00000000" w:rsidRDefault="00000000" w:rsidRPr="00000000" w14:paraId="00000BFF">
      <w:pPr>
        <w:pageBreakBefore w:val="0"/>
        <w:numPr>
          <w:ilvl w:val="0"/>
          <w:numId w:val="26"/>
        </w:numPr>
        <w:ind w:left="720" w:hanging="360"/>
        <w:rPr>
          <w:u w:val="none"/>
        </w:rPr>
      </w:pPr>
      <w:r w:rsidDel="00000000" w:rsidR="00000000" w:rsidRPr="00000000">
        <w:rPr>
          <w:u w:val="single"/>
          <w:rtl w:val="0"/>
        </w:rPr>
        <w:t xml:space="preserve">modded_rite_accepts_promise</w:t>
      </w:r>
      <w:r w:rsidDel="00000000" w:rsidR="00000000" w:rsidRPr="00000000">
        <w:rPr>
          <w:rtl w:val="0"/>
        </w:rPr>
        <w:t xml:space="preserve">: This is a rite that will accept a </w:t>
      </w:r>
      <w:r w:rsidDel="00000000" w:rsidR="00000000" w:rsidRPr="00000000">
        <w:rPr>
          <w:u w:val="single"/>
          <w:rtl w:val="0"/>
        </w:rPr>
        <w:t xml:space="preserve">promise</w:t>
      </w:r>
      <w:r w:rsidDel="00000000" w:rsidR="00000000" w:rsidRPr="00000000">
        <w:rPr>
          <w:rtl w:val="0"/>
        </w:rPr>
        <w:t xml:space="preserve"> card instead of a </w:t>
      </w:r>
      <w:r w:rsidDel="00000000" w:rsidR="00000000" w:rsidRPr="00000000">
        <w:rPr>
          <w:u w:val="single"/>
          <w:rtl w:val="0"/>
        </w:rPr>
        <w:t xml:space="preserve">desire</w:t>
      </w:r>
      <w:r w:rsidDel="00000000" w:rsidR="00000000" w:rsidRPr="00000000">
        <w:rPr>
          <w:rtl w:val="0"/>
        </w:rPr>
        <w:t xml:space="preserve"> card. In AchInt, this aspect is only given to the Rite Intercalate. If you create a new rite that accepts a </w:t>
      </w:r>
      <w:r w:rsidDel="00000000" w:rsidR="00000000" w:rsidRPr="00000000">
        <w:rPr>
          <w:u w:val="single"/>
          <w:rtl w:val="0"/>
        </w:rPr>
        <w:t xml:space="preserve">promise</w:t>
      </w:r>
      <w:r w:rsidDel="00000000" w:rsidR="00000000" w:rsidRPr="00000000">
        <w:rPr>
          <w:rtl w:val="0"/>
        </w:rPr>
        <w:t xml:space="preserve">, you are encouraged to give it this aspect.</w:t>
      </w:r>
    </w:p>
    <w:p w:rsidR="00000000" w:rsidDel="00000000" w:rsidP="00000000" w:rsidRDefault="00000000" w:rsidRPr="00000000" w14:paraId="00000C00">
      <w:pPr>
        <w:pageBreakBefore w:val="0"/>
        <w:numPr>
          <w:ilvl w:val="0"/>
          <w:numId w:val="26"/>
        </w:numPr>
        <w:ind w:left="720" w:hanging="360"/>
        <w:rPr>
          <w:u w:val="none"/>
        </w:rPr>
      </w:pPr>
      <w:r w:rsidDel="00000000" w:rsidR="00000000" w:rsidRPr="00000000">
        <w:rPr>
          <w:u w:val="single"/>
          <w:rtl w:val="0"/>
        </w:rPr>
        <w:t xml:space="preserve">modded_rite_consumes_(resource)</w:t>
      </w:r>
      <w:r w:rsidDel="00000000" w:rsidR="00000000" w:rsidRPr="00000000">
        <w:rPr>
          <w:rtl w:val="0"/>
        </w:rPr>
        <w:t xml:space="preserve">: This is a rite that has a </w:t>
      </w:r>
      <w:r w:rsidDel="00000000" w:rsidR="00000000" w:rsidRPr="00000000">
        <w:rPr>
          <w:i w:val="1"/>
          <w:rtl w:val="0"/>
        </w:rPr>
        <w:t xml:space="preserve">consuming</w:t>
      </w:r>
      <w:r w:rsidDel="00000000" w:rsidR="00000000" w:rsidRPr="00000000">
        <w:rPr>
          <w:rtl w:val="0"/>
        </w:rPr>
        <w:t xml:space="preserve"> slot for a given resource. Resources include follower, influence, ingredient, lore, and tool. For example, Rite of Rebel Striving (</w:t>
      </w:r>
      <w:r w:rsidDel="00000000" w:rsidR="00000000" w:rsidRPr="00000000">
        <w:rPr>
          <w:u w:val="single"/>
          <w:rtl w:val="0"/>
        </w:rPr>
        <w:t xml:space="preserve">ritefollowerconsumetool</w:t>
      </w:r>
      <w:r w:rsidDel="00000000" w:rsidR="00000000" w:rsidRPr="00000000">
        <w:rPr>
          <w:rtl w:val="0"/>
        </w:rPr>
        <w:t xml:space="preserve">) is given the </w:t>
      </w:r>
      <w:r w:rsidDel="00000000" w:rsidR="00000000" w:rsidRPr="00000000">
        <w:rPr>
          <w:u w:val="single"/>
          <w:rtl w:val="0"/>
        </w:rPr>
        <w:t xml:space="preserve">modded_rite_consumes_tool</w:t>
      </w:r>
      <w:r w:rsidDel="00000000" w:rsidR="00000000" w:rsidRPr="00000000">
        <w:rPr>
          <w:rtl w:val="0"/>
        </w:rPr>
        <w:t xml:space="preserve"> aspect. When you create a rite with a consuming slot, or give a new consuming slot to a rite, you are encouraged to give the appropriate rite_consumes aspect to that rite.</w:t>
      </w:r>
    </w:p>
    <w:p w:rsidR="00000000" w:rsidDel="00000000" w:rsidP="00000000" w:rsidRDefault="00000000" w:rsidRPr="00000000" w14:paraId="00000C01">
      <w:pPr>
        <w:pageBreakBefore w:val="0"/>
        <w:ind w:left="0" w:firstLine="0"/>
        <w:rPr/>
      </w:pPr>
      <w:r w:rsidDel="00000000" w:rsidR="00000000" w:rsidRPr="00000000">
        <w:rPr>
          <w:rtl w:val="0"/>
        </w:rPr>
      </w:r>
    </w:p>
    <w:p w:rsidR="00000000" w:rsidDel="00000000" w:rsidP="00000000" w:rsidRDefault="00000000" w:rsidRPr="00000000" w14:paraId="00000C02">
      <w:pPr>
        <w:pageBreakBefore w:val="0"/>
        <w:ind w:left="0" w:firstLine="0"/>
        <w:rPr/>
      </w:pPr>
      <w:r w:rsidDel="00000000" w:rsidR="00000000" w:rsidRPr="00000000">
        <w:rPr>
          <w:rtl w:val="0"/>
        </w:rPr>
        <w:t xml:space="preserve">New aspects that regulate rites:</w:t>
      </w:r>
    </w:p>
    <w:p w:rsidR="00000000" w:rsidDel="00000000" w:rsidP="00000000" w:rsidRDefault="00000000" w:rsidRPr="00000000" w14:paraId="00000C03">
      <w:pPr>
        <w:pageBreakBefore w:val="0"/>
        <w:numPr>
          <w:ilvl w:val="0"/>
          <w:numId w:val="21"/>
        </w:numPr>
        <w:ind w:left="720" w:hanging="360"/>
        <w:rPr>
          <w:u w:val="none"/>
        </w:rPr>
      </w:pPr>
      <w:r w:rsidDel="00000000" w:rsidR="00000000" w:rsidRPr="00000000">
        <w:rPr>
          <w:u w:val="single"/>
          <w:rtl w:val="0"/>
        </w:rPr>
        <w:t xml:space="preserve">modded_rite_consumes_forbidden</w:t>
      </w:r>
      <w:r w:rsidDel="00000000" w:rsidR="00000000" w:rsidRPr="00000000">
        <w:rPr>
          <w:rtl w:val="0"/>
        </w:rPr>
        <w:t xml:space="preserve">: An element with this aspect cannot be put into a </w:t>
      </w:r>
      <w:r w:rsidDel="00000000" w:rsidR="00000000" w:rsidRPr="00000000">
        <w:rPr>
          <w:i w:val="1"/>
          <w:rtl w:val="0"/>
        </w:rPr>
        <w:t xml:space="preserve">consuming</w:t>
      </w:r>
      <w:r w:rsidDel="00000000" w:rsidR="00000000" w:rsidRPr="00000000">
        <w:rPr>
          <w:rtl w:val="0"/>
        </w:rPr>
        <w:t xml:space="preserve"> slot in a rite. For example, giving it to a Lore card will prevent that card from being used in Rite of the Watchman’s Sorrow, or Rite Intercalate.</w:t>
      </w:r>
    </w:p>
    <w:p w:rsidR="00000000" w:rsidDel="00000000" w:rsidP="00000000" w:rsidRDefault="00000000" w:rsidRPr="00000000" w14:paraId="00000C04">
      <w:pPr>
        <w:pageBreakBefore w:val="0"/>
        <w:numPr>
          <w:ilvl w:val="0"/>
          <w:numId w:val="21"/>
        </w:numPr>
        <w:ind w:left="720" w:hanging="360"/>
        <w:rPr>
          <w:u w:val="none"/>
        </w:rPr>
      </w:pPr>
      <w:r w:rsidDel="00000000" w:rsidR="00000000" w:rsidRPr="00000000">
        <w:rPr>
          <w:u w:val="single"/>
          <w:rtl w:val="0"/>
        </w:rPr>
        <w:t xml:space="preserve">modded_rite_consumes_required</w:t>
      </w:r>
      <w:r w:rsidDel="00000000" w:rsidR="00000000" w:rsidRPr="00000000">
        <w:rPr>
          <w:rtl w:val="0"/>
        </w:rPr>
        <w:t xml:space="preserve">: An element with this aspect cannot be put into a </w:t>
      </w:r>
      <w:r w:rsidDel="00000000" w:rsidR="00000000" w:rsidRPr="00000000">
        <w:rPr>
          <w:i w:val="1"/>
          <w:rtl w:val="0"/>
        </w:rPr>
        <w:t xml:space="preserve">non-</w:t>
      </w:r>
      <w:r w:rsidDel="00000000" w:rsidR="00000000" w:rsidRPr="00000000">
        <w:rPr>
          <w:rtl w:val="0"/>
        </w:rPr>
        <w:t xml:space="preserve">consuming slot in a rite. For example, giving it to a Lore card will prevent that card from being used in any rite </w:t>
      </w:r>
      <w:r w:rsidDel="00000000" w:rsidR="00000000" w:rsidRPr="00000000">
        <w:rPr>
          <w:i w:val="1"/>
          <w:rtl w:val="0"/>
        </w:rPr>
        <w:t xml:space="preserve">other than</w:t>
      </w:r>
      <w:r w:rsidDel="00000000" w:rsidR="00000000" w:rsidRPr="00000000">
        <w:rPr>
          <w:rtl w:val="0"/>
        </w:rPr>
        <w:t xml:space="preserve"> Rite of the Watchman’s Sorrow or Rite Intercalate.</w:t>
      </w:r>
    </w:p>
    <w:p w:rsidR="00000000" w:rsidDel="00000000" w:rsidP="00000000" w:rsidRDefault="00000000" w:rsidRPr="00000000" w14:paraId="00000C05">
      <w:pPr>
        <w:pageBreakBefore w:val="0"/>
        <w:numPr>
          <w:ilvl w:val="0"/>
          <w:numId w:val="21"/>
        </w:numPr>
        <w:ind w:left="720" w:hanging="360"/>
        <w:rPr>
          <w:u w:val="none"/>
        </w:rPr>
      </w:pPr>
      <w:r w:rsidDel="00000000" w:rsidR="00000000" w:rsidRPr="00000000">
        <w:rPr>
          <w:u w:val="single"/>
          <w:rtl w:val="0"/>
        </w:rPr>
        <w:t xml:space="preserve">modded_rite_desire_(allowed/forbidden)</w:t>
      </w:r>
      <w:r w:rsidDel="00000000" w:rsidR="00000000" w:rsidRPr="00000000">
        <w:rPr>
          <w:rtl w:val="0"/>
        </w:rPr>
        <w:t xml:space="preserve">: An element with this aspect (can/can’t) be placed in the </w:t>
      </w:r>
      <w:r w:rsidDel="00000000" w:rsidR="00000000" w:rsidRPr="00000000">
        <w:rPr>
          <w:i w:val="1"/>
          <w:rtl w:val="0"/>
        </w:rPr>
        <w:t xml:space="preserve">desire</w:t>
      </w:r>
      <w:r w:rsidDel="00000000" w:rsidR="00000000" w:rsidRPr="00000000">
        <w:rPr>
          <w:rtl w:val="0"/>
        </w:rPr>
        <w:t xml:space="preserve"> slot of any rite.</w:t>
      </w:r>
    </w:p>
    <w:p w:rsidR="00000000" w:rsidDel="00000000" w:rsidP="00000000" w:rsidRDefault="00000000" w:rsidRPr="00000000" w14:paraId="00000C06">
      <w:pPr>
        <w:pageBreakBefore w:val="0"/>
        <w:numPr>
          <w:ilvl w:val="0"/>
          <w:numId w:val="21"/>
        </w:numPr>
        <w:ind w:left="720" w:hanging="360"/>
        <w:rPr>
          <w:u w:val="none"/>
        </w:rPr>
      </w:pPr>
      <w:r w:rsidDel="00000000" w:rsidR="00000000" w:rsidRPr="00000000">
        <w:rPr>
          <w:u w:val="single"/>
          <w:rtl w:val="0"/>
        </w:rPr>
        <w:t xml:space="preserve">modded_rite_(resource)_(allowed/forbidden)</w:t>
      </w:r>
      <w:r w:rsidDel="00000000" w:rsidR="00000000" w:rsidRPr="00000000">
        <w:rPr>
          <w:rtl w:val="0"/>
        </w:rPr>
        <w:t xml:space="preserve">: Elements with the appropriate aspect for a given resource type (</w:t>
      </w:r>
      <w:r w:rsidDel="00000000" w:rsidR="00000000" w:rsidRPr="00000000">
        <w:rPr>
          <w:u w:val="single"/>
          <w:rtl w:val="0"/>
        </w:rPr>
        <w:t xml:space="preserve">follower</w:t>
      </w:r>
      <w:r w:rsidDel="00000000" w:rsidR="00000000" w:rsidRPr="00000000">
        <w:rPr>
          <w:rtl w:val="0"/>
        </w:rPr>
        <w:t xml:space="preserve">, </w:t>
      </w:r>
      <w:r w:rsidDel="00000000" w:rsidR="00000000" w:rsidRPr="00000000">
        <w:rPr>
          <w:u w:val="single"/>
          <w:rtl w:val="0"/>
        </w:rPr>
        <w:t xml:space="preserve">influence</w:t>
      </w:r>
      <w:r w:rsidDel="00000000" w:rsidR="00000000" w:rsidRPr="00000000">
        <w:rPr>
          <w:rtl w:val="0"/>
        </w:rPr>
        <w:t xml:space="preserve">, </w:t>
      </w:r>
      <w:r w:rsidDel="00000000" w:rsidR="00000000" w:rsidRPr="00000000">
        <w:rPr>
          <w:u w:val="single"/>
          <w:rtl w:val="0"/>
        </w:rPr>
        <w:t xml:space="preserve">ingredient</w:t>
      </w:r>
      <w:r w:rsidDel="00000000" w:rsidR="00000000" w:rsidRPr="00000000">
        <w:rPr>
          <w:rtl w:val="0"/>
        </w:rPr>
        <w:t xml:space="preserve">, </w:t>
      </w:r>
      <w:r w:rsidDel="00000000" w:rsidR="00000000" w:rsidRPr="00000000">
        <w:rPr>
          <w:u w:val="single"/>
          <w:rtl w:val="0"/>
        </w:rPr>
        <w:t xml:space="preserve">lore</w:t>
      </w:r>
      <w:r w:rsidDel="00000000" w:rsidR="00000000" w:rsidRPr="00000000">
        <w:rPr>
          <w:rtl w:val="0"/>
        </w:rPr>
        <w:t xml:space="preserve">, </w:t>
      </w:r>
      <w:r w:rsidDel="00000000" w:rsidR="00000000" w:rsidRPr="00000000">
        <w:rPr>
          <w:u w:val="single"/>
          <w:rtl w:val="0"/>
        </w:rPr>
        <w:t xml:space="preserve">tool</w:t>
      </w:r>
      <w:r w:rsidDel="00000000" w:rsidR="00000000" w:rsidRPr="00000000">
        <w:rPr>
          <w:rtl w:val="0"/>
        </w:rPr>
        <w:t xml:space="preserve">) can/can’t be placed into a rite slot that accepts that resource type. For example, a </w:t>
      </w:r>
      <w:r w:rsidDel="00000000" w:rsidR="00000000" w:rsidRPr="00000000">
        <w:rPr>
          <w:u w:val="single"/>
          <w:rtl w:val="0"/>
        </w:rPr>
        <w:t xml:space="preserve">tool</w:t>
      </w:r>
      <w:r w:rsidDel="00000000" w:rsidR="00000000" w:rsidRPr="00000000">
        <w:rPr>
          <w:rtl w:val="0"/>
        </w:rPr>
        <w:t xml:space="preserve"> with </w:t>
      </w:r>
      <w:r w:rsidDel="00000000" w:rsidR="00000000" w:rsidRPr="00000000">
        <w:rPr>
          <w:u w:val="single"/>
          <w:rtl w:val="0"/>
        </w:rPr>
        <w:t xml:space="preserve">modded_rite_tool_forbidden</w:t>
      </w:r>
      <w:r w:rsidDel="00000000" w:rsidR="00000000" w:rsidRPr="00000000">
        <w:rPr>
          <w:rtl w:val="0"/>
        </w:rPr>
        <w:t xml:space="preserve"> cannot be placed in the Tool slot of Rite Intercalate, Rite of the Watchman’s Sorrow, Rite of Rebel Striving, etc. Meanwhile, a Tool with </w:t>
      </w:r>
      <w:r w:rsidDel="00000000" w:rsidR="00000000" w:rsidRPr="00000000">
        <w:rPr>
          <w:u w:val="single"/>
          <w:rtl w:val="0"/>
        </w:rPr>
        <w:t xml:space="preserve">modded_rite_influence_allowed</w:t>
      </w:r>
      <w:r w:rsidDel="00000000" w:rsidR="00000000" w:rsidRPr="00000000">
        <w:rPr>
          <w:rtl w:val="0"/>
        </w:rPr>
        <w:t xml:space="preserve"> can be placed into the Influence slot of any rite that accepts an </w:t>
      </w:r>
      <w:r w:rsidDel="00000000" w:rsidR="00000000" w:rsidRPr="00000000">
        <w:rPr>
          <w:u w:val="single"/>
          <w:rtl w:val="0"/>
        </w:rPr>
        <w:t xml:space="preserve">influence</w:t>
      </w:r>
      <w:r w:rsidDel="00000000" w:rsidR="00000000" w:rsidRPr="00000000">
        <w:rPr>
          <w:rtl w:val="0"/>
        </w:rPr>
        <w:t xml:space="preserve">.</w:t>
      </w:r>
    </w:p>
    <w:p w:rsidR="00000000" w:rsidDel="00000000" w:rsidP="00000000" w:rsidRDefault="00000000" w:rsidRPr="00000000" w14:paraId="00000C07">
      <w:pPr>
        <w:pageBreakBefore w:val="0"/>
        <w:numPr>
          <w:ilvl w:val="0"/>
          <w:numId w:val="21"/>
        </w:numPr>
        <w:ind w:left="720" w:hanging="360"/>
        <w:rPr>
          <w:u w:val="none"/>
        </w:rPr>
      </w:pPr>
      <w:r w:rsidDel="00000000" w:rsidR="00000000" w:rsidRPr="00000000">
        <w:rPr>
          <w:u w:val="single"/>
          <w:rtl w:val="0"/>
        </w:rPr>
        <w:t xml:space="preserve">modded_rite_intercalate_forbidden</w:t>
      </w:r>
      <w:r w:rsidDel="00000000" w:rsidR="00000000" w:rsidRPr="00000000">
        <w:rPr>
          <w:rtl w:val="0"/>
        </w:rPr>
        <w:t xml:space="preserve">: Elements with this aspect cannot be used in any slot of Rite Intercalate.</w:t>
      </w:r>
    </w:p>
    <w:p w:rsidR="00000000" w:rsidDel="00000000" w:rsidP="00000000" w:rsidRDefault="00000000" w:rsidRPr="00000000" w14:paraId="00000C08">
      <w:pPr>
        <w:pageBreakBefore w:val="0"/>
        <w:numPr>
          <w:ilvl w:val="0"/>
          <w:numId w:val="21"/>
        </w:numPr>
        <w:ind w:left="720" w:hanging="360"/>
        <w:rPr>
          <w:u w:val="none"/>
        </w:rPr>
      </w:pPr>
      <w:r w:rsidDel="00000000" w:rsidR="00000000" w:rsidRPr="00000000">
        <w:rPr>
          <w:u w:val="single"/>
          <w:rtl w:val="0"/>
        </w:rPr>
        <w:t xml:space="preserve">modded_rite_intercalate_required</w:t>
      </w:r>
      <w:r w:rsidDel="00000000" w:rsidR="00000000" w:rsidRPr="00000000">
        <w:rPr>
          <w:rtl w:val="0"/>
        </w:rPr>
        <w:t xml:space="preserve">: Elements with this aspect cannot be used in any rite </w:t>
      </w:r>
      <w:r w:rsidDel="00000000" w:rsidR="00000000" w:rsidRPr="00000000">
        <w:rPr>
          <w:i w:val="1"/>
          <w:rtl w:val="0"/>
        </w:rPr>
        <w:t xml:space="preserve">other than</w:t>
      </w:r>
      <w:r w:rsidDel="00000000" w:rsidR="00000000" w:rsidRPr="00000000">
        <w:rPr>
          <w:rtl w:val="0"/>
        </w:rPr>
        <w:t xml:space="preserve"> Rite Intercalate.</w:t>
      </w:r>
    </w:p>
    <w:p w:rsidR="00000000" w:rsidDel="00000000" w:rsidP="00000000" w:rsidRDefault="00000000" w:rsidRPr="00000000" w14:paraId="00000C09">
      <w:pPr>
        <w:pageBreakBefore w:val="0"/>
        <w:ind w:left="0" w:firstLine="0"/>
        <w:rPr/>
      </w:pPr>
      <w:r w:rsidDel="00000000" w:rsidR="00000000" w:rsidRPr="00000000">
        <w:rPr>
          <w:rtl w:val="0"/>
        </w:rPr>
      </w:r>
    </w:p>
    <w:p w:rsidR="00000000" w:rsidDel="00000000" w:rsidP="00000000" w:rsidRDefault="00000000" w:rsidRPr="00000000" w14:paraId="00000C0A">
      <w:pPr>
        <w:pageBreakBefore w:val="0"/>
        <w:ind w:left="0" w:firstLine="0"/>
        <w:rPr/>
      </w:pPr>
      <w:r w:rsidDel="00000000" w:rsidR="00000000" w:rsidRPr="00000000">
        <w:rPr>
          <w:rtl w:val="0"/>
        </w:rPr>
        <w:t xml:space="preserve">New aspects that regulate rituals:</w:t>
      </w:r>
    </w:p>
    <w:p w:rsidR="00000000" w:rsidDel="00000000" w:rsidP="00000000" w:rsidRDefault="00000000" w:rsidRPr="00000000" w14:paraId="00000C0B">
      <w:pPr>
        <w:pageBreakBefore w:val="0"/>
        <w:numPr>
          <w:ilvl w:val="0"/>
          <w:numId w:val="28"/>
        </w:numPr>
        <w:ind w:left="720" w:hanging="360"/>
        <w:rPr>
          <w:u w:val="none"/>
        </w:rPr>
      </w:pPr>
      <w:r w:rsidDel="00000000" w:rsidR="00000000" w:rsidRPr="00000000">
        <w:rPr>
          <w:u w:val="single"/>
          <w:rtl w:val="0"/>
        </w:rPr>
        <w:t xml:space="preserve">modded_normal_rituals_forbidden</w:t>
      </w:r>
      <w:r w:rsidDel="00000000" w:rsidR="00000000" w:rsidRPr="00000000">
        <w:rPr>
          <w:rtl w:val="0"/>
        </w:rPr>
        <w:t xml:space="preserve">: An element with this aspect cannot be used in </w:t>
      </w:r>
      <w:r w:rsidDel="00000000" w:rsidR="00000000" w:rsidRPr="00000000">
        <w:rPr>
          <w:i w:val="1"/>
          <w:rtl w:val="0"/>
        </w:rPr>
        <w:t xml:space="preserve">any</w:t>
      </w:r>
      <w:r w:rsidDel="00000000" w:rsidR="00000000" w:rsidRPr="00000000">
        <w:rPr>
          <w:rtl w:val="0"/>
        </w:rPr>
        <w:t xml:space="preserve"> vanilla ritual that doesn’t involve a </w:t>
      </w:r>
      <w:r w:rsidDel="00000000" w:rsidR="00000000" w:rsidRPr="00000000">
        <w:rPr>
          <w:u w:val="single"/>
          <w:rtl w:val="0"/>
        </w:rPr>
        <w:t xml:space="preserve">desire</w:t>
      </w:r>
      <w:r w:rsidDel="00000000" w:rsidR="00000000" w:rsidRPr="00000000">
        <w:rPr>
          <w:rtl w:val="0"/>
        </w:rPr>
        <w:t xml:space="preserve"> or </w:t>
      </w:r>
      <w:r w:rsidDel="00000000" w:rsidR="00000000" w:rsidRPr="00000000">
        <w:rPr>
          <w:u w:val="single"/>
          <w:rtl w:val="0"/>
        </w:rPr>
        <w:t xml:space="preserve">promise</w:t>
      </w:r>
      <w:r w:rsidDel="00000000" w:rsidR="00000000" w:rsidRPr="00000000">
        <w:rPr>
          <w:rtl w:val="0"/>
        </w:rPr>
        <w:t xml:space="preserve">. In other words, this aspect prevents summoning any vanilla spirit, creating a Risen, and enacting Forge’s Redemption, The End is Beautiful, Passion’s Gyre, and Reason’s Glory, as well as hints that relate to any of those.</w:t>
      </w:r>
    </w:p>
    <w:p w:rsidR="00000000" w:rsidDel="00000000" w:rsidP="00000000" w:rsidRDefault="00000000" w:rsidRPr="00000000" w14:paraId="00000C0C">
      <w:pPr>
        <w:pStyle w:val="Heading3"/>
        <w:pageBreakBefore w:val="0"/>
        <w:rPr/>
      </w:pPr>
      <w:bookmarkStart w:colFirst="0" w:colLast="0" w:name="_vfigpwceiril" w:id="341"/>
      <w:bookmarkEnd w:id="341"/>
      <w:r w:rsidDel="00000000" w:rsidR="00000000" w:rsidRPr="00000000">
        <w:rPr>
          <w:rtl w:val="0"/>
        </w:rPr>
        <w:t xml:space="preserve">Cults</w:t>
      </w:r>
    </w:p>
    <w:p w:rsidR="00000000" w:rsidDel="00000000" w:rsidP="00000000" w:rsidRDefault="00000000" w:rsidRPr="00000000" w14:paraId="00000C0D">
      <w:pPr>
        <w:pageBreakBefore w:val="0"/>
        <w:rPr/>
      </w:pPr>
      <w:r w:rsidDel="00000000" w:rsidR="00000000" w:rsidRPr="00000000">
        <w:rPr>
          <w:rtl w:val="0"/>
        </w:rPr>
        <w:tab/>
        <w:t xml:space="preserve">New aspects that describe cults (</w:t>
      </w:r>
      <w:r w:rsidDel="00000000" w:rsidR="00000000" w:rsidRPr="00000000">
        <w:rPr>
          <w:i w:val="1"/>
          <w:rtl w:val="0"/>
        </w:rPr>
        <w:t xml:space="preserve">and</w:t>
      </w:r>
      <w:r w:rsidDel="00000000" w:rsidR="00000000" w:rsidRPr="00000000">
        <w:rPr>
          <w:rtl w:val="0"/>
        </w:rPr>
        <w:t xml:space="preserve"> enforce those descriptions!):</w:t>
      </w:r>
    </w:p>
    <w:p w:rsidR="00000000" w:rsidDel="00000000" w:rsidP="00000000" w:rsidRDefault="00000000" w:rsidRPr="00000000" w14:paraId="00000C0E">
      <w:pPr>
        <w:pageBreakBefore w:val="0"/>
        <w:numPr>
          <w:ilvl w:val="0"/>
          <w:numId w:val="11"/>
        </w:numPr>
        <w:ind w:left="1440" w:hanging="360"/>
        <w:rPr>
          <w:u w:val="none"/>
        </w:rPr>
      </w:pPr>
      <w:r w:rsidDel="00000000" w:rsidR="00000000" w:rsidRPr="00000000">
        <w:rPr>
          <w:u w:val="single"/>
          <w:rtl w:val="0"/>
        </w:rPr>
        <w:t xml:space="preserve">cult_exalts_(principle)</w:t>
      </w:r>
      <w:r w:rsidDel="00000000" w:rsidR="00000000" w:rsidRPr="00000000">
        <w:rPr>
          <w:rtl w:val="0"/>
        </w:rPr>
        <w:t xml:space="preserve">: This aspect is given to cults capable of creating Exalts of the given Principle using the normal exaltation recipes. By giving a cult this aspect, you give it the ability to create Exalts of that type.</w:t>
      </w:r>
    </w:p>
    <w:p w:rsidR="00000000" w:rsidDel="00000000" w:rsidP="00000000" w:rsidRDefault="00000000" w:rsidRPr="00000000" w14:paraId="00000C0F">
      <w:pPr>
        <w:pageBreakBefore w:val="0"/>
        <w:numPr>
          <w:ilvl w:val="0"/>
          <w:numId w:val="11"/>
        </w:numPr>
        <w:ind w:left="1440" w:hanging="360"/>
        <w:rPr>
          <w:u w:val="none"/>
        </w:rPr>
      </w:pPr>
      <w:r w:rsidDel="00000000" w:rsidR="00000000" w:rsidRPr="00000000">
        <w:rPr>
          <w:u w:val="single"/>
          <w:rtl w:val="0"/>
        </w:rPr>
        <w:t xml:space="preserve">cult_exalts_none</w:t>
      </w:r>
      <w:r w:rsidDel="00000000" w:rsidR="00000000" w:rsidRPr="00000000">
        <w:rPr>
          <w:rtl w:val="0"/>
        </w:rPr>
        <w:t xml:space="preserve">: This aspect prevents cults from forming Exalts of any kind through the normal means. In addition, this aspect </w:t>
      </w:r>
      <w:r w:rsidDel="00000000" w:rsidR="00000000" w:rsidRPr="00000000">
        <w:rPr>
          <w:i w:val="1"/>
          <w:rtl w:val="0"/>
        </w:rPr>
        <w:t xml:space="preserve">implies</w:t>
      </w:r>
      <w:r w:rsidDel="00000000" w:rsidR="00000000" w:rsidRPr="00000000">
        <w:rPr>
          <w:rtl w:val="0"/>
        </w:rPr>
        <w:t xml:space="preserve"> that the cult is incapable of forming Exalts through </w:t>
      </w:r>
      <w:r w:rsidDel="00000000" w:rsidR="00000000" w:rsidRPr="00000000">
        <w:rPr>
          <w:i w:val="1"/>
          <w:rtl w:val="0"/>
        </w:rPr>
        <w:t xml:space="preserve">any</w:t>
      </w:r>
      <w:r w:rsidDel="00000000" w:rsidR="00000000" w:rsidRPr="00000000">
        <w:rPr>
          <w:rtl w:val="0"/>
        </w:rPr>
        <w:t xml:space="preserve"> means, though this trait is not enforced. If you want your cult to produce Exalts through other methods, it’s suggested that you give the cult the </w:t>
      </w:r>
      <w:r w:rsidDel="00000000" w:rsidR="00000000" w:rsidRPr="00000000">
        <w:rPr>
          <w:u w:val="single"/>
          <w:rtl w:val="0"/>
        </w:rPr>
        <w:t xml:space="preserve">modded_cult_exalt_disciple_forbidden </w:t>
      </w:r>
      <w:r w:rsidDel="00000000" w:rsidR="00000000" w:rsidRPr="00000000">
        <w:rPr>
          <w:rtl w:val="0"/>
        </w:rPr>
        <w:t xml:space="preserve">aspect instead (see next).</w:t>
      </w:r>
    </w:p>
    <w:p w:rsidR="00000000" w:rsidDel="00000000" w:rsidP="00000000" w:rsidRDefault="00000000" w:rsidRPr="00000000" w14:paraId="00000C10">
      <w:pPr>
        <w:pageBreakBefore w:val="0"/>
        <w:numPr>
          <w:ilvl w:val="0"/>
          <w:numId w:val="11"/>
        </w:numPr>
        <w:ind w:left="1440" w:hanging="360"/>
      </w:pPr>
      <w:r w:rsidDel="00000000" w:rsidR="00000000" w:rsidRPr="00000000">
        <w:rPr>
          <w:u w:val="single"/>
          <w:rtl w:val="0"/>
        </w:rPr>
        <w:t xml:space="preserve">modded_cult_exalt_disciple_forbidden</w:t>
      </w:r>
      <w:r w:rsidDel="00000000" w:rsidR="00000000" w:rsidRPr="00000000">
        <w:rPr>
          <w:rtl w:val="0"/>
        </w:rPr>
        <w:t xml:space="preserve">: Elements with this aspect cannot be used in the </w:t>
      </w:r>
      <w:r w:rsidDel="00000000" w:rsidR="00000000" w:rsidRPr="00000000">
        <w:rPr>
          <w:i w:val="1"/>
          <w:rtl w:val="0"/>
        </w:rPr>
        <w:t xml:space="preserve">normal</w:t>
      </w:r>
      <w:r w:rsidDel="00000000" w:rsidR="00000000" w:rsidRPr="00000000">
        <w:rPr>
          <w:rtl w:val="0"/>
        </w:rPr>
        <w:t xml:space="preserve"> process of promoting a </w:t>
      </w:r>
      <w:r w:rsidDel="00000000" w:rsidR="00000000" w:rsidRPr="00000000">
        <w:rPr>
          <w:u w:val="single"/>
          <w:rtl w:val="0"/>
        </w:rPr>
        <w:t xml:space="preserve">disciple</w:t>
      </w:r>
      <w:r w:rsidDel="00000000" w:rsidR="00000000" w:rsidRPr="00000000">
        <w:rPr>
          <w:rtl w:val="0"/>
        </w:rPr>
        <w:t xml:space="preserve"> to </w:t>
      </w:r>
      <w:r w:rsidDel="00000000" w:rsidR="00000000" w:rsidRPr="00000000">
        <w:rPr>
          <w:u w:val="single"/>
          <w:rtl w:val="0"/>
        </w:rPr>
        <w:t xml:space="preserve">exalt</w:t>
      </w:r>
      <w:r w:rsidDel="00000000" w:rsidR="00000000" w:rsidRPr="00000000">
        <w:rPr>
          <w:rtl w:val="0"/>
        </w:rPr>
        <w:t xml:space="preserve">. This aspect can be applied to the cult, the associate, the ceremony, </w:t>
      </w:r>
      <w:r w:rsidDel="00000000" w:rsidR="00000000" w:rsidRPr="00000000">
        <w:rPr>
          <w:i w:val="1"/>
          <w:rtl w:val="0"/>
        </w:rPr>
        <w:t xml:space="preserve">or</w:t>
      </w:r>
      <w:r w:rsidDel="00000000" w:rsidR="00000000" w:rsidRPr="00000000">
        <w:rPr>
          <w:rtl w:val="0"/>
        </w:rPr>
        <w:t xml:space="preserve"> the trappings, and the recipe will not engage.</w:t>
      </w:r>
    </w:p>
    <w:p w:rsidR="00000000" w:rsidDel="00000000" w:rsidP="00000000" w:rsidRDefault="00000000" w:rsidRPr="00000000" w14:paraId="00000C11">
      <w:pPr>
        <w:pageBreakBefore w:val="0"/>
        <w:numPr>
          <w:ilvl w:val="0"/>
          <w:numId w:val="11"/>
        </w:numPr>
        <w:ind w:left="1440" w:hanging="360"/>
        <w:rPr>
          <w:u w:val="none"/>
        </w:rPr>
      </w:pPr>
      <w:r w:rsidDel="00000000" w:rsidR="00000000" w:rsidRPr="00000000">
        <w:rPr>
          <w:u w:val="single"/>
          <w:rtl w:val="0"/>
        </w:rPr>
        <w:t xml:space="preserve">modded_cult_promote_believer_forbidden</w:t>
      </w:r>
      <w:r w:rsidDel="00000000" w:rsidR="00000000" w:rsidRPr="00000000">
        <w:rPr>
          <w:rtl w:val="0"/>
        </w:rPr>
        <w:t xml:space="preserve">: Elements with this aspect cannot be used in the process of promoting a Believer to Disciple, akin to the way that the above aspect works with exalting Disciples.</w:t>
      </w:r>
    </w:p>
    <w:p w:rsidR="00000000" w:rsidDel="00000000" w:rsidP="00000000" w:rsidRDefault="00000000" w:rsidRPr="00000000" w14:paraId="00000C12">
      <w:pPr>
        <w:pageBreakBefore w:val="0"/>
        <w:numPr>
          <w:ilvl w:val="0"/>
          <w:numId w:val="11"/>
        </w:numPr>
        <w:ind w:left="1440" w:hanging="360"/>
        <w:rPr>
          <w:u w:val="none"/>
        </w:rPr>
      </w:pPr>
      <w:r w:rsidDel="00000000" w:rsidR="00000000" w:rsidRPr="00000000">
        <w:rPr>
          <w:u w:val="single"/>
          <w:rtl w:val="0"/>
        </w:rPr>
        <w:t xml:space="preserve">modded_cult_recruit_acquaintance_forbidden</w:t>
      </w:r>
      <w:r w:rsidDel="00000000" w:rsidR="00000000" w:rsidRPr="00000000">
        <w:rPr>
          <w:rtl w:val="0"/>
        </w:rPr>
        <w:t xml:space="preserve">: Elements with this aspect cannot be used in the process of recruiting an </w:t>
      </w:r>
      <w:r w:rsidDel="00000000" w:rsidR="00000000" w:rsidRPr="00000000">
        <w:rPr>
          <w:u w:val="single"/>
          <w:rtl w:val="0"/>
        </w:rPr>
        <w:t xml:space="preserve">acquaintance</w:t>
      </w:r>
      <w:r w:rsidDel="00000000" w:rsidR="00000000" w:rsidRPr="00000000">
        <w:rPr>
          <w:rtl w:val="0"/>
        </w:rPr>
        <w:t xml:space="preserve"> into a cult through the normal means.</w:t>
      </w:r>
    </w:p>
    <w:p w:rsidR="00000000" w:rsidDel="00000000" w:rsidP="00000000" w:rsidRDefault="00000000" w:rsidRPr="00000000" w14:paraId="00000C13">
      <w:pPr>
        <w:pageBreakBefore w:val="0"/>
        <w:numPr>
          <w:ilvl w:val="0"/>
          <w:numId w:val="11"/>
        </w:numPr>
        <w:ind w:left="1440" w:hanging="360"/>
      </w:pPr>
      <w:r w:rsidDel="00000000" w:rsidR="00000000" w:rsidRPr="00000000">
        <w:rPr>
          <w:u w:val="single"/>
          <w:rtl w:val="0"/>
        </w:rPr>
        <w:t xml:space="preserve">modded_cult_recruit_independent_forbidden</w:t>
      </w:r>
      <w:r w:rsidDel="00000000" w:rsidR="00000000" w:rsidRPr="00000000">
        <w:rPr>
          <w:rtl w:val="0"/>
        </w:rPr>
        <w:t xml:space="preserve">: Elements with this aspect cannot be used in the process of recruiting an </w:t>
      </w:r>
      <w:r w:rsidDel="00000000" w:rsidR="00000000" w:rsidRPr="00000000">
        <w:rPr>
          <w:u w:val="single"/>
          <w:rtl w:val="0"/>
        </w:rPr>
        <w:t xml:space="preserve">independent</w:t>
      </w:r>
      <w:r w:rsidDel="00000000" w:rsidR="00000000" w:rsidRPr="00000000">
        <w:rPr>
          <w:rtl w:val="0"/>
        </w:rPr>
        <w:t xml:space="preserve"> (Maverick) into a cult through the normal means.</w:t>
      </w:r>
    </w:p>
    <w:p w:rsidR="00000000" w:rsidDel="00000000" w:rsidP="00000000" w:rsidRDefault="00000000" w:rsidRPr="00000000" w14:paraId="00000C14">
      <w:pPr>
        <w:pStyle w:val="Heading2"/>
        <w:pageBreakBefore w:val="0"/>
        <w:rPr/>
      </w:pPr>
      <w:bookmarkStart w:colFirst="0" w:colLast="0" w:name="_zh4unc94h122" w:id="342"/>
      <w:bookmarkEnd w:id="342"/>
      <w:r w:rsidDel="00000000" w:rsidR="00000000" w:rsidRPr="00000000">
        <w:rPr>
          <w:rtl w:val="0"/>
        </w:rPr>
        <w:t xml:space="preserve">Online Translation Tool</w:t>
      </w:r>
    </w:p>
    <w:p w:rsidR="00000000" w:rsidDel="00000000" w:rsidP="00000000" w:rsidRDefault="00000000" w:rsidRPr="00000000" w14:paraId="00000C15">
      <w:pPr>
        <w:pageBreakBefore w:val="0"/>
        <w:rPr/>
      </w:pPr>
      <w:hyperlink r:id="rId118">
        <w:r w:rsidDel="00000000" w:rsidR="00000000" w:rsidRPr="00000000">
          <w:rPr>
            <w:color w:val="1155cc"/>
            <w:u w:val="single"/>
            <w:rtl w:val="0"/>
          </w:rPr>
          <w:t xml:space="preserve">CS Online Translation Tool (https://genroa.github.io/Cultist-Simulator-Translation-Tool/)</w:t>
        </w:r>
      </w:hyperlink>
      <w:r w:rsidDel="00000000" w:rsidR="00000000" w:rsidRPr="00000000">
        <w:rPr>
          <w:rtl w:val="0"/>
        </w:rPr>
        <w:t xml:space="preserve"> is a web app (that can be installed to be used offline) made to help translating CS content files. It is limited and can be laggy if the entire set of base game recipes is loaded, but “it works”.</w:t>
      </w:r>
    </w:p>
    <w:p w:rsidR="00000000" w:rsidDel="00000000" w:rsidP="00000000" w:rsidRDefault="00000000" w:rsidRPr="00000000" w14:paraId="00000C16">
      <w:pPr>
        <w:pageBreakBefore w:val="0"/>
        <w:rPr/>
      </w:pPr>
      <w:r w:rsidDel="00000000" w:rsidR="00000000" w:rsidRPr="00000000">
        <w:rPr>
          <w:rtl w:val="0"/>
        </w:rPr>
      </w:r>
    </w:p>
    <w:tbl>
      <w:tblPr>
        <w:tblStyle w:val="Table17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40"/>
        <w:gridCol w:w="8220"/>
        <w:tblGridChange w:id="0">
          <w:tblGrid>
            <w:gridCol w:w="1140"/>
            <w:gridCol w:w="8220"/>
          </w:tblGrid>
        </w:tblGridChange>
      </w:tblGrid>
      <w:tr>
        <w:trPr>
          <w:cantSplit w:val="0"/>
          <w:trHeight w:val="750" w:hRule="atLeast"/>
          <w:tblHeader w:val="0"/>
        </w:trPr>
        <w:tc>
          <w:tcPr>
            <w:shd w:fill="ffe599" w:val="clear"/>
            <w:tcMar>
              <w:top w:w="100.0" w:type="dxa"/>
              <w:left w:w="100.0" w:type="dxa"/>
              <w:bottom w:w="100.0" w:type="dxa"/>
              <w:right w:w="100.0" w:type="dxa"/>
            </w:tcMar>
            <w:vAlign w:val="top"/>
          </w:tcPr>
          <w:p w:rsidR="00000000" w:rsidDel="00000000" w:rsidP="00000000" w:rsidRDefault="00000000" w:rsidRPr="00000000" w14:paraId="00000C17">
            <w:pPr>
              <w:pageBreakBefore w:val="0"/>
              <w:widowControl w:val="0"/>
              <w:spacing w:line="240" w:lineRule="auto"/>
              <w:rPr/>
            </w:pPr>
            <w:r w:rsidDel="00000000" w:rsidR="00000000" w:rsidRPr="00000000">
              <w:rPr/>
              <w:drawing>
                <wp:inline distB="114300" distT="114300" distL="114300" distR="114300">
                  <wp:extent cx="585863" cy="595313"/>
                  <wp:effectExtent b="0" l="0" r="0" t="0"/>
                  <wp:docPr id="138" name="image10.png"/>
                  <a:graphic>
                    <a:graphicData uri="http://schemas.openxmlformats.org/drawingml/2006/picture">
                      <pic:pic>
                        <pic:nvPicPr>
                          <pic:cNvPr id="0" name="image10.png"/>
                          <pic:cNvPicPr preferRelativeResize="0"/>
                        </pic:nvPicPr>
                        <pic:blipFill>
                          <a:blip r:embed="rId43"/>
                          <a:srcRect b="0" l="0" r="0" t="0"/>
                          <a:stretch>
                            <a:fillRect/>
                          </a:stretch>
                        </pic:blipFill>
                        <pic:spPr>
                          <a:xfrm>
                            <a:off x="0" y="0"/>
                            <a:ext cx="585863" cy="595313"/>
                          </a:xfrm>
                          <a:prstGeom prst="rect"/>
                          <a:ln/>
                        </pic:spPr>
                      </pic:pic>
                    </a:graphicData>
                  </a:graphic>
                </wp:inline>
              </w:drawing>
            </w:r>
            <w:r w:rsidDel="00000000" w:rsidR="00000000" w:rsidRPr="00000000">
              <w:rPr>
                <w:rtl w:val="0"/>
              </w:rPr>
            </w:r>
          </w:p>
        </w:tc>
        <w:tc>
          <w:tcPr>
            <w:shd w:fill="ffe599" w:val="clear"/>
            <w:tcMar>
              <w:top w:w="100.0" w:type="dxa"/>
              <w:left w:w="100.0" w:type="dxa"/>
              <w:bottom w:w="100.0" w:type="dxa"/>
              <w:right w:w="100.0" w:type="dxa"/>
            </w:tcMar>
            <w:vAlign w:val="top"/>
          </w:tcPr>
          <w:p w:rsidR="00000000" w:rsidDel="00000000" w:rsidP="00000000" w:rsidRDefault="00000000" w:rsidRPr="00000000" w14:paraId="00000C18">
            <w:pPr>
              <w:pageBreakBefore w:val="0"/>
              <w:rPr>
                <w:b w:val="1"/>
              </w:rPr>
            </w:pPr>
            <w:r w:rsidDel="00000000" w:rsidR="00000000" w:rsidRPr="00000000">
              <w:rPr>
                <w:b w:val="1"/>
                <w:rtl w:val="0"/>
              </w:rPr>
              <w:t xml:space="preserve">Only Accepts Valid JSON</w:t>
            </w:r>
          </w:p>
          <w:p w:rsidR="00000000" w:rsidDel="00000000" w:rsidP="00000000" w:rsidRDefault="00000000" w:rsidRPr="00000000" w14:paraId="00000C19">
            <w:pPr>
              <w:pageBreakBefore w:val="0"/>
              <w:rPr/>
            </w:pPr>
            <w:r w:rsidDel="00000000" w:rsidR="00000000" w:rsidRPr="00000000">
              <w:rPr>
                <w:rtl w:val="0"/>
              </w:rPr>
              <w:t xml:space="preserve">Some game content files have JSON mistakes that most JSON parsers cannot read. You can fix them yourself, or use Carcass Spark to export a cleaned version of them (see the Tools menu of the software).</w:t>
            </w:r>
            <w:r w:rsidDel="00000000" w:rsidR="00000000" w:rsidRPr="00000000">
              <w:rPr>
                <w:rtl w:val="0"/>
              </w:rPr>
            </w:r>
          </w:p>
        </w:tc>
      </w:tr>
    </w:tbl>
    <w:p w:rsidR="00000000" w:rsidDel="00000000" w:rsidP="00000000" w:rsidRDefault="00000000" w:rsidRPr="00000000" w14:paraId="00000C1A">
      <w:pPr>
        <w:pageBreakBefore w:val="0"/>
        <w:rPr/>
      </w:pPr>
      <w:r w:rsidDel="00000000" w:rsidR="00000000" w:rsidRPr="00000000">
        <w:rPr>
          <w:rtl w:val="0"/>
        </w:rPr>
      </w:r>
    </w:p>
    <w:p w:rsidR="00000000" w:rsidDel="00000000" w:rsidP="00000000" w:rsidRDefault="00000000" w:rsidRPr="00000000" w14:paraId="00000C1B">
      <w:pPr>
        <w:pageBreakBefore w:val="0"/>
        <w:rPr/>
      </w:pPr>
      <w:r w:rsidDel="00000000" w:rsidR="00000000" w:rsidRPr="00000000">
        <w:rPr>
          <w:rtl w:val="0"/>
        </w:rPr>
      </w:r>
    </w:p>
    <w:p w:rsidR="00000000" w:rsidDel="00000000" w:rsidP="00000000" w:rsidRDefault="00000000" w:rsidRPr="00000000" w14:paraId="00000C1C">
      <w:pPr>
        <w:pStyle w:val="Heading1"/>
        <w:pageBreakBefore w:val="0"/>
        <w:rPr>
          <w:rFonts w:ascii="Philosopher" w:cs="Philosopher" w:eastAsia="Philosopher" w:hAnsi="Philosopher"/>
        </w:rPr>
      </w:pPr>
      <w:bookmarkStart w:colFirst="0" w:colLast="0" w:name="_yck94dt6ma2o" w:id="343"/>
      <w:bookmarkEnd w:id="343"/>
      <w:r w:rsidDel="00000000" w:rsidR="00000000" w:rsidRPr="00000000">
        <w:rPr>
          <w:rFonts w:ascii="Philosopher" w:cs="Philosopher" w:eastAsia="Philosopher" w:hAnsi="Philosopher"/>
          <w:rtl w:val="0"/>
        </w:rPr>
        <w:t xml:space="preserve">How Stuff works</w:t>
      </w:r>
    </w:p>
    <w:p w:rsidR="00000000" w:rsidDel="00000000" w:rsidP="00000000" w:rsidRDefault="00000000" w:rsidRPr="00000000" w14:paraId="00000C1D">
      <w:pPr>
        <w:pStyle w:val="Heading2"/>
        <w:pageBreakBefore w:val="0"/>
        <w:rPr/>
      </w:pPr>
      <w:bookmarkStart w:colFirst="0" w:colLast="0" w:name="_i30jaa4pzu6j" w:id="344"/>
      <w:bookmarkEnd w:id="344"/>
      <w:r w:rsidDel="00000000" w:rsidR="00000000" w:rsidRPr="00000000">
        <w:rPr>
          <w:rtl w:val="0"/>
        </w:rPr>
        <w:t xml:space="preserve">Followers</w:t>
      </w:r>
    </w:p>
    <w:p w:rsidR="00000000" w:rsidDel="00000000" w:rsidP="00000000" w:rsidRDefault="00000000" w:rsidRPr="00000000" w14:paraId="00000C1E">
      <w:pPr>
        <w:pageBreakBefore w:val="0"/>
        <w:rPr/>
      </w:pPr>
      <w:r w:rsidDel="00000000" w:rsidR="00000000" w:rsidRPr="00000000">
        <w:rPr>
          <w:rtl w:val="0"/>
        </w:rPr>
        <w:t xml:space="preserve">Required Aspects - followers need </w:t>
      </w:r>
      <w:ins w:author="purple zart" w:id="29" w:date="2023-10-22T13:28:36Z">
        <w:r w:rsidDel="00000000" w:rsidR="00000000" w:rsidRPr="00000000">
          <w:rPr>
            <w:rtl w:val="0"/>
          </w:rPr>
          <w:t xml:space="preserve">to belong to </w:t>
        </w:r>
      </w:ins>
      <w:r w:rsidDel="00000000" w:rsidR="00000000" w:rsidRPr="00000000">
        <w:rPr>
          <w:rtl w:val="0"/>
        </w:rPr>
        <w:t xml:space="preserve">a uniqueness group. An aspect for uniqueness should be created. All elements of the follower should have their uniqueness group set to this aspect.</w:t>
      </w:r>
    </w:p>
    <w:p w:rsidR="00000000" w:rsidDel="00000000" w:rsidP="00000000" w:rsidRDefault="00000000" w:rsidRPr="00000000" w14:paraId="00000C1F">
      <w:pPr>
        <w:pageBreakBefore w:val="0"/>
        <w:rPr/>
      </w:pPr>
      <w:r w:rsidDel="00000000" w:rsidR="00000000" w:rsidRPr="00000000">
        <w:rPr>
          <w:rtl w:val="0"/>
        </w:rPr>
        <w:t xml:space="preserve">Additionally, you should create a hidden aspect for all of your followers that identifies them as yours, particularly if you want to make them romanceable. This aspect is used for recipes later to let your follower mod work with other follower mods. Give this aspect to all of your follower's elements. If you're adding more than one follower, use </w:t>
      </w:r>
      <w:ins w:author="purple zart" w:id="30" w:date="2023-10-22T13:29:58Z">
        <w:r w:rsidDel="00000000" w:rsidR="00000000" w:rsidRPr="00000000">
          <w:rPr>
            <w:rtl w:val="0"/>
          </w:rPr>
          <w:t xml:space="preserve">the same</w:t>
        </w:r>
      </w:ins>
      <w:del w:author="purple zart" w:id="30" w:date="2023-10-22T13:29:58Z">
        <w:r w:rsidDel="00000000" w:rsidR="00000000" w:rsidRPr="00000000">
          <w:rPr>
            <w:rtl w:val="0"/>
          </w:rPr>
          <w:delText xml:space="preserve">one</w:delText>
        </w:r>
      </w:del>
      <w:r w:rsidDel="00000000" w:rsidR="00000000" w:rsidRPr="00000000">
        <w:rPr>
          <w:rtl w:val="0"/>
        </w:rPr>
        <w:t xml:space="preserve"> aspect for all of them.</w:t>
      </w:r>
    </w:p>
    <w:p w:rsidR="00000000" w:rsidDel="00000000" w:rsidP="00000000" w:rsidRDefault="00000000" w:rsidRPr="00000000" w14:paraId="00000C20">
      <w:pPr>
        <w:pageBreakBefore w:val="0"/>
        <w:rPr/>
      </w:pPr>
      <w:r w:rsidDel="00000000" w:rsidR="00000000" w:rsidRPr="00000000">
        <w:rPr>
          <w:rtl w:val="0"/>
        </w:rPr>
      </w:r>
    </w:p>
    <w:p w:rsidR="00000000" w:rsidDel="00000000" w:rsidP="00000000" w:rsidRDefault="00000000" w:rsidRPr="00000000" w14:paraId="00000C21">
      <w:pPr>
        <w:pageBreakBefore w:val="0"/>
        <w:rPr/>
      </w:pPr>
      <w:r w:rsidDel="00000000" w:rsidR="00000000" w:rsidRPr="00000000">
        <w:rPr>
          <w:rtl w:val="0"/>
        </w:rPr>
        <w:t xml:space="preserve">Required Cards - Followers have a few different required elements that have to be configured in a certain way. All elements of all followers should be </w:t>
      </w:r>
      <w:r w:rsidDel="00000000" w:rsidR="00000000" w:rsidRPr="00000000">
        <w:rPr>
          <w:u w:val="single"/>
          <w:rtl w:val="0"/>
        </w:rPr>
        <w:t xml:space="preserve">mortal</w:t>
      </w:r>
      <w:r w:rsidDel="00000000" w:rsidR="00000000" w:rsidRPr="00000000">
        <w:rPr>
          <w:rtl w:val="0"/>
        </w:rPr>
        <w:t xml:space="preserve">. All elements of all followers should have an xtrigger on </w:t>
      </w:r>
      <w:r w:rsidDel="00000000" w:rsidR="00000000" w:rsidRPr="00000000">
        <w:rPr>
          <w:u w:val="single"/>
          <w:rtl w:val="0"/>
        </w:rPr>
        <w:t xml:space="preserve">killmortal</w:t>
      </w:r>
      <w:r w:rsidDel="00000000" w:rsidR="00000000" w:rsidRPr="00000000">
        <w:rPr>
          <w:rtl w:val="0"/>
        </w:rPr>
        <w:t xml:space="preserve"> to become a corpse, and an xtrigger on </w:t>
      </w:r>
      <w:r w:rsidDel="00000000" w:rsidR="00000000" w:rsidRPr="00000000">
        <w:rPr>
          <w:u w:val="single"/>
          <w:rtl w:val="0"/>
        </w:rPr>
        <w:t xml:space="preserve">derangemortal</w:t>
      </w:r>
      <w:r w:rsidDel="00000000" w:rsidR="00000000" w:rsidRPr="00000000">
        <w:rPr>
          <w:rtl w:val="0"/>
        </w:rPr>
        <w:t xml:space="preserve"> to become a lunatic.</w:t>
      </w:r>
    </w:p>
    <w:p w:rsidR="00000000" w:rsidDel="00000000" w:rsidP="00000000" w:rsidRDefault="00000000" w:rsidRPr="00000000" w14:paraId="00000C22">
      <w:pPr>
        <w:pageBreakBefore w:val="0"/>
        <w:numPr>
          <w:ilvl w:val="0"/>
          <w:numId w:val="29"/>
        </w:numPr>
        <w:ind w:left="720" w:hanging="360"/>
        <w:rPr/>
      </w:pPr>
      <w:r w:rsidDel="00000000" w:rsidR="00000000" w:rsidRPr="00000000">
        <w:rPr>
          <w:rtl w:val="0"/>
        </w:rPr>
        <w:t xml:space="preserve">Acquaintance - should have the </w:t>
      </w:r>
      <w:r w:rsidDel="00000000" w:rsidR="00000000" w:rsidRPr="00000000">
        <w:rPr>
          <w:u w:val="single"/>
          <w:rtl w:val="0"/>
        </w:rPr>
        <w:t xml:space="preserve">acquaintance</w:t>
      </w:r>
      <w:r w:rsidDel="00000000" w:rsidR="00000000" w:rsidRPr="00000000">
        <w:rPr>
          <w:rtl w:val="0"/>
        </w:rPr>
        <w:t xml:space="preserve"> aspect. Should have </w:t>
      </w:r>
      <w:r w:rsidDel="00000000" w:rsidR="00000000" w:rsidRPr="00000000">
        <w:rPr>
          <w:rtl w:val="0"/>
        </w:rPr>
        <w:t xml:space="preserve">xtrigger</w:t>
      </w:r>
      <w:r w:rsidDel="00000000" w:rsidR="00000000" w:rsidRPr="00000000">
        <w:rPr>
          <w:rtl w:val="0"/>
        </w:rPr>
        <w:t xml:space="preserve"> on </w:t>
      </w:r>
      <w:r w:rsidDel="00000000" w:rsidR="00000000" w:rsidRPr="00000000">
        <w:rPr>
          <w:u w:val="single"/>
          <w:rtl w:val="0"/>
        </w:rPr>
        <w:t xml:space="preserve">recruiting</w:t>
      </w:r>
      <w:r w:rsidDel="00000000" w:rsidR="00000000" w:rsidRPr="00000000">
        <w:rPr>
          <w:rtl w:val="0"/>
        </w:rPr>
        <w:t xml:space="preserve"> to become a believer, and an xtrigger on </w:t>
      </w:r>
      <w:r w:rsidDel="00000000" w:rsidR="00000000" w:rsidRPr="00000000">
        <w:rPr>
          <w:u w:val="single"/>
          <w:rtl w:val="0"/>
        </w:rPr>
        <w:t xml:space="preserve">rebellion</w:t>
      </w:r>
      <w:r w:rsidDel="00000000" w:rsidR="00000000" w:rsidRPr="00000000">
        <w:rPr>
          <w:rtl w:val="0"/>
        </w:rPr>
        <w:t xml:space="preserve"> to become a renegade. This is the card that is put in the </w:t>
      </w:r>
      <w:r w:rsidDel="00000000" w:rsidR="00000000" w:rsidRPr="00000000">
        <w:rPr>
          <w:u w:val="single"/>
          <w:rtl w:val="0"/>
        </w:rPr>
        <w:t xml:space="preserve">acquaintances</w:t>
      </w:r>
      <w:r w:rsidDel="00000000" w:rsidR="00000000" w:rsidRPr="00000000">
        <w:rPr>
          <w:rtl w:val="0"/>
        </w:rPr>
        <w:t xml:space="preserve"> deck. If you'd like your follower to be recruitable the normal way through the talk Verb, add them to this deck.</w:t>
      </w:r>
    </w:p>
    <w:p w:rsidR="00000000" w:rsidDel="00000000" w:rsidP="00000000" w:rsidRDefault="00000000" w:rsidRPr="00000000" w14:paraId="00000C23">
      <w:pPr>
        <w:pageBreakBefore w:val="0"/>
        <w:ind w:left="720" w:firstLine="0"/>
        <w:rPr/>
      </w:pPr>
      <w:r w:rsidDel="00000000" w:rsidR="00000000" w:rsidRPr="00000000">
        <w:rPr>
          <w:rtl w:val="0"/>
        </w:rPr>
      </w:r>
    </w:p>
    <w:p w:rsidR="00000000" w:rsidDel="00000000" w:rsidP="00000000" w:rsidRDefault="00000000" w:rsidRPr="00000000" w14:paraId="00000C24">
      <w:pPr>
        <w:pageBreakBefore w:val="0"/>
        <w:numPr>
          <w:ilvl w:val="0"/>
          <w:numId w:val="29"/>
        </w:numPr>
        <w:ind w:left="720" w:hanging="360"/>
        <w:rPr/>
      </w:pPr>
      <w:r w:rsidDel="00000000" w:rsidR="00000000" w:rsidRPr="00000000">
        <w:rPr>
          <w:rtl w:val="0"/>
        </w:rPr>
        <w:t xml:space="preserve">Believer - should have the </w:t>
      </w:r>
      <w:r w:rsidDel="00000000" w:rsidR="00000000" w:rsidRPr="00000000">
        <w:rPr>
          <w:u w:val="single"/>
          <w:rtl w:val="0"/>
        </w:rPr>
        <w:t xml:space="preserve">follower</w:t>
      </w:r>
      <w:r w:rsidDel="00000000" w:rsidR="00000000" w:rsidRPr="00000000">
        <w:rPr>
          <w:rtl w:val="0"/>
        </w:rPr>
        <w:t xml:space="preserve"> aspect. Believers conventionally have 2 of the aspect of their associated Principle. Romanceable followers have the desired lust aspect. Believers should have an xtrigger on </w:t>
      </w:r>
      <w:r w:rsidDel="00000000" w:rsidR="00000000" w:rsidRPr="00000000">
        <w:rPr>
          <w:u w:val="single"/>
          <w:rtl w:val="0"/>
        </w:rPr>
        <w:t xml:space="preserve">promotiontodisciple</w:t>
      </w:r>
      <w:r w:rsidDel="00000000" w:rsidR="00000000" w:rsidRPr="00000000">
        <w:rPr>
          <w:rtl w:val="0"/>
        </w:rPr>
        <w:t xml:space="preserve"> to become their disciple element, an xtrigger on </w:t>
      </w:r>
      <w:r w:rsidDel="00000000" w:rsidR="00000000" w:rsidRPr="00000000">
        <w:rPr>
          <w:u w:val="single"/>
          <w:rtl w:val="0"/>
        </w:rPr>
        <w:t xml:space="preserve">capturefollower</w:t>
      </w:r>
      <w:r w:rsidDel="00000000" w:rsidR="00000000" w:rsidRPr="00000000">
        <w:rPr>
          <w:rtl w:val="0"/>
        </w:rPr>
        <w:t xml:space="preserve"> to become their prisoner element, and should also have an xtrigger on </w:t>
      </w:r>
      <w:r w:rsidDel="00000000" w:rsidR="00000000" w:rsidRPr="00000000">
        <w:rPr>
          <w:u w:val="single"/>
          <w:rtl w:val="0"/>
        </w:rPr>
        <w:t xml:space="preserve">rebellion</w:t>
      </w:r>
      <w:r w:rsidDel="00000000" w:rsidR="00000000" w:rsidRPr="00000000">
        <w:rPr>
          <w:rtl w:val="0"/>
        </w:rPr>
        <w:t xml:space="preserve"> to become their rival form.</w:t>
      </w:r>
    </w:p>
    <w:p w:rsidR="00000000" w:rsidDel="00000000" w:rsidP="00000000" w:rsidRDefault="00000000" w:rsidRPr="00000000" w14:paraId="00000C25">
      <w:pPr>
        <w:pageBreakBefore w:val="0"/>
        <w:ind w:left="720" w:firstLine="0"/>
        <w:rPr/>
      </w:pPr>
      <w:r w:rsidDel="00000000" w:rsidR="00000000" w:rsidRPr="00000000">
        <w:rPr>
          <w:rtl w:val="0"/>
        </w:rPr>
      </w:r>
    </w:p>
    <w:p w:rsidR="00000000" w:rsidDel="00000000" w:rsidP="00000000" w:rsidRDefault="00000000" w:rsidRPr="00000000" w14:paraId="00000C26">
      <w:pPr>
        <w:pageBreakBefore w:val="0"/>
        <w:numPr>
          <w:ilvl w:val="0"/>
          <w:numId w:val="29"/>
        </w:numPr>
        <w:ind w:left="720" w:hanging="360"/>
        <w:rPr/>
      </w:pPr>
      <w:r w:rsidDel="00000000" w:rsidR="00000000" w:rsidRPr="00000000">
        <w:rPr>
          <w:rtl w:val="0"/>
        </w:rPr>
        <w:t xml:space="preserve">Disciple - should have the </w:t>
      </w:r>
      <w:r w:rsidDel="00000000" w:rsidR="00000000" w:rsidRPr="00000000">
        <w:rPr>
          <w:u w:val="single"/>
          <w:rtl w:val="0"/>
        </w:rPr>
        <w:t xml:space="preserve">follower</w:t>
      </w:r>
      <w:r w:rsidDel="00000000" w:rsidR="00000000" w:rsidRPr="00000000">
        <w:rPr>
          <w:rtl w:val="0"/>
        </w:rPr>
        <w:t xml:space="preserve"> and </w:t>
      </w:r>
      <w:r w:rsidDel="00000000" w:rsidR="00000000" w:rsidRPr="00000000">
        <w:rPr>
          <w:u w:val="single"/>
          <w:rtl w:val="0"/>
        </w:rPr>
        <w:t xml:space="preserve">disciple</w:t>
      </w:r>
      <w:r w:rsidDel="00000000" w:rsidR="00000000" w:rsidRPr="00000000">
        <w:rPr>
          <w:rtl w:val="0"/>
        </w:rPr>
        <w:t xml:space="preserve"> aspects, and conventionally have 5 of their associated Principle. If they have a secondary principle, it is conventionally set to 4. Romanceable followers should have the same lust aspect from their believer element. If your follower has an exalted element, the disciple should have the </w:t>
      </w:r>
      <w:r w:rsidDel="00000000" w:rsidR="00000000" w:rsidRPr="00000000">
        <w:rPr>
          <w:u w:val="single"/>
          <w:rtl w:val="0"/>
        </w:rPr>
        <w:t xml:space="preserve">potential</w:t>
      </w:r>
      <w:r w:rsidDel="00000000" w:rsidR="00000000" w:rsidRPr="00000000">
        <w:rPr>
          <w:rtl w:val="0"/>
        </w:rPr>
        <w:t xml:space="preserve"> aspect, and an xtrigger for promoting: this </w:t>
      </w:r>
      <w:r w:rsidDel="00000000" w:rsidR="00000000" w:rsidRPr="00000000">
        <w:rPr>
          <w:rtl w:val="0"/>
        </w:rPr>
        <w:t xml:space="preserve">xtrigger</w:t>
      </w:r>
      <w:r w:rsidDel="00000000" w:rsidR="00000000" w:rsidRPr="00000000">
        <w:rPr>
          <w:rtl w:val="0"/>
        </w:rPr>
        <w:t xml:space="preserve"> varies depending on their main Principle. Aside from exalting, all disciples should have an xtrigger on </w:t>
      </w:r>
      <w:r w:rsidDel="00000000" w:rsidR="00000000" w:rsidRPr="00000000">
        <w:rPr>
          <w:u w:val="single"/>
          <w:rtl w:val="0"/>
        </w:rPr>
        <w:t xml:space="preserve">capturefollower</w:t>
      </w:r>
      <w:r w:rsidDel="00000000" w:rsidR="00000000" w:rsidRPr="00000000">
        <w:rPr>
          <w:rtl w:val="0"/>
        </w:rPr>
        <w:t xml:space="preserve"> to become prisoners, and an xtrigger on </w:t>
      </w:r>
      <w:r w:rsidDel="00000000" w:rsidR="00000000" w:rsidRPr="00000000">
        <w:rPr>
          <w:u w:val="single"/>
          <w:rtl w:val="0"/>
        </w:rPr>
        <w:t xml:space="preserve">rebellion</w:t>
      </w:r>
      <w:r w:rsidDel="00000000" w:rsidR="00000000" w:rsidRPr="00000000">
        <w:rPr>
          <w:rtl w:val="0"/>
        </w:rPr>
        <w:t xml:space="preserve"> to become a stage 2 rival.</w:t>
      </w:r>
    </w:p>
    <w:p w:rsidR="00000000" w:rsidDel="00000000" w:rsidP="00000000" w:rsidRDefault="00000000" w:rsidRPr="00000000" w14:paraId="00000C27">
      <w:pPr>
        <w:pageBreakBefore w:val="0"/>
        <w:ind w:left="720" w:firstLine="0"/>
        <w:rPr/>
      </w:pPr>
      <w:r w:rsidDel="00000000" w:rsidR="00000000" w:rsidRPr="00000000">
        <w:rPr>
          <w:rtl w:val="0"/>
        </w:rPr>
      </w:r>
    </w:p>
    <w:p w:rsidR="00000000" w:rsidDel="00000000" w:rsidP="00000000" w:rsidRDefault="00000000" w:rsidRPr="00000000" w14:paraId="00000C28">
      <w:pPr>
        <w:pageBreakBefore w:val="0"/>
        <w:numPr>
          <w:ilvl w:val="0"/>
          <w:numId w:val="29"/>
        </w:numPr>
        <w:ind w:left="720" w:hanging="360"/>
        <w:rPr/>
      </w:pPr>
      <w:r w:rsidDel="00000000" w:rsidR="00000000" w:rsidRPr="00000000">
        <w:rPr>
          <w:rtl w:val="0"/>
        </w:rPr>
        <w:t xml:space="preserve">Exalted - should have the </w:t>
      </w:r>
      <w:r w:rsidDel="00000000" w:rsidR="00000000" w:rsidRPr="00000000">
        <w:rPr>
          <w:u w:val="single"/>
          <w:rtl w:val="0"/>
        </w:rPr>
        <w:t xml:space="preserve">follower</w:t>
      </w:r>
      <w:r w:rsidDel="00000000" w:rsidR="00000000" w:rsidRPr="00000000">
        <w:rPr>
          <w:rtl w:val="0"/>
        </w:rPr>
        <w:t xml:space="preserve">, </w:t>
      </w:r>
      <w:r w:rsidDel="00000000" w:rsidR="00000000" w:rsidRPr="00000000">
        <w:rPr>
          <w:u w:val="single"/>
          <w:rtl w:val="0"/>
        </w:rPr>
        <w:t xml:space="preserve">disciple</w:t>
      </w:r>
      <w:r w:rsidDel="00000000" w:rsidR="00000000" w:rsidRPr="00000000">
        <w:rPr>
          <w:rtl w:val="0"/>
        </w:rPr>
        <w:t xml:space="preserve">, and </w:t>
      </w:r>
      <w:r w:rsidDel="00000000" w:rsidR="00000000" w:rsidRPr="00000000">
        <w:rPr>
          <w:u w:val="single"/>
          <w:rtl w:val="0"/>
        </w:rPr>
        <w:t xml:space="preserve">exalted</w:t>
      </w:r>
      <w:r w:rsidDel="00000000" w:rsidR="00000000" w:rsidRPr="00000000">
        <w:rPr>
          <w:rtl w:val="0"/>
        </w:rPr>
        <w:t xml:space="preserve"> aspects. Conventionally, exalts have 10 of their main Principle, and 7 of their secondary if applicable. If romanceable, exalts should have the same lust aspect as they did as followers/disciples. Exalts have an xtrigger on </w:t>
      </w:r>
      <w:r w:rsidDel="00000000" w:rsidR="00000000" w:rsidRPr="00000000">
        <w:rPr>
          <w:u w:val="single"/>
          <w:rtl w:val="0"/>
        </w:rPr>
        <w:t xml:space="preserve">rebellion</w:t>
      </w:r>
      <w:r w:rsidDel="00000000" w:rsidR="00000000" w:rsidRPr="00000000">
        <w:rPr>
          <w:rtl w:val="0"/>
        </w:rPr>
        <w:t xml:space="preserve"> to become Long in the Making.</w:t>
      </w:r>
    </w:p>
    <w:p w:rsidR="00000000" w:rsidDel="00000000" w:rsidP="00000000" w:rsidRDefault="00000000" w:rsidRPr="00000000" w14:paraId="00000C29">
      <w:pPr>
        <w:pageBreakBefore w:val="0"/>
        <w:ind w:left="720" w:firstLine="0"/>
        <w:rPr/>
      </w:pPr>
      <w:r w:rsidDel="00000000" w:rsidR="00000000" w:rsidRPr="00000000">
        <w:rPr>
          <w:rtl w:val="0"/>
        </w:rPr>
      </w:r>
    </w:p>
    <w:p w:rsidR="00000000" w:rsidDel="00000000" w:rsidP="00000000" w:rsidRDefault="00000000" w:rsidRPr="00000000" w14:paraId="00000C2A">
      <w:pPr>
        <w:pageBreakBefore w:val="0"/>
        <w:numPr>
          <w:ilvl w:val="0"/>
          <w:numId w:val="29"/>
        </w:numPr>
        <w:ind w:left="720" w:hanging="360"/>
        <w:rPr/>
      </w:pPr>
      <w:r w:rsidDel="00000000" w:rsidR="00000000" w:rsidRPr="00000000">
        <w:rPr>
          <w:rtl w:val="0"/>
        </w:rPr>
        <w:t xml:space="preserve">Prisoner - prisoners all have the </w:t>
      </w:r>
      <w:r w:rsidDel="00000000" w:rsidR="00000000" w:rsidRPr="00000000">
        <w:rPr>
          <w:u w:val="single"/>
          <w:rtl w:val="0"/>
        </w:rPr>
        <w:t xml:space="preserve">prisoner</w:t>
      </w:r>
      <w:r w:rsidDel="00000000" w:rsidR="00000000" w:rsidRPr="00000000">
        <w:rPr>
          <w:rtl w:val="0"/>
        </w:rPr>
        <w:t xml:space="preserve"> aspect, and conventionally have three </w:t>
      </w:r>
      <w:r w:rsidDel="00000000" w:rsidR="00000000" w:rsidRPr="00000000">
        <w:rPr>
          <w:u w:val="single"/>
          <w:rtl w:val="0"/>
        </w:rPr>
        <w:t xml:space="preserve">grail</w:t>
      </w:r>
      <w:r w:rsidDel="00000000" w:rsidR="00000000" w:rsidRPr="00000000">
        <w:rPr>
          <w:rtl w:val="0"/>
        </w:rPr>
        <w:t xml:space="preserve">, three </w:t>
      </w:r>
      <w:r w:rsidDel="00000000" w:rsidR="00000000" w:rsidRPr="00000000">
        <w:rPr>
          <w:u w:val="single"/>
          <w:rtl w:val="0"/>
        </w:rPr>
        <w:t xml:space="preserve">lantern</w:t>
      </w:r>
      <w:r w:rsidDel="00000000" w:rsidR="00000000" w:rsidRPr="00000000">
        <w:rPr>
          <w:rtl w:val="0"/>
        </w:rPr>
        <w:t xml:space="preserve">, and three </w:t>
      </w:r>
      <w:r w:rsidDel="00000000" w:rsidR="00000000" w:rsidRPr="00000000">
        <w:rPr>
          <w:u w:val="single"/>
          <w:rtl w:val="0"/>
        </w:rPr>
        <w:t xml:space="preserve">heart</w:t>
      </w:r>
      <w:r w:rsidDel="00000000" w:rsidR="00000000" w:rsidRPr="00000000">
        <w:rPr>
          <w:rtl w:val="0"/>
        </w:rPr>
        <w:t xml:space="preserve">. For follower prisoners, they have five of their main Principle as well. If their main principle is Grail, Lantern, or Heart, the values are not added together, and are instead set to 5. Prisoners conventionally have a lifetime of 600, and decay to corpses.</w:t>
      </w:r>
    </w:p>
    <w:p w:rsidR="00000000" w:rsidDel="00000000" w:rsidP="00000000" w:rsidRDefault="00000000" w:rsidRPr="00000000" w14:paraId="00000C2B">
      <w:pPr>
        <w:pageBreakBefore w:val="0"/>
        <w:ind w:left="720" w:firstLine="0"/>
        <w:rPr/>
      </w:pPr>
      <w:r w:rsidDel="00000000" w:rsidR="00000000" w:rsidRPr="00000000">
        <w:rPr>
          <w:rtl w:val="0"/>
        </w:rPr>
      </w:r>
    </w:p>
    <w:p w:rsidR="00000000" w:rsidDel="00000000" w:rsidP="00000000" w:rsidRDefault="00000000" w:rsidRPr="00000000" w14:paraId="00000C2C">
      <w:pPr>
        <w:pageBreakBefore w:val="0"/>
        <w:numPr>
          <w:ilvl w:val="0"/>
          <w:numId w:val="29"/>
        </w:numPr>
        <w:ind w:left="720" w:hanging="360"/>
        <w:rPr/>
      </w:pPr>
      <w:r w:rsidDel="00000000" w:rsidR="00000000" w:rsidRPr="00000000">
        <w:rPr>
          <w:rtl w:val="0"/>
        </w:rPr>
        <w:t xml:space="preserve">Rival - Rivals have 2 rival marks, the </w:t>
      </w:r>
      <w:r w:rsidDel="00000000" w:rsidR="00000000" w:rsidRPr="00000000">
        <w:rPr>
          <w:u w:val="single"/>
          <w:rtl w:val="0"/>
        </w:rPr>
        <w:t xml:space="preserve">independent</w:t>
      </w:r>
      <w:r w:rsidDel="00000000" w:rsidR="00000000" w:rsidRPr="00000000">
        <w:rPr>
          <w:rtl w:val="0"/>
        </w:rPr>
        <w:t xml:space="preserve"> aspect, and the </w:t>
      </w:r>
      <w:r w:rsidDel="00000000" w:rsidR="00000000" w:rsidRPr="00000000">
        <w:rPr>
          <w:u w:val="single"/>
          <w:rtl w:val="0"/>
        </w:rPr>
        <w:t xml:space="preserve">suspicious</w:t>
      </w:r>
      <w:r w:rsidDel="00000000" w:rsidR="00000000" w:rsidRPr="00000000">
        <w:rPr>
          <w:rtl w:val="0"/>
        </w:rPr>
        <w:t xml:space="preserve"> aspect. They have </w:t>
      </w:r>
      <w:r w:rsidDel="00000000" w:rsidR="00000000" w:rsidRPr="00000000">
        <w:rPr>
          <w:rtl w:val="0"/>
        </w:rPr>
        <w:t xml:space="preserve">xtriggers</w:t>
      </w:r>
      <w:r w:rsidDel="00000000" w:rsidR="00000000" w:rsidRPr="00000000">
        <w:rPr>
          <w:rtl w:val="0"/>
        </w:rPr>
        <w:t xml:space="preserve"> on </w:t>
      </w:r>
      <w:r w:rsidDel="00000000" w:rsidR="00000000" w:rsidRPr="00000000">
        <w:rPr>
          <w:u w:val="single"/>
          <w:rtl w:val="0"/>
        </w:rPr>
        <w:t xml:space="preserve">rival_promotion</w:t>
      </w:r>
      <w:r w:rsidDel="00000000" w:rsidR="00000000" w:rsidRPr="00000000">
        <w:rPr>
          <w:rtl w:val="0"/>
        </w:rPr>
        <w:t xml:space="preserve"> to become a Stage 2 rival, and on </w:t>
      </w:r>
      <w:r w:rsidDel="00000000" w:rsidR="00000000" w:rsidRPr="00000000">
        <w:rPr>
          <w:u w:val="single"/>
          <w:rtl w:val="0"/>
        </w:rPr>
        <w:t xml:space="preserve">recruiting</w:t>
      </w:r>
      <w:r w:rsidDel="00000000" w:rsidR="00000000" w:rsidRPr="00000000">
        <w:rPr>
          <w:rtl w:val="0"/>
        </w:rPr>
        <w:t xml:space="preserve"> to become believers. </w:t>
      </w:r>
    </w:p>
    <w:p w:rsidR="00000000" w:rsidDel="00000000" w:rsidP="00000000" w:rsidRDefault="00000000" w:rsidRPr="00000000" w14:paraId="00000C2D">
      <w:pPr>
        <w:pageBreakBefore w:val="0"/>
        <w:ind w:left="720" w:firstLine="0"/>
        <w:rPr/>
      </w:pPr>
      <w:r w:rsidDel="00000000" w:rsidR="00000000" w:rsidRPr="00000000">
        <w:rPr>
          <w:rtl w:val="0"/>
        </w:rPr>
      </w:r>
    </w:p>
    <w:p w:rsidR="00000000" w:rsidDel="00000000" w:rsidP="00000000" w:rsidRDefault="00000000" w:rsidRPr="00000000" w14:paraId="00000C2E">
      <w:pPr>
        <w:pageBreakBefore w:val="0"/>
        <w:numPr>
          <w:ilvl w:val="0"/>
          <w:numId w:val="29"/>
        </w:numPr>
        <w:ind w:left="720" w:hanging="360"/>
        <w:rPr/>
      </w:pPr>
      <w:r w:rsidDel="00000000" w:rsidR="00000000" w:rsidRPr="00000000">
        <w:rPr>
          <w:rtl w:val="0"/>
        </w:rPr>
        <w:t xml:space="preserve">Stage 2 rival - A promoted rival has 3 rival marks, as well as the </w:t>
      </w:r>
      <w:r w:rsidDel="00000000" w:rsidR="00000000" w:rsidRPr="00000000">
        <w:rPr>
          <w:u w:val="single"/>
          <w:rtl w:val="0"/>
        </w:rPr>
        <w:t xml:space="preserve">independent</w:t>
      </w:r>
      <w:r w:rsidDel="00000000" w:rsidR="00000000" w:rsidRPr="00000000">
        <w:rPr>
          <w:rtl w:val="0"/>
        </w:rPr>
        <w:t xml:space="preserve">, </w:t>
      </w:r>
      <w:r w:rsidDel="00000000" w:rsidR="00000000" w:rsidRPr="00000000">
        <w:rPr>
          <w:u w:val="single"/>
          <w:rtl w:val="0"/>
        </w:rPr>
        <w:t xml:space="preserve">suspicious</w:t>
      </w:r>
      <w:r w:rsidDel="00000000" w:rsidR="00000000" w:rsidRPr="00000000">
        <w:rPr>
          <w:rtl w:val="0"/>
        </w:rPr>
        <w:t xml:space="preserve">, and </w:t>
      </w:r>
      <w:r w:rsidDel="00000000" w:rsidR="00000000" w:rsidRPr="00000000">
        <w:rPr>
          <w:u w:val="single"/>
          <w:rtl w:val="0"/>
        </w:rPr>
        <w:t xml:space="preserve">disciple</w:t>
      </w:r>
      <w:r w:rsidDel="00000000" w:rsidR="00000000" w:rsidRPr="00000000">
        <w:rPr>
          <w:rtl w:val="0"/>
        </w:rPr>
        <w:t xml:space="preserve"> aspects. </w:t>
      </w:r>
      <w:r w:rsidDel="00000000" w:rsidR="00000000" w:rsidRPr="00000000">
        <w:rPr>
          <w:rtl w:val="0"/>
        </w:rPr>
        <w:t xml:space="preserve">Xtriggers</w:t>
      </w:r>
      <w:r w:rsidDel="00000000" w:rsidR="00000000" w:rsidRPr="00000000">
        <w:rPr>
          <w:rtl w:val="0"/>
        </w:rPr>
        <w:t xml:space="preserve"> on </w:t>
      </w:r>
      <w:r w:rsidDel="00000000" w:rsidR="00000000" w:rsidRPr="00000000">
        <w:rPr>
          <w:u w:val="single"/>
          <w:rtl w:val="0"/>
        </w:rPr>
        <w:t xml:space="preserve">recruiting</w:t>
      </w:r>
      <w:r w:rsidDel="00000000" w:rsidR="00000000" w:rsidRPr="00000000">
        <w:rPr>
          <w:rtl w:val="0"/>
        </w:rPr>
        <w:t xml:space="preserve"> to become disciples, and on </w:t>
      </w:r>
      <w:r w:rsidDel="00000000" w:rsidR="00000000" w:rsidRPr="00000000">
        <w:rPr>
          <w:u w:val="single"/>
          <w:rtl w:val="0"/>
        </w:rPr>
        <w:t xml:space="preserve">rival_promotion</w:t>
      </w:r>
      <w:r w:rsidDel="00000000" w:rsidR="00000000" w:rsidRPr="00000000">
        <w:rPr>
          <w:rtl w:val="0"/>
        </w:rPr>
        <w:t xml:space="preserve"> to become Long in the Making.</w:t>
      </w:r>
    </w:p>
    <w:p w:rsidR="00000000" w:rsidDel="00000000" w:rsidP="00000000" w:rsidRDefault="00000000" w:rsidRPr="00000000" w14:paraId="00000C2F">
      <w:pPr>
        <w:pageBreakBefore w:val="0"/>
        <w:ind w:left="720" w:firstLine="0"/>
        <w:rPr/>
      </w:pPr>
      <w:r w:rsidDel="00000000" w:rsidR="00000000" w:rsidRPr="00000000">
        <w:rPr>
          <w:rtl w:val="0"/>
        </w:rPr>
      </w:r>
    </w:p>
    <w:p w:rsidR="00000000" w:rsidDel="00000000" w:rsidP="00000000" w:rsidRDefault="00000000" w:rsidRPr="00000000" w14:paraId="00000C30">
      <w:pPr>
        <w:pageBreakBefore w:val="0"/>
        <w:numPr>
          <w:ilvl w:val="0"/>
          <w:numId w:val="29"/>
        </w:numPr>
        <w:ind w:left="720" w:hanging="360"/>
        <w:rPr/>
      </w:pPr>
      <w:r w:rsidDel="00000000" w:rsidR="00000000" w:rsidRPr="00000000">
        <w:rPr>
          <w:rtl w:val="0"/>
        </w:rPr>
        <w:t xml:space="preserve">Long in the Making - final form for rivals. They have 4 rival marks, and the </w:t>
      </w:r>
      <w:r w:rsidDel="00000000" w:rsidR="00000000" w:rsidRPr="00000000">
        <w:rPr>
          <w:u w:val="single"/>
          <w:rtl w:val="0"/>
        </w:rPr>
        <w:t xml:space="preserve">independent</w:t>
      </w:r>
      <w:r w:rsidDel="00000000" w:rsidR="00000000" w:rsidRPr="00000000">
        <w:rPr>
          <w:rtl w:val="0"/>
        </w:rPr>
        <w:t xml:space="preserve">, </w:t>
      </w:r>
      <w:r w:rsidDel="00000000" w:rsidR="00000000" w:rsidRPr="00000000">
        <w:rPr>
          <w:u w:val="single"/>
          <w:rtl w:val="0"/>
        </w:rPr>
        <w:t xml:space="preserve">suspicious</w:t>
      </w:r>
      <w:r w:rsidDel="00000000" w:rsidR="00000000" w:rsidRPr="00000000">
        <w:rPr>
          <w:rtl w:val="0"/>
        </w:rPr>
        <w:t xml:space="preserve">, and </w:t>
      </w:r>
      <w:r w:rsidDel="00000000" w:rsidR="00000000" w:rsidRPr="00000000">
        <w:rPr>
          <w:u w:val="single"/>
          <w:rtl w:val="0"/>
        </w:rPr>
        <w:t xml:space="preserve">exalted</w:t>
      </w:r>
      <w:r w:rsidDel="00000000" w:rsidR="00000000" w:rsidRPr="00000000">
        <w:rPr>
          <w:rtl w:val="0"/>
        </w:rPr>
        <w:t xml:space="preserve"> aspects. Xtrigger on </w:t>
      </w:r>
      <w:r w:rsidDel="00000000" w:rsidR="00000000" w:rsidRPr="00000000">
        <w:rPr>
          <w:u w:val="single"/>
          <w:rtl w:val="0"/>
        </w:rPr>
        <w:t xml:space="preserve">recruiting</w:t>
      </w:r>
      <w:r w:rsidDel="00000000" w:rsidR="00000000" w:rsidRPr="00000000">
        <w:rPr>
          <w:rtl w:val="0"/>
        </w:rPr>
        <w:t xml:space="preserve"> to become Exalt.</w:t>
      </w:r>
    </w:p>
    <w:p w:rsidR="00000000" w:rsidDel="00000000" w:rsidP="00000000" w:rsidRDefault="00000000" w:rsidRPr="00000000" w14:paraId="00000C31">
      <w:pPr>
        <w:pageBreakBefore w:val="0"/>
        <w:rPr/>
      </w:pPr>
      <w:r w:rsidDel="00000000" w:rsidR="00000000" w:rsidRPr="00000000">
        <w:rPr>
          <w:rtl w:val="0"/>
        </w:rPr>
      </w:r>
    </w:p>
    <w:p w:rsidR="00000000" w:rsidDel="00000000" w:rsidP="00000000" w:rsidRDefault="00000000" w:rsidRPr="00000000" w14:paraId="00000C32">
      <w:pPr>
        <w:pageBreakBefore w:val="0"/>
        <w:rPr/>
      </w:pPr>
      <w:r w:rsidDel="00000000" w:rsidR="00000000" w:rsidRPr="00000000">
        <w:rPr>
          <w:rtl w:val="0"/>
        </w:rPr>
        <w:t xml:space="preserve">Required Recipes - Only romanceable followers need recipes. If your follower is not romanceable, you're done! Otherwise, you need to create some recipes, and modify some base game ones.</w:t>
      </w:r>
    </w:p>
    <w:p w:rsidR="00000000" w:rsidDel="00000000" w:rsidP="00000000" w:rsidRDefault="00000000" w:rsidRPr="00000000" w14:paraId="00000C33">
      <w:pPr>
        <w:pageBreakBefore w:val="0"/>
        <w:rPr/>
      </w:pPr>
      <w:r w:rsidDel="00000000" w:rsidR="00000000" w:rsidRPr="00000000">
        <w:rPr>
          <w:rtl w:val="0"/>
        </w:rPr>
        <w:t xml:space="preserve">The base game recipes use description text with a refinement to choose text based on which follower you're speaking with. This text cannot be modified without replacing it entirely. If you replace it entirely, no other follower mods can be used at the same time as yours. So instead of overwriting the base game recipe descriptions, it is better to add equivalent recipes with your own descriptions.</w:t>
      </w:r>
    </w:p>
    <w:p w:rsidR="00000000" w:rsidDel="00000000" w:rsidP="00000000" w:rsidRDefault="00000000" w:rsidRPr="00000000" w14:paraId="00000C34">
      <w:pPr>
        <w:pageBreakBefore w:val="0"/>
        <w:rPr/>
      </w:pPr>
      <w:r w:rsidDel="00000000" w:rsidR="00000000" w:rsidRPr="00000000">
        <w:rPr>
          <w:rtl w:val="0"/>
        </w:rPr>
      </w:r>
    </w:p>
    <w:p w:rsidR="00000000" w:rsidDel="00000000" w:rsidP="00000000" w:rsidRDefault="00000000" w:rsidRPr="00000000" w14:paraId="00000C35">
      <w:pPr>
        <w:pageBreakBefore w:val="0"/>
        <w:rPr/>
      </w:pPr>
      <w:r w:rsidDel="00000000" w:rsidR="00000000" w:rsidRPr="00000000">
        <w:rPr>
          <w:rtl w:val="0"/>
        </w:rPr>
        <w:t xml:space="preserve">Starting romance recipes</w:t>
      </w:r>
    </w:p>
    <w:p w:rsidR="00000000" w:rsidDel="00000000" w:rsidP="00000000" w:rsidRDefault="00000000" w:rsidRPr="00000000" w14:paraId="00000C36">
      <w:pPr>
        <w:pageBreakBefore w:val="0"/>
        <w:rPr/>
      </w:pPr>
      <w:r w:rsidDel="00000000" w:rsidR="00000000" w:rsidRPr="00000000">
        <w:rPr>
          <w:rtl w:val="0"/>
        </w:rPr>
        <w:t xml:space="preserve">First are the romance recipes that occur from talktofollower to begin a romance. First, we create a lust recipe recipe that is exclusively for your followers. You will need a different recipe for every lust, and each lust has an associated location. Regardless, your recipe will look like the associated A_talktofollower_… recipe, except the ID must be different, and you will add a requirement for your oc aspect created at the start. Then you will modify the description text to have a section for each of your followers with this particular lust. (Note: if you have more than one follower, use the selective text syntax based on your follower's uniqueness aspect. This way it won't matter what promotion level your follower is at.) Just like the base recipe, you should link to L_talk_roseopportunity. Once the recipe is made, prepend it to talktofollower.</w:t>
      </w:r>
    </w:p>
    <w:p w:rsidR="00000000" w:rsidDel="00000000" w:rsidP="00000000" w:rsidRDefault="00000000" w:rsidRPr="00000000" w14:paraId="00000C37">
      <w:pPr>
        <w:pageBreakBefore w:val="0"/>
        <w:rPr/>
      </w:pPr>
      <w:r w:rsidDel="00000000" w:rsidR="00000000" w:rsidRPr="00000000">
        <w:rPr>
          <w:rtl w:val="0"/>
        </w:rPr>
        <w:t xml:space="preserve">This next step isn't strictly necessary, but is good to do. You should modify the base game A_talktofollower_… recipe's requirements, adding the requirement to NOT having your oc aspect. Just in case.</w:t>
      </w:r>
    </w:p>
    <w:p w:rsidR="00000000" w:rsidDel="00000000" w:rsidP="00000000" w:rsidRDefault="00000000" w:rsidRPr="00000000" w14:paraId="00000C38">
      <w:pPr>
        <w:pageBreakBefore w:val="0"/>
        <w:rPr/>
      </w:pPr>
      <w:r w:rsidDel="00000000" w:rsidR="00000000" w:rsidRPr="00000000">
        <w:rPr>
          <w:rtl w:val="0"/>
        </w:rPr>
        <w:t xml:space="preserve">Now we have to do a similar process, but for the applicable A_startrose_..._initiate recipes. Again, you'll make an identical recipe with a different ID, make it require your oc aspect, and give it different descriptive text. This recipe should then be prepended to alt for L_talk_roseopportunity. Then, once again, go add to the requirements for the base game A_startrose_..._initiate recipe to require not having your oc aspect.</w:t>
      </w:r>
    </w:p>
    <w:p w:rsidR="00000000" w:rsidDel="00000000" w:rsidP="00000000" w:rsidRDefault="00000000" w:rsidRPr="00000000" w14:paraId="00000C39">
      <w:pPr>
        <w:pageBreakBefore w:val="0"/>
        <w:rPr/>
      </w:pPr>
      <w:r w:rsidDel="00000000" w:rsidR="00000000" w:rsidRPr="00000000">
        <w:rPr>
          <w:rtl w:val="0"/>
        </w:rPr>
      </w:r>
    </w:p>
    <w:p w:rsidR="00000000" w:rsidDel="00000000" w:rsidP="00000000" w:rsidRDefault="00000000" w:rsidRPr="00000000" w14:paraId="00000C3A">
      <w:pPr>
        <w:pageBreakBefore w:val="0"/>
        <w:rPr/>
      </w:pPr>
      <w:r w:rsidDel="00000000" w:rsidR="00000000" w:rsidRPr="00000000">
        <w:rPr>
          <w:rtl w:val="0"/>
        </w:rPr>
        <w:t xml:space="preserve">Next, we need to add descriptive text for the season of ardours. We'll follow the same process of copying a base game recipe, but its easier since we only have to do it once for the last recipe. Find the applicable L_continuerose_..._success recipe. Make a recipe just like it, but with a different ID, a requirement for your oc aspect, and a description for your applicable followers. Prepend this recipe to the associated L_continuerose_… recipe. Then add to the requirements of the base game L_continuerose_..._success recipe to require not having your custom oc aspect.</w:t>
      </w:r>
    </w:p>
    <w:p w:rsidR="00000000" w:rsidDel="00000000" w:rsidP="00000000" w:rsidRDefault="00000000" w:rsidRPr="00000000" w14:paraId="00000C3B">
      <w:pPr>
        <w:pageBreakBefore w:val="0"/>
        <w:rPr/>
      </w:pPr>
      <w:r w:rsidDel="00000000" w:rsidR="00000000" w:rsidRPr="00000000">
        <w:rPr>
          <w:rtl w:val="0"/>
        </w:rPr>
      </w:r>
    </w:p>
    <w:p w:rsidR="00000000" w:rsidDel="00000000" w:rsidP="00000000" w:rsidRDefault="00000000" w:rsidRPr="00000000" w14:paraId="00000C3C">
      <w:pPr>
        <w:pageBreakBefore w:val="0"/>
        <w:rPr/>
      </w:pPr>
      <w:r w:rsidDel="00000000" w:rsidR="00000000" w:rsidRPr="00000000">
        <w:rPr>
          <w:rtl w:val="0"/>
        </w:rPr>
        <w:t xml:space="preserve">Optionally, we can add our followers name to the romance ending recipes. The base game will automatically use "My lover" if none of the base game followers are in the recipe. If this is satisfactory, skip this section. If not, we use the previous method again. </w:t>
      </w:r>
    </w:p>
    <w:p w:rsidR="00000000" w:rsidDel="00000000" w:rsidP="00000000" w:rsidRDefault="00000000" w:rsidRPr="00000000" w14:paraId="00000C3D">
      <w:pPr>
        <w:pageBreakBefore w:val="0"/>
        <w:rPr/>
      </w:pPr>
      <w:r w:rsidDel="00000000" w:rsidR="00000000" w:rsidRPr="00000000">
        <w:rPr>
          <w:rtl w:val="0"/>
        </w:rPr>
        <w:t xml:space="preserve">First for the A_roseend_expulsion recipe. Make another recipe like it, with a different ID, modified flavour text, and a requirement for your custom oc aspect. This recipe must get prepended to the alternative recipes of L_activatejealousy with additional set to true, and an expulsion on follower with a limit of one. Once this is done, the base game L_roseend_expulsion recipe must be modified to add the requirement of not having your custom oc aspect. This step isn't optional here because we're dealing with additional recipes, and we don't want both executing.</w:t>
      </w:r>
    </w:p>
    <w:p w:rsidR="00000000" w:rsidDel="00000000" w:rsidP="00000000" w:rsidRDefault="00000000" w:rsidRPr="00000000" w14:paraId="00000C3E">
      <w:pPr>
        <w:pageBreakBefore w:val="0"/>
        <w:rPr/>
      </w:pPr>
      <w:r w:rsidDel="00000000" w:rsidR="00000000" w:rsidRPr="00000000">
        <w:rPr>
          <w:rtl w:val="0"/>
        </w:rPr>
        <w:t xml:space="preserve">Now we do this again for the L_roseend recipe. Change the ID, add a requirement for your custom oc aspect, and change the description text. Then prepend your recipe to linked for L_continuerose_chance, L_continuerose_enlightenment, L_continuerose_power, and L_continuerose_sensation. Optionally, modify the base game L_roseend recipe and add a requirement to NOT have your custom oc aspect.</w:t>
      </w:r>
    </w:p>
    <w:p w:rsidR="00000000" w:rsidDel="00000000" w:rsidP="00000000" w:rsidRDefault="00000000" w:rsidRPr="00000000" w14:paraId="00000C3F">
      <w:pPr>
        <w:pageBreakBefore w:val="0"/>
        <w:rPr/>
      </w:pPr>
      <w:r w:rsidDel="00000000" w:rsidR="00000000" w:rsidRPr="00000000">
        <w:rPr>
          <w:rtl w:val="0"/>
        </w:rPr>
      </w:r>
    </w:p>
    <w:p w:rsidR="00000000" w:rsidDel="00000000" w:rsidP="00000000" w:rsidRDefault="00000000" w:rsidRPr="00000000" w14:paraId="00000C40">
      <w:pPr>
        <w:pageBreakBefore w:val="0"/>
        <w:rPr/>
      </w:pPr>
      <w:r w:rsidDel="00000000" w:rsidR="00000000" w:rsidRPr="00000000">
        <w:rPr>
          <w:rtl w:val="0"/>
        </w:rPr>
        <w:t xml:space="preserve">Lastly, we just need to add an Ever After victory. First, we will set up the recipe that lets you achieve this victory. The base game has recipes for this called [name]victory. Make a recipe based off these ones, but with the requirement for your follower's uniqueness aspect. This recipe should then be prepended to belovedfarewell AND to belovedfarewelldream. Do this for each of your followers.</w:t>
      </w:r>
    </w:p>
    <w:p w:rsidR="00000000" w:rsidDel="00000000" w:rsidP="00000000" w:rsidRDefault="00000000" w:rsidRPr="00000000" w14:paraId="00000C41">
      <w:pPr>
        <w:pageBreakBefore w:val="0"/>
        <w:rPr/>
      </w:pPr>
      <w:r w:rsidDel="00000000" w:rsidR="00000000" w:rsidRPr="00000000">
        <w:rPr>
          <w:rtl w:val="0"/>
        </w:rPr>
      </w:r>
    </w:p>
    <w:p w:rsidR="00000000" w:rsidDel="00000000" w:rsidP="00000000" w:rsidRDefault="00000000" w:rsidRPr="00000000" w14:paraId="00000C42">
      <w:pPr>
        <w:pageBreakBefore w:val="0"/>
        <w:rPr/>
      </w:pPr>
      <w:r w:rsidDel="00000000" w:rsidR="00000000" w:rsidRPr="00000000">
        <w:rPr>
          <w:rtl w:val="0"/>
        </w:rPr>
        <w:t xml:space="preserve">Now you just need to create an ending for your followers. Conventionally, Ever After endings use the Melancholy ending flavour and the DramaticLight animation.</w:t>
      </w:r>
    </w:p>
    <w:p w:rsidR="00000000" w:rsidDel="00000000" w:rsidP="00000000" w:rsidRDefault="00000000" w:rsidRPr="00000000" w14:paraId="00000C43">
      <w:pPr>
        <w:pageBreakBefore w:val="0"/>
        <w:rPr/>
      </w:pPr>
      <w:r w:rsidDel="00000000" w:rsidR="00000000" w:rsidRPr="00000000">
        <w:rPr>
          <w:rtl w:val="0"/>
        </w:rPr>
      </w:r>
    </w:p>
    <w:p w:rsidR="00000000" w:rsidDel="00000000" w:rsidP="00000000" w:rsidRDefault="00000000" w:rsidRPr="00000000" w14:paraId="00000C44">
      <w:pPr>
        <w:pStyle w:val="Heading2"/>
        <w:pageBreakBefore w:val="0"/>
        <w:rPr/>
      </w:pPr>
      <w:bookmarkStart w:colFirst="0" w:colLast="0" w:name="_skvddwscpn9q" w:id="345"/>
      <w:bookmarkEnd w:id="345"/>
      <w:r w:rsidDel="00000000" w:rsidR="00000000" w:rsidRPr="00000000">
        <w:br w:type="page"/>
      </w:r>
      <w:r w:rsidDel="00000000" w:rsidR="00000000" w:rsidRPr="00000000">
        <w:rPr>
          <w:rtl w:val="0"/>
        </w:rPr>
      </w:r>
    </w:p>
    <w:p w:rsidR="00000000" w:rsidDel="00000000" w:rsidP="00000000" w:rsidRDefault="00000000" w:rsidRPr="00000000" w14:paraId="00000C45">
      <w:pPr>
        <w:pStyle w:val="Heading2"/>
        <w:pageBreakBefore w:val="0"/>
        <w:rPr/>
      </w:pPr>
      <w:bookmarkStart w:colFirst="0" w:colLast="0" w:name="_ez7u60qyekp4" w:id="346"/>
      <w:bookmarkEnd w:id="346"/>
      <w:r w:rsidDel="00000000" w:rsidR="00000000" w:rsidRPr="00000000">
        <w:rPr>
          <w:rtl w:val="0"/>
        </w:rPr>
        <w:t xml:space="preserve">Romance Categories</w:t>
      </w:r>
    </w:p>
    <w:p w:rsidR="00000000" w:rsidDel="00000000" w:rsidP="00000000" w:rsidRDefault="00000000" w:rsidRPr="00000000" w14:paraId="00000C46">
      <w:pPr>
        <w:pageBreakBefore w:val="0"/>
        <w:rPr/>
      </w:pPr>
      <w:r w:rsidDel="00000000" w:rsidR="00000000" w:rsidRPr="00000000">
        <w:rPr>
          <w:rtl w:val="0"/>
        </w:rPr>
        <w:t xml:space="preserve">NOTE: While adding new romance options is possible, it is not currently possible to remove romance aspects from followers. New ones can still be added, but giving a follower two romance categories could cause minor issues.</w:t>
      </w:r>
    </w:p>
    <w:p w:rsidR="00000000" w:rsidDel="00000000" w:rsidP="00000000" w:rsidRDefault="00000000" w:rsidRPr="00000000" w14:paraId="00000C47">
      <w:pPr>
        <w:pageBreakBefore w:val="0"/>
        <w:rPr/>
      </w:pPr>
      <w:r w:rsidDel="00000000" w:rsidR="00000000" w:rsidRPr="00000000">
        <w:rPr>
          <w:rtl w:val="0"/>
        </w:rPr>
        <w:t xml:space="preserve">Adding new romance Categories is easier than giving romance options to followers.</w:t>
      </w:r>
    </w:p>
    <w:p w:rsidR="00000000" w:rsidDel="00000000" w:rsidP="00000000" w:rsidRDefault="00000000" w:rsidRPr="00000000" w14:paraId="00000C48">
      <w:pPr>
        <w:pageBreakBefore w:val="0"/>
        <w:rPr/>
      </w:pPr>
      <w:r w:rsidDel="00000000" w:rsidR="00000000" w:rsidRPr="00000000">
        <w:rPr>
          <w:rtl w:val="0"/>
        </w:rPr>
        <w:t xml:space="preserve">First, you need a hidden aspect for your romance type. This aspect should then be given to all applicable followers. </w:t>
      </w:r>
    </w:p>
    <w:p w:rsidR="00000000" w:rsidDel="00000000" w:rsidP="00000000" w:rsidRDefault="00000000" w:rsidRPr="00000000" w14:paraId="00000C49">
      <w:pPr>
        <w:pageBreakBefore w:val="0"/>
        <w:rPr/>
      </w:pPr>
      <w:r w:rsidDel="00000000" w:rsidR="00000000" w:rsidRPr="00000000">
        <w:rPr>
          <w:rtl w:val="0"/>
        </w:rPr>
        <w:t xml:space="preserve">Next, you need to add a recipe to talktofollower. This recipe will functionally be identical to the other romance recipes, A_talktofollower_[location]_lust[type]. The start description should have refinement text with a description for each follower using this romance type. It should require your new romance aspect, and needs to require something else as well. Conventionally this is a location, it could be something else as well provided it doesn't interfere with other talktofollower recipes. This new recipe should be prepended as an alt recipe under talktofollower, and should link to L_talk_roseopportunity.</w:t>
      </w:r>
    </w:p>
    <w:p w:rsidR="00000000" w:rsidDel="00000000" w:rsidP="00000000" w:rsidRDefault="00000000" w:rsidRPr="00000000" w14:paraId="00000C4A">
      <w:pPr>
        <w:pageBreakBefore w:val="0"/>
        <w:rPr/>
      </w:pPr>
      <w:r w:rsidDel="00000000" w:rsidR="00000000" w:rsidRPr="00000000">
        <w:rPr>
          <w:rtl w:val="0"/>
        </w:rPr>
        <w:t xml:space="preserve">Our next recipe will be functionally equivalent to the base game A_startrose_[type]_initiate recipes. Ours should require a specific temptation. This should be done with an aspect that is present on all forms of the given temptation (ie A_startrose_power_initiate requires at least 1 powermark, this way all levels of ascensionpower will qualify). It should have refinement text in the description for all followers with this romance option. In addition to giving the romanticinterest aspect via mutation, this recipe conventionally gives an additional point in an associated principle via mutation as well.</w:t>
      </w:r>
    </w:p>
    <w:p w:rsidR="00000000" w:rsidDel="00000000" w:rsidP="00000000" w:rsidRDefault="00000000" w:rsidRPr="00000000" w14:paraId="00000C4B">
      <w:pPr>
        <w:pageBreakBefore w:val="0"/>
        <w:rPr/>
      </w:pPr>
      <w:r w:rsidDel="00000000" w:rsidR="00000000" w:rsidRPr="00000000">
        <w:rPr>
          <w:rtl w:val="0"/>
        </w:rPr>
      </w:r>
    </w:p>
    <w:p w:rsidR="00000000" w:rsidDel="00000000" w:rsidP="00000000" w:rsidRDefault="00000000" w:rsidRPr="00000000" w14:paraId="00000C4C">
      <w:pPr>
        <w:pageBreakBefore w:val="0"/>
        <w:rPr/>
      </w:pPr>
      <w:r w:rsidDel="00000000" w:rsidR="00000000" w:rsidRPr="00000000">
        <w:rPr>
          <w:rtl w:val="0"/>
        </w:rPr>
        <w:t xml:space="preserve">Now that followers can start romance through the new option, we need to add a couple recipes to the season of ardours. </w:t>
      </w:r>
    </w:p>
    <w:p w:rsidR="00000000" w:rsidDel="00000000" w:rsidP="00000000" w:rsidRDefault="00000000" w:rsidRPr="00000000" w14:paraId="00000C4D">
      <w:pPr>
        <w:pageBreakBefore w:val="0"/>
        <w:rPr/>
      </w:pPr>
      <w:r w:rsidDel="00000000" w:rsidR="00000000" w:rsidRPr="00000000">
        <w:rPr>
          <w:rtl w:val="0"/>
        </w:rPr>
        <w:t xml:space="preserve">We will make a new recipe functionally identical to the L_continuerose_[type] recipes. Ours will require our new romance aspect. This new recipe will have a slot that needs to be filled. Funds and dread are used to end your romance, but anything besides those could be used to satisfy it. This recipe will have it's last alt recipe be the recipe we're creating next. This recipe should be prepended to the linked recipes in roserouter.</w:t>
      </w:r>
    </w:p>
    <w:p w:rsidR="00000000" w:rsidDel="00000000" w:rsidP="00000000" w:rsidRDefault="00000000" w:rsidRPr="00000000" w14:paraId="00000C4E">
      <w:pPr>
        <w:pageBreakBefore w:val="0"/>
        <w:rPr/>
      </w:pPr>
      <w:r w:rsidDel="00000000" w:rsidR="00000000" w:rsidRPr="00000000">
        <w:rPr>
          <w:rtl w:val="0"/>
        </w:rPr>
        <w:t xml:space="preserve">Our next recipe is a custom version of L_continuerose_[type]_success, and should require whatever we previously decided would be needed to satisfy the romance. Conventionally it gives contentment, and exhausts its required skill card. If using something different, you might consider exhausting or removing it. It has refinement text in the description for every associated follower. </w:t>
      </w:r>
    </w:p>
    <w:p w:rsidR="00000000" w:rsidDel="00000000" w:rsidP="00000000" w:rsidRDefault="00000000" w:rsidRPr="00000000" w14:paraId="00000C4F">
      <w:pPr>
        <w:pStyle w:val="Heading2"/>
        <w:pageBreakBefore w:val="0"/>
        <w:rPr>
          <w:sz w:val="24"/>
          <w:szCs w:val="24"/>
        </w:rPr>
      </w:pPr>
      <w:bookmarkStart w:colFirst="0" w:colLast="0" w:name="_xcb7u5ea9gt7" w:id="347"/>
      <w:bookmarkEnd w:id="347"/>
      <w:r w:rsidDel="00000000" w:rsidR="00000000" w:rsidRPr="00000000">
        <w:br w:type="page"/>
      </w:r>
      <w:r w:rsidDel="00000000" w:rsidR="00000000" w:rsidRPr="00000000">
        <w:rPr>
          <w:rtl w:val="0"/>
        </w:rPr>
      </w:r>
    </w:p>
    <w:p w:rsidR="00000000" w:rsidDel="00000000" w:rsidP="00000000" w:rsidRDefault="00000000" w:rsidRPr="00000000" w14:paraId="00000C50">
      <w:pPr>
        <w:pStyle w:val="Heading2"/>
        <w:pageBreakBefore w:val="0"/>
        <w:rPr/>
      </w:pPr>
      <w:bookmarkStart w:colFirst="0" w:colLast="0" w:name="_yjxz835xpl85" w:id="348"/>
      <w:bookmarkEnd w:id="348"/>
      <w:r w:rsidDel="00000000" w:rsidR="00000000" w:rsidRPr="00000000">
        <w:rPr>
          <w:rtl w:val="0"/>
        </w:rPr>
        <w:t xml:space="preserve">Expeditions: Vaults &amp; Obstacles</w:t>
      </w:r>
    </w:p>
    <w:p w:rsidR="00000000" w:rsidDel="00000000" w:rsidP="00000000" w:rsidRDefault="00000000" w:rsidRPr="00000000" w14:paraId="00000C51">
      <w:pPr>
        <w:pStyle w:val="Heading3"/>
        <w:pageBreakBefore w:val="0"/>
        <w:rPr/>
      </w:pPr>
      <w:bookmarkStart w:colFirst="0" w:colLast="0" w:name="_1rhifwp5j97x" w:id="349"/>
      <w:bookmarkEnd w:id="349"/>
      <w:r w:rsidDel="00000000" w:rsidR="00000000" w:rsidRPr="00000000">
        <w:rPr>
          <w:rtl w:val="0"/>
        </w:rPr>
        <w:t xml:space="preserve">Description</w:t>
      </w:r>
    </w:p>
    <w:p w:rsidR="00000000" w:rsidDel="00000000" w:rsidP="00000000" w:rsidRDefault="00000000" w:rsidRPr="00000000" w14:paraId="00000C52">
      <w:pPr>
        <w:pageBreakBefore w:val="0"/>
        <w:rPr/>
      </w:pPr>
      <w:r w:rsidDel="00000000" w:rsidR="00000000" w:rsidRPr="00000000">
        <w:rPr>
          <w:rtl w:val="0"/>
        </w:rPr>
        <w:t xml:space="preserve">Vaults are places you can explore to do Expeditions. Expeditions are a gameplay system started when exploring with a vault card. Its main loop is :</w:t>
      </w:r>
    </w:p>
    <w:p w:rsidR="00000000" w:rsidDel="00000000" w:rsidP="00000000" w:rsidRDefault="00000000" w:rsidRPr="00000000" w14:paraId="00000C53">
      <w:pPr>
        <w:pageBreakBefore w:val="0"/>
        <w:numPr>
          <w:ilvl w:val="0"/>
          <w:numId w:val="30"/>
        </w:numPr>
        <w:ind w:left="720" w:hanging="360"/>
      </w:pPr>
      <w:r w:rsidDel="00000000" w:rsidR="00000000" w:rsidRPr="00000000">
        <w:rPr>
          <w:rtl w:val="0"/>
        </w:rPr>
        <w:t xml:space="preserve">Vault specific start description</w:t>
      </w:r>
    </w:p>
    <w:p w:rsidR="00000000" w:rsidDel="00000000" w:rsidP="00000000" w:rsidRDefault="00000000" w:rsidRPr="00000000" w14:paraId="00000C54">
      <w:pPr>
        <w:pageBreakBefore w:val="0"/>
        <w:numPr>
          <w:ilvl w:val="0"/>
          <w:numId w:val="30"/>
        </w:numPr>
        <w:ind w:left="720" w:hanging="360"/>
      </w:pPr>
      <w:r w:rsidDel="00000000" w:rsidR="00000000" w:rsidRPr="00000000">
        <w:rPr>
          <w:rtl w:val="0"/>
        </w:rPr>
        <w:t xml:space="preserve">Expedition loop</w:t>
      </w:r>
    </w:p>
    <w:p w:rsidR="00000000" w:rsidDel="00000000" w:rsidP="00000000" w:rsidRDefault="00000000" w:rsidRPr="00000000" w14:paraId="00000C55">
      <w:pPr>
        <w:pageBreakBefore w:val="0"/>
        <w:numPr>
          <w:ilvl w:val="1"/>
          <w:numId w:val="30"/>
        </w:numPr>
        <w:ind w:left="1440" w:hanging="360"/>
      </w:pPr>
      <w:r w:rsidDel="00000000" w:rsidR="00000000" w:rsidRPr="00000000">
        <w:rPr>
          <w:rtl w:val="0"/>
        </w:rPr>
        <w:t xml:space="preserve">Send Funds or Followers</w:t>
      </w:r>
    </w:p>
    <w:p w:rsidR="00000000" w:rsidDel="00000000" w:rsidP="00000000" w:rsidRDefault="00000000" w:rsidRPr="00000000" w14:paraId="00000C56">
      <w:pPr>
        <w:pageBreakBefore w:val="0"/>
        <w:numPr>
          <w:ilvl w:val="1"/>
          <w:numId w:val="30"/>
        </w:numPr>
        <w:ind w:left="1440" w:hanging="360"/>
      </w:pPr>
      <w:r w:rsidDel="00000000" w:rsidR="00000000" w:rsidRPr="00000000">
        <w:rPr>
          <w:rtl w:val="0"/>
        </w:rPr>
        <w:t xml:space="preserve">The next obstacle to encounter is selected (alt recipe). You can add Funds or Followers during this phase.</w:t>
      </w:r>
    </w:p>
    <w:p w:rsidR="00000000" w:rsidDel="00000000" w:rsidP="00000000" w:rsidRDefault="00000000" w:rsidRPr="00000000" w14:paraId="00000C57">
      <w:pPr>
        <w:pageBreakBefore w:val="0"/>
        <w:numPr>
          <w:ilvl w:val="1"/>
          <w:numId w:val="30"/>
        </w:numPr>
        <w:ind w:left="1440" w:hanging="360"/>
      </w:pPr>
      <w:r w:rsidDel="00000000" w:rsidR="00000000" w:rsidRPr="00000000">
        <w:rPr>
          <w:rtl w:val="0"/>
        </w:rPr>
        <w:t xml:space="preserve">The obstacle is resolved (in the base-game, it is an aspect challenge)</w:t>
      </w:r>
    </w:p>
    <w:p w:rsidR="00000000" w:rsidDel="00000000" w:rsidP="00000000" w:rsidRDefault="00000000" w:rsidRPr="00000000" w14:paraId="00000C58">
      <w:pPr>
        <w:pageBreakBefore w:val="0"/>
        <w:numPr>
          <w:ilvl w:val="0"/>
          <w:numId w:val="30"/>
        </w:numPr>
        <w:ind w:left="720" w:hanging="360"/>
      </w:pPr>
      <w:r w:rsidDel="00000000" w:rsidR="00000000" w:rsidRPr="00000000">
        <w:rPr>
          <w:rtl w:val="0"/>
        </w:rPr>
        <w:t xml:space="preserve">If there are no more obstacles, display the vault specific success description and draw rewards somehow (usually from a dedicated deck)</w:t>
      </w:r>
    </w:p>
    <w:p w:rsidR="00000000" w:rsidDel="00000000" w:rsidP="00000000" w:rsidRDefault="00000000" w:rsidRPr="00000000" w14:paraId="00000C59">
      <w:pPr>
        <w:pageBreakBefore w:val="0"/>
        <w:numPr>
          <w:ilvl w:val="0"/>
          <w:numId w:val="30"/>
        </w:numPr>
        <w:ind w:left="720" w:hanging="360"/>
      </w:pPr>
      <w:r w:rsidDel="00000000" w:rsidR="00000000" w:rsidRPr="00000000">
        <w:rPr>
          <w:rtl w:val="0"/>
        </w:rPr>
        <w:t xml:space="preserve">If you don’t have followers left or no money anymore, the Expedition ends.</w:t>
      </w:r>
    </w:p>
    <w:p w:rsidR="00000000" w:rsidDel="00000000" w:rsidP="00000000" w:rsidRDefault="00000000" w:rsidRPr="00000000" w14:paraId="00000C5A">
      <w:pPr>
        <w:pageBreakBefore w:val="0"/>
        <w:rPr/>
      </w:pPr>
      <w:r w:rsidDel="00000000" w:rsidR="00000000" w:rsidRPr="00000000">
        <w:rPr>
          <w:rtl w:val="0"/>
        </w:rPr>
      </w:r>
    </w:p>
    <w:p w:rsidR="00000000" w:rsidDel="00000000" w:rsidP="00000000" w:rsidRDefault="00000000" w:rsidRPr="00000000" w14:paraId="00000C5B">
      <w:pPr>
        <w:pageBreakBefore w:val="0"/>
        <w:rPr/>
      </w:pPr>
      <w:r w:rsidDel="00000000" w:rsidR="00000000" w:rsidRPr="00000000">
        <w:rPr>
          <w:rtl w:val="0"/>
        </w:rPr>
        <w:t xml:space="preserve">The Expedition System is structured this way:</w:t>
      </w:r>
    </w:p>
    <w:p w:rsidR="00000000" w:rsidDel="00000000" w:rsidP="00000000" w:rsidRDefault="00000000" w:rsidRPr="00000000" w14:paraId="00000C5C">
      <w:pPr>
        <w:pageBreakBefore w:val="0"/>
        <w:rPr>
          <w:rFonts w:ascii="Arial" w:cs="Arial" w:eastAsia="Arial" w:hAnsi="Arial"/>
          <w:sz w:val="22"/>
          <w:szCs w:val="22"/>
        </w:rPr>
      </w:pPr>
      <w:r w:rsidDel="00000000" w:rsidR="00000000" w:rsidRPr="00000000">
        <w:rPr>
          <w:rFonts w:ascii="Arial" w:cs="Arial" w:eastAsia="Arial" w:hAnsi="Arial"/>
          <w:sz w:val="22"/>
          <w:szCs w:val="22"/>
        </w:rPr>
        <mc:AlternateContent>
          <mc:Choice Requires="wpg">
            <w:drawing>
              <wp:inline distB="114300" distT="114300" distL="114300" distR="114300">
                <wp:extent cx="5912237" cy="2779158"/>
                <wp:effectExtent b="12700" l="12700" r="12700" t="12700"/>
                <wp:docPr id="1" name=""/>
                <a:graphic>
                  <a:graphicData uri="http://schemas.microsoft.com/office/word/2010/wordprocessingGroup">
                    <wpg:wgp>
                      <wpg:cNvGrpSpPr/>
                      <wpg:grpSpPr>
                        <a:xfrm>
                          <a:off x="50825" y="199275"/>
                          <a:ext cx="5912237" cy="2779158"/>
                          <a:chOff x="50825" y="199275"/>
                          <a:chExt cx="9702775" cy="4552700"/>
                        </a:xfrm>
                      </wpg:grpSpPr>
                      <wps:wsp>
                        <wps:cNvSpPr/>
                        <wps:cNvPr id="2" name="Shape 2"/>
                        <wps:spPr>
                          <a:xfrm>
                            <a:off x="3926050" y="233775"/>
                            <a:ext cx="5707500" cy="2755800"/>
                          </a:xfrm>
                          <a:prstGeom prst="rect">
                            <a:avLst/>
                          </a:prstGeom>
                          <a:noFill/>
                          <a:ln cap="flat" cmpd="sng" w="1905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 name="Shape 3"/>
                        <wps:spPr>
                          <a:xfrm>
                            <a:off x="55600" y="204050"/>
                            <a:ext cx="954600" cy="3018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Philosopher" w:cs="Philosopher" w:eastAsia="Philosopher" w:hAnsi="Philosopher"/>
                                  <w:b w:val="0"/>
                                  <w:i w:val="0"/>
                                  <w:smallCaps w:val="0"/>
                                  <w:strike w:val="0"/>
                                  <w:color w:val="000000"/>
                                  <w:sz w:val="22"/>
                                  <w:vertAlign w:val="baseline"/>
                                </w:rPr>
                                <w:t xml:space="preserve">vault1setup</w:t>
                              </w:r>
                            </w:p>
                          </w:txbxContent>
                        </wps:txbx>
                        <wps:bodyPr anchorCtr="0" anchor="ctr" bIns="91425" lIns="91425" spcFirstLastPara="1" rIns="91425" wrap="square" tIns="91425">
                          <a:noAutofit/>
                        </wps:bodyPr>
                      </wps:wsp>
                      <wps:wsp>
                        <wps:cNvSpPr/>
                        <wps:cNvPr id="4" name="Shape 4"/>
                        <wps:spPr>
                          <a:xfrm>
                            <a:off x="55600" y="508850"/>
                            <a:ext cx="954600" cy="3018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Philosopher" w:cs="Philosopher" w:eastAsia="Philosopher" w:hAnsi="Philosopher"/>
                                  <w:b w:val="0"/>
                                  <w:i w:val="0"/>
                                  <w:smallCaps w:val="0"/>
                                  <w:strike w:val="0"/>
                                  <w:color w:val="000000"/>
                                  <w:sz w:val="22"/>
                                  <w:vertAlign w:val="baseline"/>
                                </w:rPr>
                                <w:t xml:space="preserve">vault2setup</w:t>
                              </w:r>
                            </w:p>
                          </w:txbxContent>
                        </wps:txbx>
                        <wps:bodyPr anchorCtr="0" anchor="ctr" bIns="91425" lIns="91425" spcFirstLastPara="1" rIns="91425" wrap="square" tIns="91425">
                          <a:noAutofit/>
                        </wps:bodyPr>
                      </wps:wsp>
                      <wps:wsp>
                        <wps:cNvSpPr/>
                        <wps:cNvPr id="5" name="Shape 5"/>
                        <wps:spPr>
                          <a:xfrm>
                            <a:off x="55600" y="813650"/>
                            <a:ext cx="954600" cy="3018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Philosopher" w:cs="Philosopher" w:eastAsia="Philosopher" w:hAnsi="Philosopher"/>
                                  <w:b w:val="0"/>
                                  <w:i w:val="0"/>
                                  <w:smallCaps w:val="0"/>
                                  <w:strike w:val="0"/>
                                  <w:color w:val="000000"/>
                                  <w:sz w:val="22"/>
                                  <w:vertAlign w:val="baseline"/>
                                </w:rPr>
                                <w:t xml:space="preserve">vault3setup</w:t>
                              </w:r>
                            </w:p>
                          </w:txbxContent>
                        </wps:txbx>
                        <wps:bodyPr anchorCtr="0" anchor="ctr" bIns="91425" lIns="91425" spcFirstLastPara="1" rIns="91425" wrap="square" tIns="91425">
                          <a:noAutofit/>
                        </wps:bodyPr>
                      </wps:wsp>
                      <wps:wsp>
                        <wps:cNvSpPr/>
                        <wps:cNvPr id="6" name="Shape 6"/>
                        <wps:spPr>
                          <a:xfrm>
                            <a:off x="1424125" y="204050"/>
                            <a:ext cx="2088000" cy="3018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Philosopher" w:cs="Philosopher" w:eastAsia="Philosopher" w:hAnsi="Philosopher"/>
                                  <w:b w:val="0"/>
                                  <w:i w:val="0"/>
                                  <w:smallCaps w:val="0"/>
                                  <w:strike w:val="0"/>
                                  <w:color w:val="000000"/>
                                  <w:sz w:val="22"/>
                                  <w:vertAlign w:val="baseline"/>
                                </w:rPr>
                                <w:t xml:space="preserve">explorevault_expeditionbegun</w:t>
                              </w:r>
                            </w:p>
                          </w:txbxContent>
                        </wps:txbx>
                        <wps:bodyPr anchorCtr="0" anchor="ctr" bIns="91425" lIns="91425" spcFirstLastPara="1" rIns="91425" wrap="square" tIns="91425">
                          <a:noAutofit/>
                        </wps:bodyPr>
                      </wps:wsp>
                      <wps:wsp>
                        <wps:cNvCnPr/>
                        <wps:spPr>
                          <a:xfrm>
                            <a:off x="1010200" y="354950"/>
                            <a:ext cx="414000" cy="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rot="10800000">
                            <a:off x="1010200" y="354950"/>
                            <a:ext cx="414000" cy="3048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rot="10800000">
                            <a:off x="1010200" y="354950"/>
                            <a:ext cx="414000" cy="6096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10" name="Shape 10"/>
                        <wps:spPr>
                          <a:xfrm>
                            <a:off x="1392775" y="855650"/>
                            <a:ext cx="2150700" cy="3018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Philosopher" w:cs="Philosopher" w:eastAsia="Philosopher" w:hAnsi="Philosopher"/>
                                  <w:b w:val="0"/>
                                  <w:i w:val="0"/>
                                  <w:smallCaps w:val="0"/>
                                  <w:strike w:val="0"/>
                                  <w:color w:val="000000"/>
                                  <w:sz w:val="22"/>
                                  <w:vertAlign w:val="baseline"/>
                                </w:rPr>
                                <w:t xml:space="preserve">explorevaulttick</w:t>
                              </w:r>
                            </w:p>
                          </w:txbxContent>
                        </wps:txbx>
                        <wps:bodyPr anchorCtr="0" anchor="ctr" bIns="91425" lIns="91425" spcFirstLastPara="1" rIns="91425" wrap="square" tIns="91425">
                          <a:noAutofit/>
                        </wps:bodyPr>
                      </wps:wsp>
                      <wps:wsp>
                        <wps:cNvSpPr/>
                        <wps:cNvPr id="11" name="Shape 11"/>
                        <wps:spPr>
                          <a:xfrm>
                            <a:off x="7089900" y="598050"/>
                            <a:ext cx="2435100" cy="3018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Philosopher" w:cs="Philosopher" w:eastAsia="Philosopher" w:hAnsi="Philosopher"/>
                                  <w:b w:val="0"/>
                                  <w:i w:val="0"/>
                                  <w:smallCaps w:val="0"/>
                                  <w:strike w:val="0"/>
                                  <w:color w:val="000000"/>
                                  <w:sz w:val="22"/>
                                  <w:vertAlign w:val="baseline"/>
                                </w:rPr>
                                <w:t xml:space="preserve">explorevault_[obstacle]_success</w:t>
                              </w:r>
                            </w:p>
                          </w:txbxContent>
                        </wps:txbx>
                        <wps:bodyPr anchorCtr="0" anchor="ctr" bIns="91425" lIns="91425" spcFirstLastPara="1" rIns="91425" wrap="square" tIns="91425">
                          <a:noAutofit/>
                        </wps:bodyPr>
                      </wps:wsp>
                      <wps:wsp>
                        <wps:cNvSpPr/>
                        <wps:cNvPr id="12" name="Shape 12"/>
                        <wps:spPr>
                          <a:xfrm>
                            <a:off x="7089900" y="1128638"/>
                            <a:ext cx="2435100" cy="3018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Philosopher" w:cs="Philosopher" w:eastAsia="Philosopher" w:hAnsi="Philosopher"/>
                                  <w:b w:val="0"/>
                                  <w:i w:val="0"/>
                                  <w:smallCaps w:val="0"/>
                                  <w:strike w:val="0"/>
                                  <w:color w:val="000000"/>
                                  <w:sz w:val="22"/>
                                  <w:vertAlign w:val="baseline"/>
                                </w:rPr>
                                <w:t xml:space="preserve">explorevault_[obstacle]_failure</w:t>
                              </w:r>
                            </w:p>
                          </w:txbxContent>
                        </wps:txbx>
                        <wps:bodyPr anchorCtr="0" anchor="ctr" bIns="91425" lIns="91425" spcFirstLastPara="1" rIns="91425" wrap="square" tIns="91425">
                          <a:noAutofit/>
                        </wps:bodyPr>
                      </wps:wsp>
                      <wps:wsp>
                        <wps:cNvCnPr/>
                        <wps:spPr>
                          <a:xfrm flipH="1" rot="10800000">
                            <a:off x="6561800" y="1279550"/>
                            <a:ext cx="528000" cy="1812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rot="10800000">
                            <a:off x="6561800" y="748850"/>
                            <a:ext cx="528000" cy="10167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rot="10800000">
                            <a:off x="6561800" y="1279550"/>
                            <a:ext cx="528000" cy="4860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rot="10800000">
                            <a:off x="6561800" y="748850"/>
                            <a:ext cx="528000" cy="13215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rot="10800000">
                            <a:off x="6561800" y="1279550"/>
                            <a:ext cx="528000" cy="7908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rot="10800000">
                            <a:off x="6561800" y="748850"/>
                            <a:ext cx="528000" cy="16263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rot="10800000">
                            <a:off x="6561800" y="1279550"/>
                            <a:ext cx="528000" cy="10956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g:grpSp>
                        <wpg:cNvGrpSpPr/>
                        <wpg:grpSpPr>
                          <a:xfrm>
                            <a:off x="4126700" y="1309850"/>
                            <a:ext cx="2435100" cy="1679650"/>
                            <a:chOff x="3821900" y="1690850"/>
                            <a:chExt cx="2435100" cy="1679650"/>
                          </a:xfrm>
                        </wpg:grpSpPr>
                        <wps:wsp>
                          <wps:cNvSpPr/>
                          <wps:cNvPr id="14" name="Shape 14"/>
                          <wps:spPr>
                            <a:xfrm>
                              <a:off x="3821900" y="1690850"/>
                              <a:ext cx="2435100" cy="3018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Philosopher" w:cs="Philosopher" w:eastAsia="Philosopher" w:hAnsi="Philosopher"/>
                                    <w:b w:val="0"/>
                                    <w:i w:val="0"/>
                                    <w:smallCaps w:val="0"/>
                                    <w:strike w:val="0"/>
                                    <w:color w:val="000000"/>
                                    <w:sz w:val="22"/>
                                    <w:vertAlign w:val="baseline"/>
                                  </w:rPr>
                                  <w:t xml:space="preserve">explorevault_[obstacle]_encounter</w:t>
                                </w:r>
                              </w:p>
                            </w:txbxContent>
                          </wps:txbx>
                          <wps:bodyPr anchorCtr="0" anchor="ctr" bIns="91425" lIns="91425" spcFirstLastPara="1" rIns="91425" wrap="square" tIns="91425">
                            <a:noAutofit/>
                          </wps:bodyPr>
                        </wps:wsp>
                        <wps:wsp>
                          <wps:cNvSpPr/>
                          <wps:cNvPr id="16" name="Shape 16"/>
                          <wps:spPr>
                            <a:xfrm>
                              <a:off x="3821900" y="1995650"/>
                              <a:ext cx="2435100" cy="301800"/>
                            </a:xfrm>
                            <a:prstGeom prst="rect">
                              <a:avLst/>
                            </a:prstGeom>
                            <a:solidFill>
                              <a:srgbClr val="D9EAD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Philosopher" w:cs="Philosopher" w:eastAsia="Philosopher" w:hAnsi="Philosopher"/>
                                    <w:b w:val="0"/>
                                    <w:i w:val="0"/>
                                    <w:smallCaps w:val="0"/>
                                    <w:strike w:val="0"/>
                                    <w:color w:val="000000"/>
                                    <w:sz w:val="22"/>
                                    <w:vertAlign w:val="baseline"/>
                                  </w:rPr>
                                  <w:t xml:space="preserve">explorevault_[obstacle]_high_[lore]</w:t>
                                </w:r>
                              </w:p>
                            </w:txbxContent>
                          </wps:txbx>
                          <wps:bodyPr anchorCtr="0" anchor="ctr" bIns="91425" lIns="91425" spcFirstLastPara="1" rIns="91425" wrap="square" tIns="91425">
                            <a:noAutofit/>
                          </wps:bodyPr>
                        </wps:wsp>
                        <wps:wsp>
                          <wps:cNvSpPr/>
                          <wps:cNvPr id="19" name="Shape 19"/>
                          <wps:spPr>
                            <a:xfrm>
                              <a:off x="3821900" y="2300450"/>
                              <a:ext cx="2435100" cy="301800"/>
                            </a:xfrm>
                            <a:prstGeom prst="rect">
                              <a:avLst/>
                            </a:prstGeom>
                            <a:solidFill>
                              <a:srgbClr val="D9EAD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Philosopher" w:cs="Philosopher" w:eastAsia="Philosopher" w:hAnsi="Philosopher"/>
                                    <w:b w:val="0"/>
                                    <w:i w:val="0"/>
                                    <w:smallCaps w:val="0"/>
                                    <w:strike w:val="0"/>
                                    <w:color w:val="000000"/>
                                    <w:sz w:val="22"/>
                                    <w:vertAlign w:val="baseline"/>
                                  </w:rPr>
                                  <w:t xml:space="preserve">explorevault_[obstacle]_med_[lore]</w:t>
                                </w:r>
                              </w:p>
                            </w:txbxContent>
                          </wps:txbx>
                          <wps:bodyPr anchorCtr="0" anchor="ctr" bIns="91425" lIns="91425" spcFirstLastPara="1" rIns="91425" wrap="square" tIns="91425">
                            <a:noAutofit/>
                          </wps:bodyPr>
                        </wps:wsp>
                        <wps:wsp>
                          <wps:cNvSpPr/>
                          <wps:cNvPr id="22" name="Shape 22"/>
                          <wps:spPr>
                            <a:xfrm>
                              <a:off x="3821900" y="2605250"/>
                              <a:ext cx="2435100" cy="301800"/>
                            </a:xfrm>
                            <a:prstGeom prst="rect">
                              <a:avLst/>
                            </a:prstGeom>
                            <a:solidFill>
                              <a:srgbClr val="D9EAD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Philosopher" w:cs="Philosopher" w:eastAsia="Philosopher" w:hAnsi="Philosopher"/>
                                    <w:b w:val="0"/>
                                    <w:i w:val="0"/>
                                    <w:smallCaps w:val="0"/>
                                    <w:strike w:val="0"/>
                                    <w:color w:val="000000"/>
                                    <w:sz w:val="22"/>
                                    <w:vertAlign w:val="baseline"/>
                                  </w:rPr>
                                  <w:t xml:space="preserve">explorevault_[obstacle]_low_[lore]</w:t>
                                </w:r>
                              </w:p>
                            </w:txbxContent>
                          </wps:txbx>
                          <wps:bodyPr anchorCtr="0" anchor="ctr" bIns="91425" lIns="91425" spcFirstLastPara="1" rIns="91425" wrap="square" tIns="91425">
                            <a:noAutofit/>
                          </wps:bodyPr>
                        </wps:wsp>
                        <wps:wsp>
                          <wps:cNvSpPr txBox="1"/>
                          <wps:cNvPr id="25" name="Shape 25"/>
                          <wps:spPr>
                            <a:xfrm>
                              <a:off x="4786250" y="2970300"/>
                              <a:ext cx="506400" cy="4002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w:t>
                                </w:r>
                              </w:p>
                            </w:txbxContent>
                          </wps:txbx>
                          <wps:bodyPr anchorCtr="0" anchor="t" bIns="91425" lIns="91425" spcFirstLastPara="1" rIns="91425" wrap="square" tIns="91425">
                            <a:spAutoFit/>
                          </wps:bodyPr>
                        </wps:wsp>
                      </wpg:grpSp>
                      <wps:wsp>
                        <wps:cNvSpPr/>
                        <wps:cNvPr id="26" name="Shape 26"/>
                        <wps:spPr>
                          <a:xfrm>
                            <a:off x="7089900" y="1409738"/>
                            <a:ext cx="2435100" cy="301800"/>
                          </a:xfrm>
                          <a:prstGeom prst="rect">
                            <a:avLst/>
                          </a:prstGeom>
                          <a:solidFill>
                            <a:srgbClr val="D9EAD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Philosopher" w:cs="Philosopher" w:eastAsia="Philosopher" w:hAnsi="Philosopher"/>
                                  <w:b w:val="0"/>
                                  <w:i w:val="0"/>
                                  <w:smallCaps w:val="0"/>
                                  <w:strike w:val="0"/>
                                  <w:color w:val="000000"/>
                                  <w:sz w:val="22"/>
                                  <w:vertAlign w:val="baseline"/>
                                </w:rPr>
                                <w:t xml:space="preserve">*(70%) </w:t>
                              </w:r>
                              <w:r w:rsidDel="00000000" w:rsidR="00000000" w:rsidRPr="00000000">
                                <w:rPr>
                                  <w:rFonts w:ascii="Philosopher" w:cs="Philosopher" w:eastAsia="Philosopher" w:hAnsi="Philosopher"/>
                                  <w:b w:val="0"/>
                                  <w:i w:val="0"/>
                                  <w:smallCaps w:val="0"/>
                                  <w:strike w:val="0"/>
                                  <w:color w:val="000000"/>
                                  <w:sz w:val="22"/>
                                  <w:vertAlign w:val="baseline"/>
                                </w:rPr>
                                <w:t xml:space="preserve">explorevault_casualty</w:t>
                              </w:r>
                            </w:p>
                          </w:txbxContent>
                        </wps:txbx>
                        <wps:bodyPr anchorCtr="0" anchor="ctr" bIns="91425" lIns="91425" spcFirstLastPara="1" rIns="91425" wrap="square" tIns="91425">
                          <a:noAutofit/>
                        </wps:bodyPr>
                      </wps:wsp>
                      <wps:wsp>
                        <wps:cNvCnPr/>
                        <wps:spPr>
                          <a:xfrm>
                            <a:off x="2468125" y="505850"/>
                            <a:ext cx="0" cy="3498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a:off x="3543600" y="748950"/>
                            <a:ext cx="3546300" cy="2577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rot="10800000">
                            <a:off x="3543600" y="1006538"/>
                            <a:ext cx="3546300" cy="2730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30" name="Shape 30"/>
                        <wps:spPr>
                          <a:xfrm>
                            <a:off x="1392875" y="1160450"/>
                            <a:ext cx="2150700" cy="301800"/>
                          </a:xfrm>
                          <a:prstGeom prst="rect">
                            <a:avLst/>
                          </a:prstGeom>
                          <a:solidFill>
                            <a:srgbClr val="D9EAD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Philosopher" w:cs="Philosopher" w:eastAsia="Philosopher" w:hAnsi="Philosopher"/>
                                  <w:b w:val="0"/>
                                  <w:i w:val="0"/>
                                  <w:smallCaps w:val="0"/>
                                  <w:strike w:val="0"/>
                                  <w:color w:val="000000"/>
                                  <w:sz w:val="22"/>
                                  <w:vertAlign w:val="baseline"/>
                                </w:rPr>
                                <w:t xml:space="preserve">explorevaultfailure_nofunds</w:t>
                              </w:r>
                            </w:p>
                          </w:txbxContent>
                        </wps:txbx>
                        <wps:bodyPr anchorCtr="0" anchor="ctr" bIns="91425" lIns="91425" spcFirstLastPara="1" rIns="91425" wrap="square" tIns="91425">
                          <a:noAutofit/>
                        </wps:bodyPr>
                      </wps:wsp>
                      <wps:wsp>
                        <wps:cNvSpPr/>
                        <wps:cNvPr id="31" name="Shape 31"/>
                        <wps:spPr>
                          <a:xfrm>
                            <a:off x="1392900" y="1465250"/>
                            <a:ext cx="2150700" cy="301800"/>
                          </a:xfrm>
                          <a:prstGeom prst="rect">
                            <a:avLst/>
                          </a:prstGeom>
                          <a:solidFill>
                            <a:srgbClr val="D9EAD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Philosopher" w:cs="Philosopher" w:eastAsia="Philosopher" w:hAnsi="Philosopher"/>
                                  <w:b w:val="0"/>
                                  <w:i w:val="0"/>
                                  <w:smallCaps w:val="0"/>
                                  <w:strike w:val="0"/>
                                  <w:color w:val="000000"/>
                                  <w:sz w:val="22"/>
                                  <w:vertAlign w:val="baseline"/>
                                </w:rPr>
                                <w:t xml:space="preserve">explorevaultfailure_nofollowers</w:t>
                              </w:r>
                            </w:p>
                          </w:txbxContent>
                        </wps:txbx>
                        <wps:bodyPr anchorCtr="0" anchor="ctr" bIns="91425" lIns="91425" spcFirstLastPara="1" rIns="91425" wrap="square" tIns="91425">
                          <a:noAutofit/>
                        </wps:bodyPr>
                      </wps:wsp>
                      <wps:wsp>
                        <wps:cNvSpPr/>
                        <wps:cNvPr id="32" name="Shape 32"/>
                        <wps:spPr>
                          <a:xfrm>
                            <a:off x="1392800" y="1770050"/>
                            <a:ext cx="2150700" cy="301800"/>
                          </a:xfrm>
                          <a:prstGeom prst="rect">
                            <a:avLst/>
                          </a:prstGeom>
                          <a:solidFill>
                            <a:srgbClr val="D9EAD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Philosopher" w:cs="Philosopher" w:eastAsia="Philosopher" w:hAnsi="Philosopher"/>
                                  <w:b w:val="0"/>
                                  <w:i w:val="0"/>
                                  <w:smallCaps w:val="0"/>
                                  <w:strike w:val="0"/>
                                  <w:color w:val="000000"/>
                                  <w:sz w:val="22"/>
                                  <w:vertAlign w:val="baseline"/>
                                </w:rPr>
                                <w:t xml:space="preserve">explorevaultsuccesslink</w:t>
                              </w:r>
                            </w:p>
                          </w:txbxContent>
                        </wps:txbx>
                        <wps:bodyPr anchorCtr="0" anchor="ctr" bIns="91425" lIns="91425" spcFirstLastPara="1" rIns="91425" wrap="square" tIns="91425">
                          <a:noAutofit/>
                        </wps:bodyPr>
                      </wps:wsp>
                      <wps:wsp>
                        <wps:cNvCnPr/>
                        <wps:spPr>
                          <a:xfrm>
                            <a:off x="3543475" y="1006550"/>
                            <a:ext cx="583200" cy="4542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34" name="Shape 34"/>
                        <wps:spPr>
                          <a:xfrm>
                            <a:off x="1392900" y="3336050"/>
                            <a:ext cx="2150700" cy="3018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Philosopher" w:cs="Philosopher" w:eastAsia="Philosopher" w:hAnsi="Philosopher"/>
                                  <w:b w:val="0"/>
                                  <w:i w:val="0"/>
                                  <w:smallCaps w:val="0"/>
                                  <w:strike w:val="0"/>
                                  <w:color w:val="000000"/>
                                  <w:sz w:val="22"/>
                                  <w:vertAlign w:val="baseline"/>
                                </w:rPr>
                                <w:t xml:space="preserve">explorevaultsuccess</w:t>
                              </w:r>
                            </w:p>
                          </w:txbxContent>
                        </wps:txbx>
                        <wps:bodyPr anchorCtr="0" anchor="ctr" bIns="91425" lIns="91425" spcFirstLastPara="1" rIns="91425" wrap="square" tIns="91425">
                          <a:noAutofit/>
                        </wps:bodyPr>
                      </wps:wsp>
                      <wps:wsp>
                        <wps:cNvCnPr/>
                        <wps:spPr>
                          <a:xfrm>
                            <a:off x="2468150" y="2071850"/>
                            <a:ext cx="0" cy="12642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36" name="Shape 36"/>
                        <wps:spPr>
                          <a:xfrm>
                            <a:off x="4105650" y="3336050"/>
                            <a:ext cx="1542300" cy="3018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Philosopher" w:cs="Philosopher" w:eastAsia="Philosopher" w:hAnsi="Philosopher"/>
                                  <w:b w:val="0"/>
                                  <w:i w:val="0"/>
                                  <w:smallCaps w:val="0"/>
                                  <w:strike w:val="0"/>
                                  <w:color w:val="000000"/>
                                  <w:sz w:val="22"/>
                                  <w:vertAlign w:val="baseline"/>
                                </w:rPr>
                                <w:t xml:space="preserve">vault1_success</w:t>
                              </w:r>
                            </w:p>
                          </w:txbxContent>
                        </wps:txbx>
                        <wps:bodyPr anchorCtr="0" anchor="ctr" bIns="91425" lIns="91425" spcFirstLastPara="1" rIns="91425" wrap="square" tIns="91425">
                          <a:noAutofit/>
                        </wps:bodyPr>
                      </wps:wsp>
                      <wps:wsp>
                        <wps:cNvSpPr/>
                        <wps:cNvPr id="37" name="Shape 37"/>
                        <wps:spPr>
                          <a:xfrm>
                            <a:off x="4105650" y="3640850"/>
                            <a:ext cx="1542300" cy="3018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Philosopher" w:cs="Philosopher" w:eastAsia="Philosopher" w:hAnsi="Philosopher"/>
                                  <w:b w:val="0"/>
                                  <w:i w:val="0"/>
                                  <w:smallCaps w:val="0"/>
                                  <w:strike w:val="0"/>
                                  <w:color w:val="000000"/>
                                  <w:sz w:val="22"/>
                                  <w:vertAlign w:val="baseline"/>
                                </w:rPr>
                                <w:t xml:space="preserve">vault2_success</w:t>
                              </w:r>
                            </w:p>
                          </w:txbxContent>
                        </wps:txbx>
                        <wps:bodyPr anchorCtr="0" anchor="ctr" bIns="91425" lIns="91425" spcFirstLastPara="1" rIns="91425" wrap="square" tIns="91425">
                          <a:noAutofit/>
                        </wps:bodyPr>
                      </wps:wsp>
                      <wps:wsp>
                        <wps:cNvSpPr/>
                        <wps:cNvPr id="38" name="Shape 38"/>
                        <wps:spPr>
                          <a:xfrm>
                            <a:off x="4105650" y="3945650"/>
                            <a:ext cx="1542300" cy="3018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Philosopher" w:cs="Philosopher" w:eastAsia="Philosopher" w:hAnsi="Philosopher"/>
                                  <w:b w:val="0"/>
                                  <w:i w:val="0"/>
                                  <w:smallCaps w:val="0"/>
                                  <w:strike w:val="0"/>
                                  <w:color w:val="000000"/>
                                  <w:sz w:val="22"/>
                                  <w:vertAlign w:val="baseline"/>
                                </w:rPr>
                                <w:t xml:space="preserve">vault3_success</w:t>
                              </w:r>
                            </w:p>
                          </w:txbxContent>
                        </wps:txbx>
                        <wps:bodyPr anchorCtr="0" anchor="ctr" bIns="91425" lIns="91425" spcFirstLastPara="1" rIns="91425" wrap="square" tIns="91425">
                          <a:noAutofit/>
                        </wps:bodyPr>
                      </wps:wsp>
                      <wps:wsp>
                        <wps:cNvCnPr/>
                        <wps:spPr>
                          <a:xfrm>
                            <a:off x="3543600" y="3486950"/>
                            <a:ext cx="562200" cy="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3543600" y="3486950"/>
                            <a:ext cx="562200" cy="3048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3543600" y="3486950"/>
                            <a:ext cx="562200" cy="6096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42" name="Shape 42"/>
                        <wps:spPr>
                          <a:xfrm>
                            <a:off x="269200" y="1170050"/>
                            <a:ext cx="527400" cy="4002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w:t>
                              </w:r>
                            </w:p>
                          </w:txbxContent>
                        </wps:txbx>
                        <wps:bodyPr anchorCtr="0" anchor="t" bIns="91425" lIns="91425" spcFirstLastPara="1" rIns="91425" wrap="square" tIns="91425">
                          <a:spAutoFit/>
                        </wps:bodyPr>
                      </wps:wsp>
                      <wps:wsp>
                        <wps:cNvSpPr txBox="1"/>
                        <wps:cNvPr id="43" name="Shape 43"/>
                        <wps:spPr>
                          <a:xfrm>
                            <a:off x="4613100" y="4351775"/>
                            <a:ext cx="527400" cy="4002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w:t>
                              </w:r>
                            </w:p>
                          </w:txbxContent>
                        </wps:txbx>
                        <wps:bodyPr anchorCtr="0" anchor="t" bIns="91425" lIns="91425" spcFirstLastPara="1" rIns="91425" wrap="square" tIns="91425">
                          <a:spAutoFit/>
                        </wps:bodyPr>
                      </wps:wsp>
                      <wps:wsp>
                        <wps:cNvSpPr txBox="1"/>
                        <wps:cNvPr id="44" name="Shape 44"/>
                        <wps:spPr>
                          <a:xfrm>
                            <a:off x="8541800" y="3015025"/>
                            <a:ext cx="1314900" cy="4002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Philosopher" w:cs="Philosopher" w:eastAsia="Philosopher" w:hAnsi="Philosopher"/>
                                  <w:b w:val="0"/>
                                  <w:i w:val="0"/>
                                  <w:smallCaps w:val="0"/>
                                  <w:strike w:val="0"/>
                                  <w:color w:val="ff0000"/>
                                  <w:sz w:val="28"/>
                                  <w:vertAlign w:val="baseline"/>
                                </w:rPr>
                                <w:t xml:space="preserve">Obstacles</w:t>
                              </w:r>
                            </w:p>
                          </w:txbxContent>
                        </wps:txbx>
                        <wps:bodyPr anchorCtr="0" anchor="t" bIns="91425" lIns="91425" spcFirstLastPara="1" rIns="91425" wrap="square" tIns="91425">
                          <a:spAutoFit/>
                        </wps:bodyPr>
                      </wps:wsp>
                    </wpg:wgp>
                  </a:graphicData>
                </a:graphic>
              </wp:inline>
            </w:drawing>
          </mc:Choice>
          <mc:Fallback>
            <w:drawing>
              <wp:inline distB="114300" distT="114300" distL="114300" distR="114300">
                <wp:extent cx="5912237" cy="2779158"/>
                <wp:effectExtent b="12700" l="12700" r="12700" t="12700"/>
                <wp:docPr id="1" name="image101.png"/>
                <a:graphic>
                  <a:graphicData uri="http://schemas.openxmlformats.org/drawingml/2006/picture">
                    <pic:pic>
                      <pic:nvPicPr>
                        <pic:cNvPr id="0" name="image101.png"/>
                        <pic:cNvPicPr preferRelativeResize="0"/>
                      </pic:nvPicPr>
                      <pic:blipFill>
                        <a:blip r:embed="rId119"/>
                        <a:srcRect/>
                        <a:stretch>
                          <a:fillRect/>
                        </a:stretch>
                      </pic:blipFill>
                      <pic:spPr>
                        <a:xfrm>
                          <a:off x="0" y="0"/>
                          <a:ext cx="5912237" cy="2779158"/>
                        </a:xfrm>
                        <a:prstGeom prst="rect"/>
                        <a:ln w="12700">
                          <a:solidFill>
                            <a:srgbClr val="000000"/>
                          </a:solidFill>
                          <a:prstDash val="solid"/>
                        </a:ln>
                      </pic:spPr>
                    </pic:pic>
                  </a:graphicData>
                </a:graphic>
              </wp:inline>
            </w:drawing>
          </mc:Fallback>
        </mc:AlternateContent>
      </w:r>
      <w:r w:rsidDel="00000000" w:rsidR="00000000" w:rsidRPr="00000000">
        <w:rPr>
          <w:rtl w:val="0"/>
        </w:rPr>
      </w:r>
    </w:p>
    <w:p w:rsidR="00000000" w:rsidDel="00000000" w:rsidP="00000000" w:rsidRDefault="00000000" w:rsidRPr="00000000" w14:paraId="00000C5D">
      <w:pPr>
        <w:pageBreakBefore w:val="0"/>
        <w:ind w:left="720" w:firstLine="0"/>
        <w:jc w:val="center"/>
        <w:rPr/>
      </w:pPr>
      <w:r w:rsidDel="00000000" w:rsidR="00000000" w:rsidRPr="00000000">
        <w:rPr>
          <w:i w:val="1"/>
          <w:rtl w:val="0"/>
        </w:rPr>
        <w:t xml:space="preserve">Blue: Recipes, Green: Alternative Recipes. Recipes with * are induced. Alternative recipes are stacked under their base recipe.</w:t>
      </w:r>
      <w:r w:rsidDel="00000000" w:rsidR="00000000" w:rsidRPr="00000000">
        <w:rPr>
          <w:rtl w:val="0"/>
        </w:rPr>
      </w:r>
    </w:p>
    <w:p w:rsidR="00000000" w:rsidDel="00000000" w:rsidP="00000000" w:rsidRDefault="00000000" w:rsidRPr="00000000" w14:paraId="00000C5E">
      <w:pPr>
        <w:pageBreakBefore w:val="0"/>
        <w:rPr>
          <w:rFonts w:ascii="Arial" w:cs="Arial" w:eastAsia="Arial" w:hAnsi="Arial"/>
          <w:sz w:val="22"/>
          <w:szCs w:val="22"/>
        </w:rPr>
      </w:pPr>
      <w:r w:rsidDel="00000000" w:rsidR="00000000" w:rsidRPr="00000000">
        <w:rPr>
          <w:rtl w:val="0"/>
        </w:rPr>
      </w:r>
    </w:p>
    <w:p w:rsidR="00000000" w:rsidDel="00000000" w:rsidP="00000000" w:rsidRDefault="00000000" w:rsidRPr="00000000" w14:paraId="00000C5F">
      <w:pPr>
        <w:pageBreakBefore w:val="0"/>
        <w:rPr>
          <w:rFonts w:ascii="Arial" w:cs="Arial" w:eastAsia="Arial" w:hAnsi="Arial"/>
          <w:sz w:val="22"/>
          <w:szCs w:val="22"/>
        </w:rPr>
      </w:pPr>
      <w:r w:rsidDel="00000000" w:rsidR="00000000" w:rsidRPr="00000000">
        <w:rPr>
          <w:rtl w:val="0"/>
        </w:rPr>
      </w:r>
    </w:p>
    <w:p w:rsidR="00000000" w:rsidDel="00000000" w:rsidP="00000000" w:rsidRDefault="00000000" w:rsidRPr="00000000" w14:paraId="00000C60">
      <w:pPr>
        <w:pStyle w:val="Heading3"/>
        <w:pageBreakBefore w:val="0"/>
        <w:rPr/>
      </w:pPr>
      <w:bookmarkStart w:colFirst="0" w:colLast="0" w:name="_r7w8azjdzrm6" w:id="350"/>
      <w:bookmarkEnd w:id="350"/>
      <w:r w:rsidDel="00000000" w:rsidR="00000000" w:rsidRPr="00000000">
        <w:rPr>
          <w:rtl w:val="0"/>
        </w:rPr>
        <w:t xml:space="preserve">How to create new Vaults</w:t>
      </w:r>
    </w:p>
    <w:p w:rsidR="00000000" w:rsidDel="00000000" w:rsidP="00000000" w:rsidRDefault="00000000" w:rsidRPr="00000000" w14:paraId="00000C61">
      <w:pPr>
        <w:pageBreakBefore w:val="0"/>
        <w:rPr/>
      </w:pPr>
      <w:r w:rsidDel="00000000" w:rsidR="00000000" w:rsidRPr="00000000">
        <w:rPr>
          <w:rtl w:val="0"/>
        </w:rPr>
        <w:t xml:space="preserve">Creating new vaults using existing obstacles is fairly easy.</w:t>
      </w:r>
    </w:p>
    <w:p w:rsidR="00000000" w:rsidDel="00000000" w:rsidP="00000000" w:rsidRDefault="00000000" w:rsidRPr="00000000" w14:paraId="00000C62">
      <w:pPr>
        <w:pageBreakBefore w:val="0"/>
        <w:rPr/>
      </w:pPr>
      <w:r w:rsidDel="00000000" w:rsidR="00000000" w:rsidRPr="00000000">
        <w:rPr>
          <w:rtl w:val="0"/>
        </w:rPr>
      </w:r>
    </w:p>
    <w:tbl>
      <w:tblPr>
        <w:tblStyle w:val="Table17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40"/>
        <w:gridCol w:w="8220"/>
        <w:tblGridChange w:id="0">
          <w:tblGrid>
            <w:gridCol w:w="1140"/>
            <w:gridCol w:w="8220"/>
          </w:tblGrid>
        </w:tblGridChange>
      </w:tblGrid>
      <w:tr>
        <w:trPr>
          <w:cantSplit w:val="0"/>
          <w:trHeight w:val="750" w:hRule="atLeast"/>
          <w:tblHeader w:val="0"/>
        </w:trPr>
        <w:tc>
          <w:tcPr>
            <w:shd w:fill="c9daf8" w:val="clear"/>
            <w:tcMar>
              <w:top w:w="100.0" w:type="dxa"/>
              <w:left w:w="100.0" w:type="dxa"/>
              <w:bottom w:w="100.0" w:type="dxa"/>
              <w:right w:w="100.0" w:type="dxa"/>
            </w:tcMar>
            <w:vAlign w:val="top"/>
          </w:tcPr>
          <w:p w:rsidR="00000000" w:rsidDel="00000000" w:rsidP="00000000" w:rsidRDefault="00000000" w:rsidRPr="00000000" w14:paraId="00000C63">
            <w:pPr>
              <w:pageBreakBefore w:val="0"/>
              <w:widowControl w:val="0"/>
              <w:spacing w:line="240" w:lineRule="auto"/>
              <w:rPr/>
            </w:pPr>
            <w:r w:rsidDel="00000000" w:rsidR="00000000" w:rsidRPr="00000000">
              <w:rPr/>
              <w:drawing>
                <wp:inline distB="114300" distT="114300" distL="114300" distR="114300">
                  <wp:extent cx="590550" cy="596900"/>
                  <wp:effectExtent b="0" l="0" r="0" t="0"/>
                  <wp:docPr id="127" name="image1.png"/>
                  <a:graphic>
                    <a:graphicData uri="http://schemas.openxmlformats.org/drawingml/2006/picture">
                      <pic:pic>
                        <pic:nvPicPr>
                          <pic:cNvPr id="0" name="image1.png"/>
                          <pic:cNvPicPr preferRelativeResize="0"/>
                        </pic:nvPicPr>
                        <pic:blipFill>
                          <a:blip r:embed="rId12"/>
                          <a:srcRect b="0" l="0" r="0" t="0"/>
                          <a:stretch>
                            <a:fillRect/>
                          </a:stretch>
                        </pic:blipFill>
                        <pic:spPr>
                          <a:xfrm>
                            <a:off x="0" y="0"/>
                            <a:ext cx="590550" cy="596900"/>
                          </a:xfrm>
                          <a:prstGeom prst="rect"/>
                          <a:ln/>
                        </pic:spPr>
                      </pic:pic>
                    </a:graphicData>
                  </a:graphic>
                </wp:inline>
              </w:drawing>
            </w:r>
            <w:r w:rsidDel="00000000" w:rsidR="00000000" w:rsidRPr="00000000">
              <w:rPr>
                <w:rtl w:val="0"/>
              </w:rPr>
            </w:r>
          </w:p>
        </w:tc>
        <w:tc>
          <w:tcPr>
            <w:shd w:fill="c9daf8" w:val="clear"/>
            <w:tcMar>
              <w:top w:w="100.0" w:type="dxa"/>
              <w:left w:w="100.0" w:type="dxa"/>
              <w:bottom w:w="100.0" w:type="dxa"/>
              <w:right w:w="100.0" w:type="dxa"/>
            </w:tcMar>
            <w:vAlign w:val="top"/>
          </w:tcPr>
          <w:p w:rsidR="00000000" w:rsidDel="00000000" w:rsidP="00000000" w:rsidRDefault="00000000" w:rsidRPr="00000000" w14:paraId="00000C64">
            <w:pPr>
              <w:pageBreakBefore w:val="0"/>
              <w:rPr>
                <w:b w:val="1"/>
              </w:rPr>
            </w:pPr>
            <w:r w:rsidDel="00000000" w:rsidR="00000000" w:rsidRPr="00000000">
              <w:rPr>
                <w:b w:val="1"/>
                <w:rtl w:val="0"/>
              </w:rPr>
              <w:t xml:space="preserve">Custom Obstacles</w:t>
            </w:r>
          </w:p>
          <w:p w:rsidR="00000000" w:rsidDel="00000000" w:rsidP="00000000" w:rsidRDefault="00000000" w:rsidRPr="00000000" w14:paraId="00000C65">
            <w:pPr>
              <w:pageBreakBefore w:val="0"/>
              <w:rPr/>
            </w:pPr>
            <w:r w:rsidDel="00000000" w:rsidR="00000000" w:rsidRPr="00000000">
              <w:rPr>
                <w:rtl w:val="0"/>
              </w:rPr>
              <w:t xml:space="preserve">Custom Obstacles are explained down below. This section only deals with the creation of new vaults.</w:t>
            </w:r>
            <w:r w:rsidDel="00000000" w:rsidR="00000000" w:rsidRPr="00000000">
              <w:rPr>
                <w:rtl w:val="0"/>
              </w:rPr>
            </w:r>
          </w:p>
        </w:tc>
      </w:tr>
    </w:tbl>
    <w:p w:rsidR="00000000" w:rsidDel="00000000" w:rsidP="00000000" w:rsidRDefault="00000000" w:rsidRPr="00000000" w14:paraId="00000C66">
      <w:pPr>
        <w:pageBreakBefore w:val="0"/>
        <w:rPr/>
      </w:pPr>
      <w:r w:rsidDel="00000000" w:rsidR="00000000" w:rsidRPr="00000000">
        <w:rPr>
          <w:rtl w:val="0"/>
        </w:rPr>
      </w:r>
    </w:p>
    <w:p w:rsidR="00000000" w:rsidDel="00000000" w:rsidP="00000000" w:rsidRDefault="00000000" w:rsidRPr="00000000" w14:paraId="00000C67">
      <w:pPr>
        <w:pageBreakBefore w:val="0"/>
        <w:rPr/>
      </w:pPr>
      <w:r w:rsidDel="00000000" w:rsidR="00000000" w:rsidRPr="00000000">
        <w:rPr>
          <w:rtl w:val="0"/>
        </w:rPr>
        <w:t xml:space="preserve">New vaults </w:t>
      </w:r>
      <w:ins w:author="purple zart" w:id="31" w:date="2023-10-22T13:23:11Z">
        <w:r w:rsidDel="00000000" w:rsidR="00000000" w:rsidRPr="00000000">
          <w:rPr>
            <w:rtl w:val="0"/>
          </w:rPr>
          <w:t xml:space="preserve">require</w:t>
        </w:r>
      </w:ins>
      <w:del w:author="purple zart" w:id="31" w:date="2023-10-22T13:23:11Z">
        <w:r w:rsidDel="00000000" w:rsidR="00000000" w:rsidRPr="00000000">
          <w:rPr>
            <w:rtl w:val="0"/>
          </w:rPr>
          <w:delText xml:space="preserve">only need theses </w:delText>
        </w:r>
      </w:del>
      <w:r w:rsidDel="00000000" w:rsidR="00000000" w:rsidRPr="00000000">
        <w:rPr>
          <w:rtl w:val="0"/>
        </w:rPr>
        <w:t xml:space="preserve">:</w:t>
      </w:r>
    </w:p>
    <w:p w:rsidR="00000000" w:rsidDel="00000000" w:rsidP="00000000" w:rsidRDefault="00000000" w:rsidRPr="00000000" w14:paraId="00000C68">
      <w:pPr>
        <w:pageBreakBefore w:val="0"/>
        <w:numPr>
          <w:ilvl w:val="0"/>
          <w:numId w:val="13"/>
        </w:numPr>
        <w:ind w:left="720" w:hanging="360"/>
        <w:rPr>
          <w:u w:val="none"/>
        </w:rPr>
      </w:pPr>
      <w:r w:rsidDel="00000000" w:rsidR="00000000" w:rsidRPr="00000000">
        <w:rPr>
          <w:rtl w:val="0"/>
        </w:rPr>
        <w:t xml:space="preserve">A new element, vault[tier][name], with aspects {"vault": 1, "location": 1, vault[tier]: 1}. It should have the same two slots as other vaults, ideally, but you can do whatever you want.</w:t>
      </w:r>
    </w:p>
    <w:p w:rsidR="00000000" w:rsidDel="00000000" w:rsidP="00000000" w:rsidRDefault="00000000" w:rsidRPr="00000000" w14:paraId="00000C69">
      <w:pPr>
        <w:pageBreakBefore w:val="0"/>
        <w:numPr>
          <w:ilvl w:val="0"/>
          <w:numId w:val="13"/>
        </w:numPr>
        <w:ind w:left="720" w:hanging="360"/>
        <w:rPr>
          <w:u w:val="none"/>
        </w:rPr>
      </w:pPr>
      <w:r w:rsidDel="00000000" w:rsidR="00000000" w:rsidRPr="00000000">
        <w:rPr>
          <w:rtl w:val="0"/>
        </w:rPr>
        <w:t xml:space="preserve">A new recipe, vault[tier][name]_setup, with explorevault_expeditionbegun as a linked recipe.</w:t>
      </w:r>
    </w:p>
    <w:p w:rsidR="00000000" w:rsidDel="00000000" w:rsidP="00000000" w:rsidRDefault="00000000" w:rsidRPr="00000000" w14:paraId="00000C6A">
      <w:pPr>
        <w:pageBreakBefore w:val="0"/>
        <w:numPr>
          <w:ilvl w:val="1"/>
          <w:numId w:val="13"/>
        </w:numPr>
        <w:ind w:left="1440" w:hanging="360"/>
        <w:rPr>
          <w:u w:val="none"/>
        </w:rPr>
      </w:pPr>
      <w:r w:rsidDel="00000000" w:rsidR="00000000" w:rsidRPr="00000000">
        <w:rPr>
          <w:rtl w:val="0"/>
        </w:rPr>
        <w:t xml:space="preserve">It must have {"funds": 1, "follower": 1, [new vault element]: 1} as a requirement.</w:t>
      </w:r>
    </w:p>
    <w:p w:rsidR="00000000" w:rsidDel="00000000" w:rsidP="00000000" w:rsidRDefault="00000000" w:rsidRPr="00000000" w14:paraId="00000C6B">
      <w:pPr>
        <w:pageBreakBefore w:val="0"/>
        <w:numPr>
          <w:ilvl w:val="1"/>
          <w:numId w:val="13"/>
        </w:numPr>
        <w:ind w:left="1440" w:hanging="360"/>
        <w:rPr>
          <w:u w:val="none"/>
        </w:rPr>
      </w:pPr>
      <w:r w:rsidDel="00000000" w:rsidR="00000000" w:rsidRPr="00000000">
        <w:rPr>
          <w:rtl w:val="0"/>
        </w:rPr>
        <w:t xml:space="preserve">It must be craftable. </w:t>
      </w:r>
    </w:p>
    <w:p w:rsidR="00000000" w:rsidDel="00000000" w:rsidP="00000000" w:rsidRDefault="00000000" w:rsidRPr="00000000" w14:paraId="00000C6C">
      <w:pPr>
        <w:pageBreakBefore w:val="0"/>
        <w:numPr>
          <w:ilvl w:val="1"/>
          <w:numId w:val="13"/>
        </w:numPr>
        <w:ind w:left="1440" w:hanging="360"/>
        <w:rPr>
          <w:u w:val="none"/>
        </w:rPr>
      </w:pPr>
      <w:r w:rsidDel="00000000" w:rsidR="00000000" w:rsidRPr="00000000">
        <w:rPr>
          <w:rtl w:val="0"/>
        </w:rPr>
        <w:t xml:space="preserve">It should add in its effects the elements of the obstacles that will be encountered.</w:t>
      </w:r>
    </w:p>
    <w:p w:rsidR="00000000" w:rsidDel="00000000" w:rsidP="00000000" w:rsidRDefault="00000000" w:rsidRPr="00000000" w14:paraId="00000C6D">
      <w:pPr>
        <w:pageBreakBefore w:val="0"/>
        <w:numPr>
          <w:ilvl w:val="0"/>
          <w:numId w:val="13"/>
        </w:numPr>
        <w:ind w:left="720" w:hanging="360"/>
        <w:rPr>
          <w:u w:val="none"/>
        </w:rPr>
      </w:pPr>
      <w:r w:rsidDel="00000000" w:rsidR="00000000" w:rsidRPr="00000000">
        <w:rPr>
          <w:rtl w:val="0"/>
        </w:rPr>
        <w:t xml:space="preserve">A new recipe, vault[tier][name]_success. It should remove the vault card from the Verb, and spawn the "rewards". The base-game draws rewards from dedicated internal decks for each vault. (AchieveIntegrations changes that to external decks)</w:t>
      </w:r>
    </w:p>
    <w:p w:rsidR="00000000" w:rsidDel="00000000" w:rsidP="00000000" w:rsidRDefault="00000000" w:rsidRPr="00000000" w14:paraId="00000C6E">
      <w:pPr>
        <w:pageBreakBefore w:val="0"/>
        <w:numPr>
          <w:ilvl w:val="0"/>
          <w:numId w:val="13"/>
        </w:numPr>
        <w:ind w:left="720" w:hanging="360"/>
        <w:rPr>
          <w:u w:val="none"/>
        </w:rPr>
      </w:pPr>
      <w:r w:rsidDel="00000000" w:rsidR="00000000" w:rsidRPr="00000000">
        <w:rPr>
          <w:rtl w:val="0"/>
        </w:rPr>
        <w:t xml:space="preserve">Appending vault[tier][name]_success to explorevaultsuccess' linked recipes.</w:t>
      </w:r>
      <w:r w:rsidDel="00000000" w:rsidR="00000000" w:rsidRPr="00000000">
        <w:rPr>
          <w:rtl w:val="0"/>
        </w:rPr>
      </w:r>
    </w:p>
    <w:p w:rsidR="00000000" w:rsidDel="00000000" w:rsidP="00000000" w:rsidRDefault="00000000" w:rsidRPr="00000000" w14:paraId="00000C6F">
      <w:pPr>
        <w:pStyle w:val="Heading3"/>
        <w:pageBreakBefore w:val="0"/>
        <w:rPr/>
      </w:pPr>
      <w:bookmarkStart w:colFirst="0" w:colLast="0" w:name="_rw9uu4gmhfpa" w:id="351"/>
      <w:bookmarkEnd w:id="351"/>
      <w:r w:rsidDel="00000000" w:rsidR="00000000" w:rsidRPr="00000000">
        <w:rPr>
          <w:rtl w:val="0"/>
        </w:rPr>
        <w:t xml:space="preserve">How to create new Obstacles</w:t>
      </w:r>
    </w:p>
    <w:p w:rsidR="00000000" w:rsidDel="00000000" w:rsidP="00000000" w:rsidRDefault="00000000" w:rsidRPr="00000000" w14:paraId="00000C70">
      <w:pPr>
        <w:pageBreakBefore w:val="0"/>
        <w:rPr/>
      </w:pPr>
      <w:r w:rsidDel="00000000" w:rsidR="00000000" w:rsidRPr="00000000">
        <w:rPr>
          <w:rtl w:val="0"/>
        </w:rPr>
        <w:t xml:space="preserve">To create new obstacles, you need:</w:t>
      </w:r>
    </w:p>
    <w:p w:rsidR="00000000" w:rsidDel="00000000" w:rsidP="00000000" w:rsidRDefault="00000000" w:rsidRPr="00000000" w14:paraId="00000C71">
      <w:pPr>
        <w:pageBreakBefore w:val="0"/>
        <w:numPr>
          <w:ilvl w:val="0"/>
          <w:numId w:val="7"/>
        </w:numPr>
        <w:ind w:left="720" w:hanging="360"/>
        <w:rPr>
          <w:u w:val="none"/>
        </w:rPr>
      </w:pPr>
      <w:r w:rsidDel="00000000" w:rsidR="00000000" w:rsidRPr="00000000">
        <w:rPr>
          <w:rtl w:val="0"/>
        </w:rPr>
        <w:t xml:space="preserve">A new element, [obstaclename], describing the obstacle itself. Any vault using it </w:t>
      </w:r>
      <w:ins w:author="purple zart" w:id="32" w:date="2023-10-22T12:31:54Z">
        <w:r w:rsidDel="00000000" w:rsidR="00000000" w:rsidRPr="00000000">
          <w:rPr>
            <w:rtl w:val="0"/>
          </w:rPr>
          <w:t xml:space="preserve">must</w:t>
        </w:r>
      </w:ins>
      <w:del w:author="purple zart" w:id="32" w:date="2023-10-22T12:31:54Z">
        <w:r w:rsidDel="00000000" w:rsidR="00000000" w:rsidRPr="00000000">
          <w:rPr>
            <w:rtl w:val="0"/>
          </w:rPr>
          <w:delText xml:space="preserve">will have to</w:delText>
        </w:r>
      </w:del>
      <w:r w:rsidDel="00000000" w:rsidR="00000000" w:rsidRPr="00000000">
        <w:rPr>
          <w:rtl w:val="0"/>
        </w:rPr>
        <w:t xml:space="preserve"> spawn it in its setup recipe's effects</w:t>
      </w:r>
    </w:p>
    <w:p w:rsidR="00000000" w:rsidDel="00000000" w:rsidP="00000000" w:rsidRDefault="00000000" w:rsidRPr="00000000" w14:paraId="00000C72">
      <w:pPr>
        <w:pageBreakBefore w:val="0"/>
        <w:numPr>
          <w:ilvl w:val="0"/>
          <w:numId w:val="7"/>
        </w:numPr>
        <w:ind w:left="720" w:hanging="360"/>
        <w:rPr>
          <w:u w:val="none"/>
        </w:rPr>
      </w:pPr>
      <w:r w:rsidDel="00000000" w:rsidR="00000000" w:rsidRPr="00000000">
        <w:rPr>
          <w:rtl w:val="0"/>
        </w:rPr>
        <w:t xml:space="preserve">At least one new recipe, [obstaclename]_encounter. It </w:t>
      </w:r>
      <w:ins w:author="purple zart" w:id="33" w:date="2023-10-22T12:31:37Z">
        <w:r w:rsidDel="00000000" w:rsidR="00000000" w:rsidRPr="00000000">
          <w:rPr>
            <w:rtl w:val="0"/>
          </w:rPr>
          <w:t xml:space="preserve">must</w:t>
        </w:r>
      </w:ins>
      <w:del w:author="purple zart" w:id="33" w:date="2023-10-22T12:31:37Z">
        <w:r w:rsidDel="00000000" w:rsidR="00000000" w:rsidRPr="00000000">
          <w:rPr>
            <w:rtl w:val="0"/>
          </w:rPr>
          <w:delText xml:space="preserve">should</w:delText>
        </w:r>
      </w:del>
      <w:r w:rsidDel="00000000" w:rsidR="00000000" w:rsidRPr="00000000">
        <w:rPr>
          <w:rtl w:val="0"/>
        </w:rPr>
        <w:t xml:space="preserve"> have {[obstaclename]: 1} in its requirements. Technically speaking, past this entry recipe, the obstacle logic could be anything, the expedition system doesn't care. It only </w:t>
      </w:r>
      <w:ins w:author="purple zart" w:id="34" w:date="2023-10-22T12:32:25Z">
        <w:r w:rsidDel="00000000" w:rsidR="00000000" w:rsidRPr="00000000">
          <w:rPr>
            <w:rtl w:val="0"/>
          </w:rPr>
          <w:t xml:space="preserve">eventually </w:t>
        </w:r>
      </w:ins>
      <w:r w:rsidDel="00000000" w:rsidR="00000000" w:rsidRPr="00000000">
        <w:rPr>
          <w:rtl w:val="0"/>
        </w:rPr>
        <w:t xml:space="preserve">needs to</w:t>
      </w:r>
      <w:del w:author="purple zart" w:id="35" w:date="2023-10-22T12:32:51Z">
        <w:r w:rsidDel="00000000" w:rsidR="00000000" w:rsidRPr="00000000">
          <w:rPr>
            <w:rtl w:val="0"/>
          </w:rPr>
          <w:delText xml:space="preserve"> eventually</w:delText>
        </w:r>
      </w:del>
      <w:r w:rsidDel="00000000" w:rsidR="00000000" w:rsidRPr="00000000">
        <w:rPr>
          <w:rtl w:val="0"/>
        </w:rPr>
        <w:t xml:space="preserve"> go back to the tick recipe, and usually remove the [obstaclename] card from the Verb on success. The way base-game obstacles work</w:t>
      </w:r>
      <w:del w:author="purple zart" w:id="36" w:date="2023-10-22T12:33:04Z">
        <w:r w:rsidDel="00000000" w:rsidR="00000000" w:rsidRPr="00000000">
          <w:rPr>
            <w:rtl w:val="0"/>
          </w:rPr>
          <w:delText xml:space="preserve">,</w:delText>
        </w:r>
      </w:del>
      <w:r w:rsidDel="00000000" w:rsidR="00000000" w:rsidRPr="00000000">
        <w:rPr>
          <w:rtl w:val="0"/>
        </w:rPr>
        <w:t xml:space="preserve"> is:</w:t>
      </w:r>
    </w:p>
    <w:p w:rsidR="00000000" w:rsidDel="00000000" w:rsidP="00000000" w:rsidRDefault="00000000" w:rsidRPr="00000000" w14:paraId="00000C73">
      <w:pPr>
        <w:pageBreakBefore w:val="0"/>
        <w:numPr>
          <w:ilvl w:val="1"/>
          <w:numId w:val="7"/>
        </w:numPr>
        <w:ind w:left="1440" w:hanging="360"/>
        <w:rPr>
          <w:u w:val="none"/>
        </w:rPr>
      </w:pPr>
      <w:ins w:author="purple zart" w:id="37" w:date="2023-10-22T12:34:19Z">
        <w:r w:rsidDel="00000000" w:rsidR="00000000" w:rsidRPr="00000000">
          <w:rPr>
            <w:rtl w:val="0"/>
          </w:rPr>
          <w:t xml:space="preserve">T</w:t>
        </w:r>
      </w:ins>
      <w:del w:author="purple zart" w:id="37" w:date="2023-10-22T12:34:19Z">
        <w:r w:rsidDel="00000000" w:rsidR="00000000" w:rsidRPr="00000000">
          <w:rPr>
            <w:rtl w:val="0"/>
          </w:rPr>
          <w:delText xml:space="preserve">By using t</w:delText>
        </w:r>
      </w:del>
      <w:r w:rsidDel="00000000" w:rsidR="00000000" w:rsidRPr="00000000">
        <w:rPr>
          <w:rtl w:val="0"/>
        </w:rPr>
        <w:t xml:space="preserve">he encounter recipe and </w:t>
      </w:r>
      <w:del w:author="purple zart" w:id="38" w:date="2023-10-22T12:34:25Z">
        <w:r w:rsidDel="00000000" w:rsidR="00000000" w:rsidRPr="00000000">
          <w:rPr>
            <w:rtl w:val="0"/>
          </w:rPr>
          <w:delText xml:space="preserve">defining </w:delText>
        </w:r>
      </w:del>
      <w:r w:rsidDel="00000000" w:rsidR="00000000" w:rsidRPr="00000000">
        <w:rPr>
          <w:rtl w:val="0"/>
        </w:rPr>
        <w:t xml:space="preserve">several alternative recipes</w:t>
      </w:r>
      <w:ins w:author="purple zart" w:id="39" w:date="2023-10-22T12:34:29Z">
        <w:r w:rsidDel="00000000" w:rsidR="00000000" w:rsidRPr="00000000">
          <w:rPr>
            <w:rtl w:val="0"/>
          </w:rPr>
          <w:t xml:space="preserve"> are defined</w:t>
        </w:r>
      </w:ins>
      <w:r w:rsidDel="00000000" w:rsidR="00000000" w:rsidRPr="00000000">
        <w:rPr>
          <w:rtl w:val="0"/>
        </w:rPr>
        <w:t xml:space="preserve">, all displaying the same slot (assistance, same slot as the tick recipe).</w:t>
      </w:r>
    </w:p>
    <w:p w:rsidR="00000000" w:rsidDel="00000000" w:rsidP="00000000" w:rsidRDefault="00000000" w:rsidRPr="00000000" w14:paraId="00000C74">
      <w:pPr>
        <w:pageBreakBefore w:val="0"/>
        <w:numPr>
          <w:ilvl w:val="1"/>
          <w:numId w:val="7"/>
        </w:numPr>
        <w:ind w:left="1440" w:hanging="360"/>
        <w:rPr>
          <w:u w:val="none"/>
        </w:rPr>
      </w:pPr>
      <w:r w:rsidDel="00000000" w:rsidR="00000000" w:rsidRPr="00000000">
        <w:rPr>
          <w:rtl w:val="0"/>
        </w:rPr>
        <w:t xml:space="preserve">The alternative recipes are used when enough of some aspect is present in the Verb</w:t>
      </w:r>
    </w:p>
    <w:p w:rsidR="00000000" w:rsidDel="00000000" w:rsidP="00000000" w:rsidRDefault="00000000" w:rsidRPr="00000000" w14:paraId="00000C75">
      <w:pPr>
        <w:pageBreakBefore w:val="0"/>
        <w:numPr>
          <w:ilvl w:val="1"/>
          <w:numId w:val="7"/>
        </w:numPr>
        <w:ind w:left="1440" w:hanging="360"/>
        <w:rPr>
          <w:u w:val="none"/>
        </w:rPr>
      </w:pPr>
      <w:r w:rsidDel="00000000" w:rsidR="00000000" w:rsidRPr="00000000">
        <w:rPr>
          <w:rtl w:val="0"/>
        </w:rPr>
        <w:t xml:space="preserve">The obstacle defines failure and success recipes. Failure recipes for guardians and perils have a 70% chance to call an alternative additional recipe, explorevault_casualty, </w:t>
      </w:r>
      <w:ins w:author="purple zart" w:id="40" w:date="2023-10-22T12:35:16Z">
        <w:r w:rsidDel="00000000" w:rsidR="00000000" w:rsidRPr="00000000">
          <w:rPr>
            <w:rtl w:val="0"/>
          </w:rPr>
          <w:t xml:space="preserve">which</w:t>
        </w:r>
      </w:ins>
      <w:del w:author="purple zart" w:id="40" w:date="2023-10-22T12:35:16Z">
        <w:r w:rsidDel="00000000" w:rsidR="00000000" w:rsidRPr="00000000">
          <w:rPr>
            <w:rtl w:val="0"/>
          </w:rPr>
          <w:delText xml:space="preserve">where they</w:delText>
        </w:r>
      </w:del>
      <w:r w:rsidDel="00000000" w:rsidR="00000000" w:rsidRPr="00000000">
        <w:rPr>
          <w:rtl w:val="0"/>
        </w:rPr>
        <w:t xml:space="preserve"> expel</w:t>
      </w:r>
      <w:ins w:author="purple zart" w:id="41" w:date="2023-10-22T12:35:21Z">
        <w:r w:rsidDel="00000000" w:rsidR="00000000" w:rsidRPr="00000000">
          <w:rPr>
            <w:rtl w:val="0"/>
          </w:rPr>
          <w:t xml:space="preserve">s</w:t>
        </w:r>
      </w:ins>
      <w:r w:rsidDel="00000000" w:rsidR="00000000" w:rsidRPr="00000000">
        <w:rPr>
          <w:rtl w:val="0"/>
        </w:rPr>
        <w:t xml:space="preserve"> a follower. Curses have a 100% chance, on failure, to spawn a curse Verb</w:t>
      </w:r>
      <w:ins w:author="purple zart" w:id="42" w:date="2023-10-22T13:15:18Z">
        <w:r w:rsidDel="00000000" w:rsidR="00000000" w:rsidRPr="00000000">
          <w:rPr>
            <w:rtl w:val="0"/>
          </w:rPr>
          <w:t xml:space="preserve">, then</w:t>
        </w:r>
      </w:ins>
      <w:del w:author="purple zart" w:id="42" w:date="2023-10-22T13:15:18Z">
        <w:r w:rsidDel="00000000" w:rsidR="00000000" w:rsidRPr="00000000">
          <w:rPr>
            <w:rtl w:val="0"/>
          </w:rPr>
          <w:delText xml:space="preserve">. They</w:delText>
        </w:r>
      </w:del>
      <w:r w:rsidDel="00000000" w:rsidR="00000000" w:rsidRPr="00000000">
        <w:rPr>
          <w:rtl w:val="0"/>
        </w:rPr>
        <w:t xml:space="preserve"> route back to the tick recipe. Success recipes remove the obstacle from the Verb and then route to the tick recipe. Failure recipes leave the element to be faced again, with the exception of curses, which are removed on failure as well.</w:t>
      </w:r>
    </w:p>
    <w:p w:rsidR="00000000" w:rsidDel="00000000" w:rsidP="00000000" w:rsidRDefault="00000000" w:rsidRPr="00000000" w14:paraId="00000C76">
      <w:pPr>
        <w:pageBreakBefore w:val="0"/>
        <w:numPr>
          <w:ilvl w:val="1"/>
          <w:numId w:val="7"/>
        </w:numPr>
        <w:ind w:left="1440" w:hanging="360"/>
        <w:rPr>
          <w:u w:val="none"/>
        </w:rPr>
      </w:pPr>
      <w:r w:rsidDel="00000000" w:rsidR="00000000" w:rsidRPr="00000000">
        <w:rPr>
          <w:rtl w:val="0"/>
        </w:rPr>
        <w:t xml:space="preserve">The encounter recipe always links to the failure recipe</w:t>
      </w:r>
    </w:p>
    <w:p w:rsidR="00000000" w:rsidDel="00000000" w:rsidP="00000000" w:rsidRDefault="00000000" w:rsidRPr="00000000" w14:paraId="00000C77">
      <w:pPr>
        <w:pageBreakBefore w:val="0"/>
        <w:numPr>
          <w:ilvl w:val="1"/>
          <w:numId w:val="7"/>
        </w:numPr>
        <w:ind w:left="1440" w:hanging="360"/>
        <w:rPr>
          <w:u w:val="none"/>
        </w:rPr>
      </w:pPr>
      <w:r w:rsidDel="00000000" w:rsidR="00000000" w:rsidRPr="00000000">
        <w:rPr>
          <w:rtl w:val="0"/>
        </w:rPr>
        <w:t xml:space="preserve">The alternative recipes link to the success recipes, with a probability that depends on </w:t>
      </w:r>
      <w:ins w:author="purple zart" w:id="43" w:date="2023-10-22T13:16:31Z">
        <w:r w:rsidDel="00000000" w:rsidR="00000000" w:rsidRPr="00000000">
          <w:rPr>
            <w:rtl w:val="0"/>
          </w:rPr>
          <w:t xml:space="preserve">the quantity</w:t>
        </w:r>
      </w:ins>
      <w:del w:author="purple zart" w:id="43" w:date="2023-10-22T13:16:31Z">
        <w:r w:rsidDel="00000000" w:rsidR="00000000" w:rsidRPr="00000000">
          <w:rPr>
            <w:rtl w:val="0"/>
          </w:rPr>
          <w:delText xml:space="preserve">what amount</w:delText>
        </w:r>
      </w:del>
      <w:r w:rsidDel="00000000" w:rsidR="00000000" w:rsidRPr="00000000">
        <w:rPr>
          <w:rtl w:val="0"/>
        </w:rPr>
        <w:t xml:space="preserve"> of aspect </w:t>
      </w:r>
      <w:ins w:author="purple zart" w:id="44" w:date="2023-10-22T13:17:01Z">
        <w:r w:rsidDel="00000000" w:rsidR="00000000" w:rsidRPr="00000000">
          <w:rPr>
            <w:rtl w:val="0"/>
          </w:rPr>
          <w:t xml:space="preserve">present</w:t>
        </w:r>
      </w:ins>
      <w:del w:author="purple zart" w:id="44" w:date="2023-10-22T13:17:01Z">
        <w:r w:rsidDel="00000000" w:rsidR="00000000" w:rsidRPr="00000000">
          <w:rPr>
            <w:rtl w:val="0"/>
          </w:rPr>
          <w:delText xml:space="preserve">they represent</w:delText>
        </w:r>
      </w:del>
      <w:r w:rsidDel="00000000" w:rsidR="00000000" w:rsidRPr="00000000">
        <w:rPr>
          <w:rtl w:val="0"/>
        </w:rPr>
        <w:t xml:space="preserve"> (usually</w:t>
      </w:r>
      <w:del w:author="purple zart" w:id="45" w:date="2023-10-22T13:17:08Z">
        <w:r w:rsidDel="00000000" w:rsidR="00000000" w:rsidRPr="00000000">
          <w:rPr>
            <w:rtl w:val="0"/>
          </w:rPr>
          <w:delText xml:space="preserve">,</w:delText>
        </w:r>
      </w:del>
      <w:r w:rsidDel="00000000" w:rsidR="00000000" w:rsidRPr="00000000">
        <w:rPr>
          <w:rtl w:val="0"/>
        </w:rPr>
        <w:t xml:space="preserve"> 30%, 70%</w:t>
      </w:r>
      <w:ins w:author="purple zart" w:id="46" w:date="2023-10-22T13:17:12Z">
        <w:r w:rsidDel="00000000" w:rsidR="00000000" w:rsidRPr="00000000">
          <w:rPr>
            <w:rtl w:val="0"/>
          </w:rPr>
          <w:t xml:space="preserve">.</w:t>
        </w:r>
      </w:ins>
      <w:r w:rsidDel="00000000" w:rsidR="00000000" w:rsidRPr="00000000">
        <w:rPr>
          <w:rtl w:val="0"/>
        </w:rPr>
        <w:t xml:space="preserve"> </w:t>
      </w:r>
      <w:ins w:author="purple zart" w:id="47" w:date="2023-10-22T13:17:16Z">
        <w:r w:rsidDel="00000000" w:rsidR="00000000" w:rsidRPr="00000000">
          <w:rPr>
            <w:rtl w:val="0"/>
          </w:rPr>
          <w:t xml:space="preserve">or</w:t>
        </w:r>
      </w:ins>
      <w:del w:author="purple zart" w:id="47" w:date="2023-10-22T13:17:16Z">
        <w:r w:rsidDel="00000000" w:rsidR="00000000" w:rsidRPr="00000000">
          <w:rPr>
            <w:rtl w:val="0"/>
          </w:rPr>
          <w:delText xml:space="preserve">and</w:delText>
        </w:r>
      </w:del>
      <w:r w:rsidDel="00000000" w:rsidR="00000000" w:rsidRPr="00000000">
        <w:rPr>
          <w:rtl w:val="0"/>
        </w:rPr>
        <w:t xml:space="preserve"> 90%), and a link to the failure recipe</w:t>
      </w:r>
    </w:p>
    <w:p w:rsidR="00000000" w:rsidDel="00000000" w:rsidP="00000000" w:rsidRDefault="00000000" w:rsidRPr="00000000" w14:paraId="00000C78">
      <w:pPr>
        <w:pageBreakBefore w:val="0"/>
        <w:numPr>
          <w:ilvl w:val="0"/>
          <w:numId w:val="7"/>
        </w:numPr>
        <w:ind w:left="720" w:hanging="360"/>
        <w:rPr>
          <w:u w:val="none"/>
        </w:rPr>
      </w:pPr>
      <w:r w:rsidDel="00000000" w:rsidR="00000000" w:rsidRPr="00000000">
        <w:rPr>
          <w:rtl w:val="0"/>
        </w:rPr>
        <w:t xml:space="preserve">Insert the encounter recipe </w:t>
      </w:r>
      <w:ins w:author="purple zart" w:id="48" w:date="2023-10-22T13:17:44Z">
        <w:r w:rsidDel="00000000" w:rsidR="00000000" w:rsidRPr="00000000">
          <w:rPr>
            <w:rtl w:val="0"/>
          </w:rPr>
          <w:t xml:space="preserve">in</w:t>
        </w:r>
      </w:ins>
      <w:del w:author="purple zart" w:id="48" w:date="2023-10-22T13:17:44Z">
        <w:r w:rsidDel="00000000" w:rsidR="00000000" w:rsidRPr="00000000">
          <w:rPr>
            <w:rtl w:val="0"/>
          </w:rPr>
          <w:delText xml:space="preserve">to</w:delText>
        </w:r>
      </w:del>
      <w:r w:rsidDel="00000000" w:rsidR="00000000" w:rsidRPr="00000000">
        <w:rPr>
          <w:rtl w:val="0"/>
        </w:rPr>
        <w:t xml:space="preserve"> the explorevaulttick linked recipes list. You can </w:t>
      </w:r>
      <w:del w:author="purple zart" w:id="49" w:date="2023-10-22T13:18:12Z">
        <w:r w:rsidDel="00000000" w:rsidR="00000000" w:rsidRPr="00000000">
          <w:rPr>
            <w:rtl w:val="0"/>
          </w:rPr>
          <w:delText xml:space="preserve">use </w:delText>
        </w:r>
      </w:del>
      <w:r w:rsidDel="00000000" w:rsidR="00000000" w:rsidRPr="00000000">
        <w:rPr>
          <w:rtl w:val="0"/>
        </w:rPr>
        <w:t xml:space="preserve">append</w:t>
      </w:r>
      <w:ins w:author="purple zart" w:id="50" w:date="2023-10-22T13:18:18Z">
        <w:r w:rsidDel="00000000" w:rsidR="00000000" w:rsidRPr="00000000">
          <w:rPr>
            <w:rtl w:val="0"/>
          </w:rPr>
          <w:t xml:space="preserve">,</w:t>
        </w:r>
      </w:ins>
      <w:del w:author="purple zart" w:id="50" w:date="2023-10-22T13:18:18Z">
        <w:r w:rsidDel="00000000" w:rsidR="00000000" w:rsidRPr="00000000">
          <w:rPr>
            <w:rtl w:val="0"/>
          </w:rPr>
          <w:delText xml:space="preserve"> or</w:delText>
        </w:r>
      </w:del>
      <w:r w:rsidDel="00000000" w:rsidR="00000000" w:rsidRPr="00000000">
        <w:rPr>
          <w:rtl w:val="0"/>
        </w:rPr>
        <w:t xml:space="preserve"> prepend, or use listedit to insert </w:t>
      </w:r>
      <w:ins w:author="purple zart" w:id="51" w:date="2023-10-22T13:19:01Z">
        <w:r w:rsidDel="00000000" w:rsidR="00000000" w:rsidRPr="00000000">
          <w:rPr>
            <w:rtl w:val="0"/>
          </w:rPr>
          <w:t xml:space="preserve">at any position</w:t>
        </w:r>
      </w:ins>
      <w:del w:author="purple zart" w:id="51" w:date="2023-10-22T13:19:01Z">
        <w:r w:rsidDel="00000000" w:rsidR="00000000" w:rsidRPr="00000000">
          <w:rPr>
            <w:rtl w:val="0"/>
          </w:rPr>
          <w:delText xml:space="preserve">it partway</w:delText>
        </w:r>
      </w:del>
      <w:r w:rsidDel="00000000" w:rsidR="00000000" w:rsidRPr="00000000">
        <w:rPr>
          <w:rtl w:val="0"/>
        </w:rPr>
        <w:t xml:space="preserve">. You can </w:t>
      </w:r>
      <w:ins w:author="purple zart" w:id="52" w:date="2023-10-22T13:18:52Z">
        <w:r w:rsidDel="00000000" w:rsidR="00000000" w:rsidRPr="00000000">
          <w:rPr>
            <w:rtl w:val="0"/>
          </w:rPr>
          <w:t xml:space="preserve">also </w:t>
        </w:r>
      </w:ins>
      <w:r w:rsidDel="00000000" w:rsidR="00000000" w:rsidRPr="00000000">
        <w:rPr>
          <w:rtl w:val="0"/>
        </w:rPr>
        <w:t xml:space="preserve">use listedit with a decimal value to insert between existing entries. (i.e. 3.5 to insert between the 3rd and 4th entry of a list) </w:t>
      </w:r>
    </w:p>
    <w:p w:rsidR="00000000" w:rsidDel="00000000" w:rsidP="00000000" w:rsidRDefault="00000000" w:rsidRPr="00000000" w14:paraId="00000C79">
      <w:pPr>
        <w:pageBreakBefore w:val="0"/>
        <w:numPr>
          <w:ilvl w:val="0"/>
          <w:numId w:val="7"/>
        </w:numPr>
        <w:ind w:left="720" w:hanging="360"/>
        <w:rPr>
          <w:u w:val="none"/>
        </w:rPr>
      </w:pPr>
      <w:r w:rsidDel="00000000" w:rsidR="00000000" w:rsidRPr="00000000">
        <w:rPr>
          <w:rtl w:val="0"/>
        </w:rPr>
        <w:t xml:space="preserve">In the explorevaultsuccesslink recipe, either add {[obstaclename]: -1} to the requirements, or </w:t>
      </w:r>
      <w:ins w:author="purple zart" w:id="53" w:date="2023-10-22T13:19:59Z">
        <w:r w:rsidDel="00000000" w:rsidR="00000000" w:rsidRPr="00000000">
          <w:rPr>
            <w:rtl w:val="0"/>
          </w:rPr>
          <w:t xml:space="preserve">include</w:t>
        </w:r>
      </w:ins>
      <w:del w:author="purple zart" w:id="53" w:date="2023-10-22T13:19:59Z">
        <w:r w:rsidDel="00000000" w:rsidR="00000000" w:rsidRPr="00000000">
          <w:rPr>
            <w:rtl w:val="0"/>
          </w:rPr>
          <w:delText xml:space="preserve">give your obstacle</w:delText>
        </w:r>
      </w:del>
      <w:r w:rsidDel="00000000" w:rsidR="00000000" w:rsidRPr="00000000">
        <w:rPr>
          <w:rtl w:val="0"/>
        </w:rPr>
        <w:t xml:space="preserve"> one of the base-game obstacle categories (peril, guardian, seal, or curse), since the base-game groups are what the successlink recipe checks for.</w:t>
      </w:r>
    </w:p>
    <w:p w:rsidR="00000000" w:rsidDel="00000000" w:rsidP="00000000" w:rsidRDefault="00000000" w:rsidRPr="00000000" w14:paraId="00000C7A">
      <w:pPr>
        <w:pageBreakBefore w:val="0"/>
        <w:numPr>
          <w:ilvl w:val="0"/>
          <w:numId w:val="7"/>
        </w:numPr>
        <w:ind w:left="720" w:hanging="360"/>
        <w:rPr>
          <w:u w:val="none"/>
        </w:rPr>
      </w:pPr>
      <w:r w:rsidDel="00000000" w:rsidR="00000000" w:rsidRPr="00000000">
        <w:rPr>
          <w:rtl w:val="0"/>
        </w:rPr>
        <w:t xml:space="preserve">In the explorevaultfailure_nofunds and explorevaultfailure_nofollowers recipes, add {[obstaclename]: -10} (</w:t>
      </w:r>
      <w:ins w:author="purple zart" w:id="54" w:date="2023-10-22T13:20:57Z">
        <w:r w:rsidDel="00000000" w:rsidR="00000000" w:rsidRPr="00000000">
          <w:rPr>
            <w:rtl w:val="0"/>
          </w:rPr>
          <w:t xml:space="preserve">the</w:t>
        </w:r>
      </w:ins>
      <w:del w:author="purple zart" w:id="54" w:date="2023-10-22T13:20:57Z">
        <w:r w:rsidDel="00000000" w:rsidR="00000000" w:rsidRPr="00000000">
          <w:rPr>
            <w:rtl w:val="0"/>
          </w:rPr>
          <w:delText xml:space="preserve">or any</w:delText>
        </w:r>
      </w:del>
      <w:r w:rsidDel="00000000" w:rsidR="00000000" w:rsidRPr="00000000">
        <w:rPr>
          <w:rtl w:val="0"/>
        </w:rPr>
        <w:t xml:space="preserve"> value </w:t>
      </w:r>
      <w:ins w:author="purple zart" w:id="55" w:date="2023-10-22T13:21:45Z">
        <w:r w:rsidDel="00000000" w:rsidR="00000000" w:rsidRPr="00000000">
          <w:rPr>
            <w:rtl w:val="0"/>
          </w:rPr>
          <w:t xml:space="preserve">should be</w:t>
        </w:r>
      </w:ins>
      <w:del w:author="purple zart" w:id="55" w:date="2023-10-22T13:21:45Z">
        <w:r w:rsidDel="00000000" w:rsidR="00000000" w:rsidRPr="00000000">
          <w:rPr>
            <w:rtl w:val="0"/>
          </w:rPr>
          <w:delText xml:space="preserve">deemed</w:delText>
        </w:r>
      </w:del>
      <w:r w:rsidDel="00000000" w:rsidR="00000000" w:rsidRPr="00000000">
        <w:rPr>
          <w:rtl w:val="0"/>
        </w:rPr>
        <w:t xml:space="preserve"> big enough to remove any instance of these obstacles from the Verb) to the effects. The base-game grouped obstacles by type, giving them an aspect, and uses it in these effects.</w:t>
      </w:r>
    </w:p>
    <w:p w:rsidR="00000000" w:rsidDel="00000000" w:rsidP="00000000" w:rsidRDefault="00000000" w:rsidRPr="00000000" w14:paraId="00000C7B">
      <w:pPr>
        <w:pageBreakBefore w:val="0"/>
        <w:rPr>
          <w:rFonts w:ascii="Arial" w:cs="Arial" w:eastAsia="Arial" w:hAnsi="Arial"/>
          <w:sz w:val="22"/>
          <w:szCs w:val="22"/>
        </w:rPr>
      </w:pPr>
      <w:r w:rsidDel="00000000" w:rsidR="00000000" w:rsidRPr="00000000">
        <w:rPr>
          <w:rtl w:val="0"/>
        </w:rPr>
      </w:r>
    </w:p>
    <w:p w:rsidR="00000000" w:rsidDel="00000000" w:rsidP="00000000" w:rsidRDefault="00000000" w:rsidRPr="00000000" w14:paraId="00000C7C">
      <w:pPr>
        <w:pStyle w:val="Heading3"/>
        <w:pageBreakBefore w:val="0"/>
        <w:rPr>
          <w:rFonts w:ascii="Arial" w:cs="Arial" w:eastAsia="Arial" w:hAnsi="Arial"/>
          <w:sz w:val="22"/>
          <w:szCs w:val="22"/>
        </w:rPr>
      </w:pPr>
      <w:bookmarkStart w:colFirst="0" w:colLast="0" w:name="_5v7sccsq001g" w:id="352"/>
      <w:bookmarkEnd w:id="352"/>
      <w:r w:rsidDel="00000000" w:rsidR="00000000" w:rsidRPr="00000000">
        <w:rPr>
          <w:rtl w:val="0"/>
        </w:rPr>
        <w:t xml:space="preserve">How to create new Vault Tiers</w:t>
      </w:r>
      <w:r w:rsidDel="00000000" w:rsidR="00000000" w:rsidRPr="00000000">
        <w:rPr>
          <w:rtl w:val="0"/>
        </w:rPr>
      </w:r>
    </w:p>
    <w:p w:rsidR="00000000" w:rsidDel="00000000" w:rsidP="00000000" w:rsidRDefault="00000000" w:rsidRPr="00000000" w14:paraId="00000C7D">
      <w:pPr>
        <w:pageBreakBefore w:val="0"/>
        <w:rPr/>
      </w:pPr>
      <w:r w:rsidDel="00000000" w:rsidR="00000000" w:rsidRPr="00000000">
        <w:rPr>
          <w:rtl w:val="0"/>
        </w:rPr>
        <w:t xml:space="preserve">TODO</w:t>
      </w:r>
    </w:p>
    <w:p w:rsidR="00000000" w:rsidDel="00000000" w:rsidP="00000000" w:rsidRDefault="00000000" w:rsidRPr="00000000" w14:paraId="00000C7E">
      <w:pPr>
        <w:pageBreakBefore w:val="0"/>
        <w:rPr>
          <w:rFonts w:ascii="Arial" w:cs="Arial" w:eastAsia="Arial" w:hAnsi="Arial"/>
          <w:sz w:val="22"/>
          <w:szCs w:val="22"/>
        </w:rPr>
      </w:pPr>
      <w:r w:rsidDel="00000000" w:rsidR="00000000" w:rsidRPr="00000000">
        <w:rPr>
          <w:rtl w:val="0"/>
        </w:rPr>
      </w:r>
    </w:p>
    <w:p w:rsidR="00000000" w:rsidDel="00000000" w:rsidP="00000000" w:rsidRDefault="00000000" w:rsidRPr="00000000" w14:paraId="00000C7F">
      <w:pPr>
        <w:pageBreakBefore w:val="0"/>
        <w:rPr>
          <w:rFonts w:ascii="Arial" w:cs="Arial" w:eastAsia="Arial" w:hAnsi="Arial"/>
          <w:sz w:val="22"/>
          <w:szCs w:val="22"/>
        </w:rPr>
      </w:pPr>
      <w:r w:rsidDel="00000000" w:rsidR="00000000" w:rsidRPr="00000000">
        <w:rPr>
          <w:rtl w:val="0"/>
        </w:rPr>
      </w:r>
    </w:p>
    <w:p w:rsidR="00000000" w:rsidDel="00000000" w:rsidP="00000000" w:rsidRDefault="00000000" w:rsidRPr="00000000" w14:paraId="00000C80">
      <w:pPr>
        <w:pageBreakBefore w:val="0"/>
        <w:rPr/>
      </w:pPr>
      <w:r w:rsidDel="00000000" w:rsidR="00000000" w:rsidRPr="00000000">
        <w:br w:type="page"/>
      </w:r>
      <w:r w:rsidDel="00000000" w:rsidR="00000000" w:rsidRPr="00000000">
        <w:rPr>
          <w:rtl w:val="0"/>
        </w:rPr>
      </w:r>
    </w:p>
    <w:p w:rsidR="00000000" w:rsidDel="00000000" w:rsidP="00000000" w:rsidRDefault="00000000" w:rsidRPr="00000000" w14:paraId="00000C81">
      <w:pPr>
        <w:pStyle w:val="Heading1"/>
        <w:rPr>
          <w:b w:val="1"/>
        </w:rPr>
      </w:pPr>
      <w:bookmarkStart w:colFirst="0" w:colLast="0" w:name="_nqaiv1xba6qe" w:id="353"/>
      <w:bookmarkEnd w:id="353"/>
      <w:r w:rsidDel="00000000" w:rsidR="00000000" w:rsidRPr="00000000">
        <w:rPr>
          <w:b w:val="1"/>
          <w:rtl w:val="0"/>
        </w:rPr>
        <w:t xml:space="preserve">On Book of Hours Modding</w:t>
      </w:r>
    </w:p>
    <w:p w:rsidR="00000000" w:rsidDel="00000000" w:rsidP="00000000" w:rsidRDefault="00000000" w:rsidRPr="00000000" w14:paraId="00000C82">
      <w:pPr>
        <w:rPr>
          <w:b w:val="1"/>
        </w:rPr>
      </w:pPr>
      <w:r w:rsidDel="00000000" w:rsidR="00000000" w:rsidRPr="00000000">
        <w:rPr>
          <w:b w:val="1"/>
          <w:rtl w:val="0"/>
        </w:rPr>
        <w:t xml:space="preserve">BOOK OF HOURS MODDING IS </w:t>
      </w:r>
      <w:commentRangeStart w:id="34"/>
      <w:r w:rsidDel="00000000" w:rsidR="00000000" w:rsidRPr="00000000">
        <w:rPr>
          <w:b w:val="1"/>
          <w:rtl w:val="0"/>
        </w:rPr>
        <w:t xml:space="preserve">NOT OFFICIALLY SUPPORTED</w:t>
      </w:r>
      <w:commentRangeEnd w:id="34"/>
      <w:r w:rsidDel="00000000" w:rsidR="00000000" w:rsidRPr="00000000">
        <w:commentReference w:id="34"/>
      </w:r>
      <w:r w:rsidDel="00000000" w:rsidR="00000000" w:rsidRPr="00000000">
        <w:rPr>
          <w:b w:val="1"/>
          <w:rtl w:val="0"/>
        </w:rPr>
        <w:t xml:space="preserve"> AND IS SUBJECT TO CHANGE</w:t>
      </w:r>
    </w:p>
    <w:p w:rsidR="00000000" w:rsidDel="00000000" w:rsidP="00000000" w:rsidRDefault="00000000" w:rsidRPr="00000000" w14:paraId="00000C83">
      <w:pPr>
        <w:rPr/>
      </w:pPr>
      <w:r w:rsidDel="00000000" w:rsidR="00000000" w:rsidRPr="00000000">
        <w:rPr>
          <w:rtl w:val="0"/>
        </w:rPr>
        <w:t xml:space="preserve">That being said, there *are* currently two ways to make mods.</w:t>
      </w:r>
    </w:p>
    <w:p w:rsidR="00000000" w:rsidDel="00000000" w:rsidP="00000000" w:rsidRDefault="00000000" w:rsidRPr="00000000" w14:paraId="00000C84">
      <w:pPr>
        <w:rPr/>
      </w:pPr>
      <w:r w:rsidDel="00000000" w:rsidR="00000000" w:rsidRPr="00000000">
        <w:rPr>
          <w:rtl w:val="0"/>
        </w:rPr>
      </w:r>
    </w:p>
    <w:p w:rsidR="00000000" w:rsidDel="00000000" w:rsidP="00000000" w:rsidRDefault="00000000" w:rsidRPr="00000000" w14:paraId="00000C85">
      <w:pPr>
        <w:rPr/>
      </w:pPr>
      <w:r w:rsidDel="00000000" w:rsidR="00000000" w:rsidRPr="00000000">
        <w:rPr>
          <w:rtl w:val="0"/>
        </w:rPr>
        <w:t xml:space="preserve">The first is to make DLL Mods, similar to Cultist Simulator, but using BepInEx as a modloader. You’ll need to make sure you don’t create any GameObjects before the quote screen, and enable the ‘HideManagerGameObject’ setting in BepInEx- this is because Book Of Hours, for some reason, deletes all GameObjects when the quote screen is shown, possibly as an anti-modding measure. For information on writing BepInEx plugins, see the </w:t>
      </w:r>
      <w:hyperlink r:id="rId120">
        <w:r w:rsidDel="00000000" w:rsidR="00000000" w:rsidRPr="00000000">
          <w:rPr>
            <w:color w:val="1155cc"/>
            <w:u w:val="single"/>
            <w:rtl w:val="0"/>
          </w:rPr>
          <w:t xml:space="preserve">BepInEx documentation</w:t>
        </w:r>
      </w:hyperlink>
      <w:r w:rsidDel="00000000" w:rsidR="00000000" w:rsidRPr="00000000">
        <w:rPr>
          <w:rtl w:val="0"/>
        </w:rPr>
        <w:t xml:space="preserve">. Book of Hours uses Unity version 2022.3.9 and netstandard2.1 (you may need to use netstandard2.0 and change the target to 2.1 later). You’ll also need to use </w:t>
      </w:r>
      <w:r w:rsidDel="00000000" w:rsidR="00000000" w:rsidRPr="00000000">
        <w:rPr>
          <w:rtl w:val="0"/>
        </w:rPr>
        <w:t xml:space="preserve">Harmony (included with BepInEx) to patch game functions. See the </w:t>
      </w:r>
      <w:hyperlink r:id="rId121">
        <w:r w:rsidDel="00000000" w:rsidR="00000000" w:rsidRPr="00000000">
          <w:rPr>
            <w:color w:val="1155cc"/>
            <w:u w:val="single"/>
            <w:rtl w:val="0"/>
          </w:rPr>
          <w:t xml:space="preserve">Harmony docs</w:t>
        </w:r>
      </w:hyperlink>
      <w:r w:rsidDel="00000000" w:rsidR="00000000" w:rsidRPr="00000000">
        <w:rPr>
          <w:rtl w:val="0"/>
        </w:rPr>
      </w:r>
    </w:p>
    <w:p w:rsidR="00000000" w:rsidDel="00000000" w:rsidP="00000000" w:rsidRDefault="00000000" w:rsidRPr="00000000" w14:paraId="00000C86">
      <w:pPr>
        <w:rPr/>
      </w:pPr>
      <w:r w:rsidDel="00000000" w:rsidR="00000000" w:rsidRPr="00000000">
        <w:rPr>
          <w:rtl w:val="0"/>
        </w:rPr>
      </w:r>
    </w:p>
    <w:p w:rsidR="00000000" w:rsidDel="00000000" w:rsidP="00000000" w:rsidRDefault="00000000" w:rsidRPr="00000000" w14:paraId="00000C87">
      <w:pPr>
        <w:rPr/>
      </w:pPr>
      <w:r w:rsidDel="00000000" w:rsidR="00000000" w:rsidRPr="00000000">
        <w:rPr>
          <w:rtl w:val="0"/>
        </w:rPr>
        <w:t xml:space="preserve">The second way is content modding, more familiar to Cultist Simulator modders. However, this has several major catches:</w:t>
      </w:r>
    </w:p>
    <w:p w:rsidR="00000000" w:rsidDel="00000000" w:rsidP="00000000" w:rsidRDefault="00000000" w:rsidRPr="00000000" w14:paraId="00000C88">
      <w:pPr>
        <w:numPr>
          <w:ilvl w:val="0"/>
          <w:numId w:val="23"/>
        </w:numPr>
        <w:ind w:left="720" w:hanging="360"/>
        <w:rPr/>
      </w:pPr>
      <w:r w:rsidDel="00000000" w:rsidR="00000000" w:rsidRPr="00000000">
        <w:rPr>
          <w:rtl w:val="0"/>
        </w:rPr>
        <w:t xml:space="preserve">The codebase frequently changes. Expect your mods to break often. (This also applies to dll mods)</w:t>
      </w:r>
    </w:p>
    <w:p w:rsidR="00000000" w:rsidDel="00000000" w:rsidP="00000000" w:rsidRDefault="00000000" w:rsidRPr="00000000" w14:paraId="00000C89">
      <w:pPr>
        <w:numPr>
          <w:ilvl w:val="0"/>
          <w:numId w:val="23"/>
        </w:numPr>
        <w:ind w:left="720" w:hanging="360"/>
        <w:rPr/>
      </w:pPr>
      <w:r w:rsidDel="00000000" w:rsidR="00000000" w:rsidRPr="00000000">
        <w:rPr>
          <w:rtl w:val="0"/>
        </w:rPr>
        <w:t xml:space="preserve">Modloading is disabled, and all mods must be put in the bhcontent/core folder directly. You can use prefixes like z_ and __ to control load order</w:t>
      </w:r>
    </w:p>
    <w:p w:rsidR="00000000" w:rsidDel="00000000" w:rsidP="00000000" w:rsidRDefault="00000000" w:rsidRPr="00000000" w14:paraId="00000C8A">
      <w:pPr>
        <w:numPr>
          <w:ilvl w:val="0"/>
          <w:numId w:val="23"/>
        </w:numPr>
        <w:ind w:left="720" w:hanging="360"/>
        <w:rPr/>
      </w:pPr>
      <w:r w:rsidDel="00000000" w:rsidR="00000000" w:rsidRPr="00000000">
        <w:rPr>
          <w:rtl w:val="0"/>
        </w:rPr>
        <w:t xml:space="preserve">Merge-overwriting, and by extension property operations, are disabled. You cannot edit existing objects and must redefine them completely; furthermore, it seems that the first loaded object with a given ID takes priority and future ones are ignored, so you’ll need to make sure your mod loads first if you want to replace anything.</w:t>
      </w:r>
    </w:p>
    <w:p w:rsidR="00000000" w:rsidDel="00000000" w:rsidP="00000000" w:rsidRDefault="00000000" w:rsidRPr="00000000" w14:paraId="00000C8B">
      <w:pPr>
        <w:numPr>
          <w:ilvl w:val="0"/>
          <w:numId w:val="23"/>
        </w:numPr>
        <w:ind w:left="720" w:hanging="360"/>
        <w:rPr/>
      </w:pPr>
      <w:r w:rsidDel="00000000" w:rsidR="00000000" w:rsidRPr="00000000">
        <w:rPr>
          <w:rtl w:val="0"/>
        </w:rPr>
        <w:t xml:space="preserve">The codebase has some changes from cultist simulator. Notably, AK seems to be removing most features that aren’t used by vanilla Book of Hours: the current list of changes is as follows.</w:t>
      </w:r>
    </w:p>
    <w:p w:rsidR="00000000" w:rsidDel="00000000" w:rsidP="00000000" w:rsidRDefault="00000000" w:rsidRPr="00000000" w14:paraId="00000C8C">
      <w:pPr>
        <w:ind w:left="0" w:firstLine="0"/>
        <w:rPr/>
      </w:pPr>
      <w:r w:rsidDel="00000000" w:rsidR="00000000" w:rsidRPr="00000000">
        <w:rPr>
          <w:rtl w:val="0"/>
        </w:rPr>
      </w:r>
    </w:p>
    <w:p w:rsidR="00000000" w:rsidDel="00000000" w:rsidP="00000000" w:rsidRDefault="00000000" w:rsidRPr="00000000" w14:paraId="00000C8D">
      <w:pPr>
        <w:ind w:left="0" w:firstLine="0"/>
        <w:rPr/>
      </w:pPr>
      <w:r w:rsidDel="00000000" w:rsidR="00000000" w:rsidRPr="00000000">
        <w:rPr>
          <w:rtl w:val="0"/>
        </w:rPr>
        <w:t xml:space="preserve">Deleted features: maxexecutions, destruction purges, consuming slots, tablereqs</w:t>
      </w:r>
    </w:p>
    <w:p w:rsidR="00000000" w:rsidDel="00000000" w:rsidP="00000000" w:rsidRDefault="00000000" w:rsidRPr="00000000" w14:paraId="00000C8E">
      <w:pPr>
        <w:ind w:left="0" w:firstLine="0"/>
        <w:rPr/>
      </w:pPr>
      <w:r w:rsidDel="00000000" w:rsidR="00000000" w:rsidRPr="00000000">
        <w:rPr>
          <w:rtl w:val="0"/>
        </w:rPr>
        <w:t xml:space="preserve">Renamed features:</w:t>
      </w:r>
    </w:p>
    <w:p w:rsidR="00000000" w:rsidDel="00000000" w:rsidP="00000000" w:rsidRDefault="00000000" w:rsidRPr="00000000" w14:paraId="00000C8F">
      <w:pPr>
        <w:numPr>
          <w:ilvl w:val="0"/>
          <w:numId w:val="48"/>
        </w:numPr>
        <w:ind w:left="720" w:hanging="360"/>
        <w:rPr>
          <w:u w:val="none"/>
        </w:rPr>
      </w:pPr>
      <w:r w:rsidDel="00000000" w:rsidR="00000000" w:rsidRPr="00000000">
        <w:rPr>
          <w:rtl w:val="0"/>
        </w:rPr>
        <w:t xml:space="preserve">‘requirements’ is now ‘reqs’</w:t>
      </w:r>
    </w:p>
    <w:p w:rsidR="00000000" w:rsidDel="00000000" w:rsidP="00000000" w:rsidRDefault="00000000" w:rsidRPr="00000000" w14:paraId="00000C90">
      <w:pPr>
        <w:numPr>
          <w:ilvl w:val="0"/>
          <w:numId w:val="48"/>
        </w:numPr>
        <w:ind w:left="720" w:hanging="360"/>
        <w:rPr>
          <w:u w:val="none"/>
        </w:rPr>
      </w:pPr>
      <w:r w:rsidDel="00000000" w:rsidR="00000000" w:rsidRPr="00000000">
        <w:rPr>
          <w:rtl w:val="0"/>
        </w:rPr>
        <w:t xml:space="preserve">‘description’ is now ‘desc’</w:t>
      </w:r>
    </w:p>
    <w:p w:rsidR="00000000" w:rsidDel="00000000" w:rsidP="00000000" w:rsidRDefault="00000000" w:rsidRPr="00000000" w14:paraId="00000C91">
      <w:pPr>
        <w:ind w:left="0" w:firstLine="0"/>
        <w:rPr/>
      </w:pPr>
      <w:r w:rsidDel="00000000" w:rsidR="00000000" w:rsidRPr="00000000">
        <w:rPr>
          <w:rtl w:val="0"/>
        </w:rPr>
        <w:t xml:space="preserve">New features:</w:t>
      </w:r>
    </w:p>
    <w:p w:rsidR="00000000" w:rsidDel="00000000" w:rsidP="00000000" w:rsidRDefault="00000000" w:rsidRPr="00000000" w14:paraId="00000C92">
      <w:pPr>
        <w:pStyle w:val="Heading4"/>
        <w:rPr>
          <w:color w:val="666666"/>
          <w:sz w:val="28"/>
          <w:szCs w:val="28"/>
        </w:rPr>
      </w:pPr>
      <w:bookmarkStart w:colFirst="0" w:colLast="0" w:name="_ejl08supbibj" w:id="354"/>
      <w:bookmarkEnd w:id="354"/>
      <w:r w:rsidDel="00000000" w:rsidR="00000000" w:rsidRPr="00000000">
        <w:rPr>
          <w:rtl w:val="0"/>
        </w:rPr>
        <w:t xml:space="preserve">Xexts</w:t>
      </w:r>
      <w:r w:rsidDel="00000000" w:rsidR="00000000" w:rsidRPr="00000000">
        <w:rPr>
          <w:rtl w:val="0"/>
        </w:rPr>
      </w:r>
    </w:p>
    <w:tbl>
      <w:tblPr>
        <w:tblStyle w:val="Table17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20"/>
        <w:gridCol w:w="7740"/>
        <w:tblGridChange w:id="0">
          <w:tblGrid>
            <w:gridCol w:w="1620"/>
            <w:gridCol w:w="7740"/>
          </w:tblGrid>
        </w:tblGridChange>
      </w:tblGrid>
      <w:tr>
        <w:trPr>
          <w:cantSplit w:val="0"/>
          <w:trHeight w:val="75" w:hRule="atLeast"/>
          <w:tblHeader w:val="0"/>
        </w:trPr>
        <w:tc>
          <w:tcPr>
            <w:tcBorders>
              <w:top w:color="4d3a00" w:space="0" w:sz="18" w:val="single"/>
              <w:left w:color="4d3a00" w:space="0" w:sz="18" w:val="single"/>
              <w:bottom w:color="4d3a00" w:space="0" w:sz="12" w:val="single"/>
              <w:right w:color="4d3a00" w:space="0" w:sz="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C93">
            <w:pPr>
              <w:jc w:val="left"/>
              <w:rPr>
                <w:sz w:val="22"/>
                <w:szCs w:val="22"/>
              </w:rPr>
            </w:pPr>
            <w:r w:rsidDel="00000000" w:rsidR="00000000" w:rsidRPr="00000000">
              <w:rPr>
                <w:sz w:val="22"/>
                <w:szCs w:val="22"/>
                <w:rtl w:val="0"/>
              </w:rPr>
              <w:t xml:space="preserve">Property name</w:t>
            </w:r>
          </w:p>
        </w:tc>
        <w:tc>
          <w:tcPr>
            <w:tcBorders>
              <w:top w:color="4d3a00" w:space="0" w:sz="18" w:val="single"/>
              <w:left w:color="4d3a00" w:space="0" w:sz="8" w:val="single"/>
              <w:bottom w:color="4d3a00" w:space="0" w:sz="12" w:val="single"/>
              <w:right w:color="4d3a00" w:space="0" w:sz="1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C94">
            <w:pPr>
              <w:jc w:val="left"/>
              <w:rPr/>
            </w:pPr>
            <w:r w:rsidDel="00000000" w:rsidR="00000000" w:rsidRPr="00000000">
              <w:rPr>
                <w:rtl w:val="0"/>
              </w:rPr>
              <w:t xml:space="preserve">xexts</w:t>
            </w:r>
          </w:p>
        </w:tc>
      </w:tr>
      <w:tr>
        <w:trPr>
          <w:cantSplit w:val="0"/>
          <w:trHeight w:val="870" w:hRule="atLeast"/>
          <w:tblHeader w:val="0"/>
        </w:trPr>
        <w:tc>
          <w:tcPr>
            <w:tcBorders>
              <w:top w:color="4d3a00" w:space="0" w:sz="12" w:val="single"/>
              <w:left w:color="4d3a00" w:space="0" w:sz="18" w:val="single"/>
              <w:bottom w:color="4d3a00" w:space="0" w:sz="8" w:val="single"/>
              <w:right w:color="4d3a00" w:space="0" w:sz="8" w:val="single"/>
            </w:tcBorders>
            <w:shd w:fill="fff7e1" w:val="clear"/>
            <w:tcMar>
              <w:top w:w="100.0" w:type="dxa"/>
              <w:left w:w="100.0" w:type="dxa"/>
              <w:bottom w:w="100.0" w:type="dxa"/>
              <w:right w:w="100.0" w:type="dxa"/>
            </w:tcMar>
            <w:vAlign w:val="top"/>
          </w:tcPr>
          <w:p w:rsidR="00000000" w:rsidDel="00000000" w:rsidP="00000000" w:rsidRDefault="00000000" w:rsidRPr="00000000" w14:paraId="00000C95">
            <w:pPr>
              <w:widowControl w:val="0"/>
              <w:spacing w:line="240" w:lineRule="auto"/>
              <w:rPr/>
            </w:pPr>
            <w:r w:rsidDel="00000000" w:rsidR="00000000" w:rsidRPr="00000000">
              <w:rPr>
                <w:rtl w:val="0"/>
              </w:rPr>
              <w:t xml:space="preserve">Explanation</w:t>
            </w:r>
          </w:p>
        </w:tc>
        <w:tc>
          <w:tcPr>
            <w:tcBorders>
              <w:top w:color="4d3a00" w:space="0" w:sz="12" w:val="single"/>
              <w:left w:color="4d3a00" w:space="0" w:sz="8" w:val="single"/>
              <w:bottom w:color="4d3a00" w:space="0" w:sz="8" w:val="single"/>
              <w:right w:color="4d3a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C96">
            <w:pPr>
              <w:rPr/>
            </w:pPr>
            <w:r w:rsidDel="00000000" w:rsidR="00000000" w:rsidRPr="00000000">
              <w:rPr>
                <w:rtl w:val="0"/>
              </w:rPr>
              <w:t xml:space="preserve">Xexts are what’s used for the “I’m reading…” and “I’ve read” texts on books. Defining xexts on an element will cause the name of the aspect to be appended to the executing recipe description, and clicking on it will open a window with the text defined.</w:t>
            </w:r>
          </w:p>
        </w:tc>
      </w:tr>
      <w:tr>
        <w:trPr>
          <w:cantSplit w:val="0"/>
          <w:tblHeader w:val="0"/>
        </w:trPr>
        <w:tc>
          <w:tcPr>
            <w:tcBorders>
              <w:top w:color="4d3a00" w:space="0" w:sz="8" w:val="single"/>
              <w:left w:color="4d3a00" w:space="0" w:sz="18" w:val="single"/>
              <w:bottom w:color="4d3a00" w:space="0" w:sz="12" w:val="single"/>
              <w:right w:color="4d3a00" w:space="0" w:sz="8" w:val="single"/>
            </w:tcBorders>
            <w:shd w:fill="fff7e1" w:val="clear"/>
            <w:tcMar>
              <w:top w:w="100.0" w:type="dxa"/>
              <w:left w:w="100.0" w:type="dxa"/>
              <w:bottom w:w="100.0" w:type="dxa"/>
              <w:right w:w="100.0" w:type="dxa"/>
            </w:tcMar>
            <w:vAlign w:val="top"/>
          </w:tcPr>
          <w:p w:rsidR="00000000" w:rsidDel="00000000" w:rsidP="00000000" w:rsidRDefault="00000000" w:rsidRPr="00000000" w14:paraId="00000C97">
            <w:pPr>
              <w:widowControl w:val="0"/>
              <w:spacing w:line="240" w:lineRule="auto"/>
              <w:rPr/>
            </w:pPr>
            <w:r w:rsidDel="00000000" w:rsidR="00000000" w:rsidRPr="00000000">
              <w:rPr>
                <w:rtl w:val="0"/>
              </w:rPr>
              <w:t xml:space="preserve">Default value</w:t>
            </w:r>
          </w:p>
        </w:tc>
        <w:tc>
          <w:tcPr>
            <w:tcBorders>
              <w:top w:color="4d3a00" w:space="0" w:sz="8" w:val="single"/>
              <w:left w:color="4d3a00" w:space="0" w:sz="8" w:val="single"/>
              <w:bottom w:color="4d3a00" w:space="0" w:sz="12" w:val="single"/>
              <w:right w:color="4d3a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C98">
            <w:pPr>
              <w:widowControl w:val="0"/>
              <w:spacing w:line="240" w:lineRule="auto"/>
              <w:rPr/>
            </w:pPr>
            <w:r w:rsidDel="00000000" w:rsidR="00000000" w:rsidRPr="00000000">
              <w:rPr>
                <w:rtl w:val="0"/>
              </w:rPr>
              <w:t xml:space="preserve">{} (No xexts)</w:t>
            </w:r>
          </w:p>
        </w:tc>
      </w:tr>
      <w:tr>
        <w:trPr>
          <w:cantSplit w:val="0"/>
          <w:trHeight w:val="440" w:hRule="atLeast"/>
          <w:tblHeader w:val="0"/>
        </w:trPr>
        <w:tc>
          <w:tcPr>
            <w:gridSpan w:val="2"/>
            <w:tcBorders>
              <w:top w:color="4d3a00" w:space="0" w:sz="12" w:val="single"/>
              <w:left w:color="4d3a00" w:space="0" w:sz="18" w:val="single"/>
              <w:bottom w:color="4d3a00" w:space="0" w:sz="12" w:val="single"/>
              <w:right w:color="741b47" w:space="0" w:sz="1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C99">
            <w:pPr>
              <w:widowControl w:val="0"/>
              <w:spacing w:line="240" w:lineRule="auto"/>
              <w:jc w:val="left"/>
              <w:rPr>
                <w:b w:val="1"/>
              </w:rPr>
            </w:pPr>
            <w:r w:rsidDel="00000000" w:rsidR="00000000" w:rsidRPr="00000000">
              <w:rPr>
                <w:b w:val="1"/>
                <w:rtl w:val="0"/>
              </w:rPr>
              <w:t xml:space="preserve">Examples</w:t>
            </w:r>
          </w:p>
        </w:tc>
      </w:tr>
      <w:tr>
        <w:trPr>
          <w:cantSplit w:val="0"/>
          <w:trHeight w:val="440" w:hRule="atLeast"/>
          <w:tblHeader w:val="0"/>
        </w:trPr>
        <w:tc>
          <w:tcPr>
            <w:tcBorders>
              <w:top w:color="4d3a00" w:space="0" w:sz="12" w:val="single"/>
              <w:left w:color="4d3a00" w:space="0" w:sz="18" w:val="single"/>
              <w:bottom w:color="4d3a00" w:space="0" w:sz="18" w:val="single"/>
              <w:right w:color="1e1e1e" w:space="0" w:sz="18" w:val="single"/>
            </w:tcBorders>
            <w:shd w:fill="fff7e1" w:val="clear"/>
            <w:tcMar>
              <w:top w:w="100.0" w:type="dxa"/>
              <w:left w:w="100.0" w:type="dxa"/>
              <w:bottom w:w="100.0" w:type="dxa"/>
              <w:right w:w="100.0" w:type="dxa"/>
            </w:tcMar>
            <w:vAlign w:val="top"/>
          </w:tcPr>
          <w:p w:rsidR="00000000" w:rsidDel="00000000" w:rsidP="00000000" w:rsidRDefault="00000000" w:rsidRPr="00000000" w14:paraId="00000C9B">
            <w:pPr>
              <w:widowControl w:val="0"/>
              <w:spacing w:line="240" w:lineRule="auto"/>
              <w:jc w:val="left"/>
              <w:rPr/>
            </w:pPr>
            <w:r w:rsidDel="00000000" w:rsidR="00000000" w:rsidRPr="00000000">
              <w:rPr>
                <w:rtl w:val="0"/>
              </w:rPr>
              <w:t xml:space="preserve">Simple use of the property</w:t>
            </w:r>
          </w:p>
        </w:tc>
        <w:tc>
          <w:tcPr>
            <w:tcBorders>
              <w:top w:color="1e1e1e" w:space="0" w:sz="12" w:val="single"/>
              <w:left w:color="1e1e1e" w:space="0" w:sz="18" w:val="single"/>
              <w:bottom w:color="1e1e1e" w:space="0" w:sz="18" w:val="single"/>
              <w:right w:color="1e1e1e" w:space="0" w:sz="18" w:val="single"/>
            </w:tcBorders>
            <w:shd w:fill="1e1e1e" w:val="clear"/>
            <w:tcMar>
              <w:top w:w="100.0" w:type="dxa"/>
              <w:left w:w="100.0" w:type="dxa"/>
              <w:bottom w:w="100.0" w:type="dxa"/>
              <w:right w:w="100.0" w:type="dxa"/>
            </w:tcMar>
            <w:vAlign w:val="top"/>
          </w:tcPr>
          <w:p w:rsidR="00000000" w:rsidDel="00000000" w:rsidP="00000000" w:rsidRDefault="00000000" w:rsidRPr="00000000" w14:paraId="00000C9C">
            <w:pPr>
              <w:widowControl w:val="0"/>
              <w:shd w:fill="1e1e1e" w:val="clear"/>
              <w:spacing w:line="325.71428571428567" w:lineRule="auto"/>
              <w:jc w:val="left"/>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C9D">
            <w:pPr>
              <w:widowControl w:val="0"/>
              <w:shd w:fill="1e1e1e" w:val="clear"/>
              <w:spacing w:line="325.71428571428567" w:lineRule="auto"/>
              <w:jc w:val="left"/>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"xexts"</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"forge":"This text will display when the forge aspect is present."</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C9E">
            <w:pPr>
              <w:widowControl w:val="0"/>
              <w:shd w:fill="1e1e1e" w:val="clear"/>
              <w:spacing w:line="325.71428571428567" w:lineRule="auto"/>
              <w:jc w:val="left"/>
              <w:rPr/>
            </w:pP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tl w:val="0"/>
              </w:rPr>
            </w:r>
          </w:p>
        </w:tc>
      </w:tr>
    </w:tbl>
    <w:p w:rsidR="00000000" w:rsidDel="00000000" w:rsidP="00000000" w:rsidRDefault="00000000" w:rsidRPr="00000000" w14:paraId="00000C9F">
      <w:pPr>
        <w:pStyle w:val="Heading4"/>
        <w:rPr/>
      </w:pPr>
      <w:bookmarkStart w:colFirst="0" w:colLast="0" w:name="_cv8hp17mgad" w:id="355"/>
      <w:bookmarkEnd w:id="355"/>
      <w:r w:rsidDel="00000000" w:rsidR="00000000" w:rsidRPr="00000000">
        <w:rPr>
          <w:rtl w:val="0"/>
        </w:rPr>
        <w:t xml:space="preserve">fx</w:t>
      </w:r>
    </w:p>
    <w:tbl>
      <w:tblPr>
        <w:tblStyle w:val="Table17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20"/>
        <w:gridCol w:w="7740"/>
        <w:tblGridChange w:id="0">
          <w:tblGrid>
            <w:gridCol w:w="1620"/>
            <w:gridCol w:w="7740"/>
          </w:tblGrid>
        </w:tblGridChange>
      </w:tblGrid>
      <w:tr>
        <w:trPr>
          <w:cantSplit w:val="0"/>
          <w:trHeight w:val="75" w:hRule="atLeast"/>
          <w:tblHeader w:val="0"/>
        </w:trPr>
        <w:tc>
          <w:tcPr>
            <w:tcBorders>
              <w:top w:color="4d3a00" w:space="0" w:sz="18" w:val="single"/>
              <w:left w:color="4d3a00" w:space="0" w:sz="18" w:val="single"/>
              <w:bottom w:color="4d3a00" w:space="0" w:sz="12" w:val="single"/>
              <w:right w:color="4d3a00" w:space="0" w:sz="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CA0">
            <w:pPr>
              <w:jc w:val="left"/>
              <w:rPr>
                <w:sz w:val="22"/>
                <w:szCs w:val="22"/>
              </w:rPr>
            </w:pPr>
            <w:r w:rsidDel="00000000" w:rsidR="00000000" w:rsidRPr="00000000">
              <w:rPr>
                <w:sz w:val="22"/>
                <w:szCs w:val="22"/>
                <w:rtl w:val="0"/>
              </w:rPr>
              <w:t xml:space="preserve">Property name</w:t>
            </w:r>
          </w:p>
        </w:tc>
        <w:tc>
          <w:tcPr>
            <w:tcBorders>
              <w:top w:color="4d3a00" w:space="0" w:sz="18" w:val="single"/>
              <w:left w:color="4d3a00" w:space="0" w:sz="8" w:val="single"/>
              <w:bottom w:color="4d3a00" w:space="0" w:sz="12" w:val="single"/>
              <w:right w:color="4d3a00" w:space="0" w:sz="1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CA1">
            <w:pPr>
              <w:jc w:val="left"/>
              <w:rPr/>
            </w:pPr>
            <w:r w:rsidDel="00000000" w:rsidR="00000000" w:rsidRPr="00000000">
              <w:rPr>
                <w:rtl w:val="0"/>
              </w:rPr>
              <w:t xml:space="preserve">fx</w:t>
            </w:r>
          </w:p>
        </w:tc>
      </w:tr>
      <w:tr>
        <w:trPr>
          <w:cantSplit w:val="0"/>
          <w:trHeight w:val="870" w:hRule="atLeast"/>
          <w:tblHeader w:val="0"/>
        </w:trPr>
        <w:tc>
          <w:tcPr>
            <w:tcBorders>
              <w:top w:color="4d3a00" w:space="0" w:sz="12" w:val="single"/>
              <w:left w:color="4d3a00" w:space="0" w:sz="18" w:val="single"/>
              <w:bottom w:color="4d3a00" w:space="0" w:sz="8" w:val="single"/>
              <w:right w:color="4d3a00" w:space="0" w:sz="8" w:val="single"/>
            </w:tcBorders>
            <w:shd w:fill="fff7e1" w:val="clear"/>
            <w:tcMar>
              <w:top w:w="100.0" w:type="dxa"/>
              <w:left w:w="100.0" w:type="dxa"/>
              <w:bottom w:w="100.0" w:type="dxa"/>
              <w:right w:w="100.0" w:type="dxa"/>
            </w:tcMar>
            <w:vAlign w:val="top"/>
          </w:tcPr>
          <w:p w:rsidR="00000000" w:rsidDel="00000000" w:rsidP="00000000" w:rsidRDefault="00000000" w:rsidRPr="00000000" w14:paraId="00000CA2">
            <w:pPr>
              <w:widowControl w:val="0"/>
              <w:spacing w:line="240" w:lineRule="auto"/>
              <w:rPr/>
            </w:pPr>
            <w:r w:rsidDel="00000000" w:rsidR="00000000" w:rsidRPr="00000000">
              <w:rPr>
                <w:rtl w:val="0"/>
              </w:rPr>
              <w:t xml:space="preserve">Explanation</w:t>
            </w:r>
          </w:p>
        </w:tc>
        <w:tc>
          <w:tcPr>
            <w:tcBorders>
              <w:top w:color="4d3a00" w:space="0" w:sz="12" w:val="single"/>
              <w:left w:color="4d3a00" w:space="0" w:sz="8" w:val="single"/>
              <w:bottom w:color="4d3a00" w:space="0" w:sz="8" w:val="single"/>
              <w:right w:color="4d3a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CA3">
            <w:pPr>
              <w:rPr/>
            </w:pPr>
            <w:r w:rsidDel="00000000" w:rsidR="00000000" w:rsidRPr="00000000">
              <w:rPr>
                <w:rtl w:val="0"/>
              </w:rPr>
              <w:t xml:space="preserve">Fx is a mixed bag, and does many things. It’s an object containing string keys and number or string values, which are handled differently depending on what the key is. </w:t>
              <w:br w:type="textWrapping"/>
              <w:t xml:space="preserve">Some examples:</w:t>
            </w:r>
          </w:p>
          <w:p w:rsidR="00000000" w:rsidDel="00000000" w:rsidP="00000000" w:rsidRDefault="00000000" w:rsidRPr="00000000" w14:paraId="00000CA4">
            <w:pPr>
              <w:numPr>
                <w:ilvl w:val="0"/>
                <w:numId w:val="53"/>
              </w:numPr>
              <w:ind w:left="720" w:hanging="360"/>
            </w:pPr>
            <w:r w:rsidDel="00000000" w:rsidR="00000000" w:rsidRPr="00000000">
              <w:rPr>
                <w:rtl w:val="0"/>
              </w:rPr>
              <w:t xml:space="preserve">The “meta.setspeed” fx is used to reset the speed to x1 every daybreak</w:t>
            </w:r>
          </w:p>
          <w:p w:rsidR="00000000" w:rsidDel="00000000" w:rsidP="00000000" w:rsidRDefault="00000000" w:rsidRPr="00000000" w14:paraId="00000CA5">
            <w:pPr>
              <w:numPr>
                <w:ilvl w:val="0"/>
                <w:numId w:val="53"/>
              </w:numPr>
              <w:ind w:left="720" w:hanging="360"/>
            </w:pPr>
            <w:r w:rsidDel="00000000" w:rsidR="00000000" w:rsidRPr="00000000">
              <w:rPr>
                <w:rtl w:val="0"/>
              </w:rPr>
              <w:t xml:space="preserve">“music.[season]” is used to alter the music each season</w:t>
            </w:r>
          </w:p>
          <w:p w:rsidR="00000000" w:rsidDel="00000000" w:rsidP="00000000" w:rsidRDefault="00000000" w:rsidRPr="00000000" w14:paraId="00000CA6">
            <w:pPr>
              <w:numPr>
                <w:ilvl w:val="0"/>
                <w:numId w:val="53"/>
              </w:numPr>
              <w:ind w:left="720" w:hanging="360"/>
            </w:pPr>
            <w:r w:rsidDel="00000000" w:rsidR="00000000" w:rsidRPr="00000000">
              <w:rPr>
                <w:rtl w:val="0"/>
              </w:rPr>
              <w:t xml:space="preserve">fx can also show or hide ui elements, such as how reading your journal calls ui_wisdoms_or_world.show to show the wisdom wheel button</w:t>
            </w:r>
          </w:p>
        </w:tc>
      </w:tr>
      <w:tr>
        <w:trPr>
          <w:cantSplit w:val="0"/>
          <w:tblHeader w:val="0"/>
        </w:trPr>
        <w:tc>
          <w:tcPr>
            <w:tcBorders>
              <w:top w:color="4d3a00" w:space="0" w:sz="8" w:val="single"/>
              <w:left w:color="4d3a00" w:space="0" w:sz="18" w:val="single"/>
              <w:bottom w:color="4d3a00" w:space="0" w:sz="12" w:val="single"/>
              <w:right w:color="4d3a00" w:space="0" w:sz="8" w:val="single"/>
            </w:tcBorders>
            <w:shd w:fill="fff7e1" w:val="clear"/>
            <w:tcMar>
              <w:top w:w="100.0" w:type="dxa"/>
              <w:left w:w="100.0" w:type="dxa"/>
              <w:bottom w:w="100.0" w:type="dxa"/>
              <w:right w:w="100.0" w:type="dxa"/>
            </w:tcMar>
            <w:vAlign w:val="top"/>
          </w:tcPr>
          <w:p w:rsidR="00000000" w:rsidDel="00000000" w:rsidP="00000000" w:rsidRDefault="00000000" w:rsidRPr="00000000" w14:paraId="00000CA7">
            <w:pPr>
              <w:widowControl w:val="0"/>
              <w:spacing w:line="240" w:lineRule="auto"/>
              <w:rPr/>
            </w:pPr>
            <w:r w:rsidDel="00000000" w:rsidR="00000000" w:rsidRPr="00000000">
              <w:rPr>
                <w:rtl w:val="0"/>
              </w:rPr>
              <w:t xml:space="preserve">Default value</w:t>
            </w:r>
          </w:p>
        </w:tc>
        <w:tc>
          <w:tcPr>
            <w:tcBorders>
              <w:top w:color="4d3a00" w:space="0" w:sz="8" w:val="single"/>
              <w:left w:color="4d3a00" w:space="0" w:sz="8" w:val="single"/>
              <w:bottom w:color="4d3a00" w:space="0" w:sz="12" w:val="single"/>
              <w:right w:color="4d3a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CA8">
            <w:pPr>
              <w:widowControl w:val="0"/>
              <w:spacing w:line="240" w:lineRule="auto"/>
              <w:rPr/>
            </w:pPr>
            <w:r w:rsidDel="00000000" w:rsidR="00000000" w:rsidRPr="00000000">
              <w:rPr>
                <w:rtl w:val="0"/>
              </w:rPr>
              <w:t xml:space="preserve">{} (no fx)</w:t>
            </w:r>
          </w:p>
        </w:tc>
      </w:tr>
      <w:tr>
        <w:trPr>
          <w:cantSplit w:val="0"/>
          <w:trHeight w:val="440" w:hRule="atLeast"/>
          <w:tblHeader w:val="0"/>
        </w:trPr>
        <w:tc>
          <w:tcPr>
            <w:gridSpan w:val="2"/>
            <w:tcBorders>
              <w:top w:color="4d3a00" w:space="0" w:sz="12" w:val="single"/>
              <w:left w:color="4d3a00" w:space="0" w:sz="18" w:val="single"/>
              <w:bottom w:color="4d3a00" w:space="0" w:sz="12" w:val="single"/>
              <w:right w:color="741b47" w:space="0" w:sz="1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CA9">
            <w:pPr>
              <w:widowControl w:val="0"/>
              <w:spacing w:line="240" w:lineRule="auto"/>
              <w:jc w:val="left"/>
              <w:rPr>
                <w:b w:val="1"/>
              </w:rPr>
            </w:pPr>
            <w:r w:rsidDel="00000000" w:rsidR="00000000" w:rsidRPr="00000000">
              <w:rPr>
                <w:b w:val="1"/>
                <w:rtl w:val="0"/>
              </w:rPr>
              <w:t xml:space="preserve">Examples</w:t>
            </w:r>
          </w:p>
        </w:tc>
      </w:tr>
      <w:tr>
        <w:trPr>
          <w:cantSplit w:val="0"/>
          <w:trHeight w:val="440" w:hRule="atLeast"/>
          <w:tblHeader w:val="0"/>
        </w:trPr>
        <w:tc>
          <w:tcPr>
            <w:tcBorders>
              <w:top w:color="4d3a00" w:space="0" w:sz="12" w:val="single"/>
              <w:left w:color="4d3a00" w:space="0" w:sz="18" w:val="single"/>
              <w:bottom w:color="4d3a00" w:space="0" w:sz="18" w:val="single"/>
              <w:right w:color="1e1e1e" w:space="0" w:sz="18" w:val="single"/>
            </w:tcBorders>
            <w:shd w:fill="fff7e1" w:val="clear"/>
            <w:tcMar>
              <w:top w:w="100.0" w:type="dxa"/>
              <w:left w:w="100.0" w:type="dxa"/>
              <w:bottom w:w="100.0" w:type="dxa"/>
              <w:right w:w="100.0" w:type="dxa"/>
            </w:tcMar>
            <w:vAlign w:val="top"/>
          </w:tcPr>
          <w:p w:rsidR="00000000" w:rsidDel="00000000" w:rsidP="00000000" w:rsidRDefault="00000000" w:rsidRPr="00000000" w14:paraId="00000CAB">
            <w:pPr>
              <w:widowControl w:val="0"/>
              <w:spacing w:line="240" w:lineRule="auto"/>
              <w:jc w:val="left"/>
              <w:rPr/>
            </w:pPr>
            <w:r w:rsidDel="00000000" w:rsidR="00000000" w:rsidRPr="00000000">
              <w:rPr>
                <w:rtl w:val="0"/>
              </w:rPr>
              <w:t xml:space="preserve">Simple use of the property</w:t>
            </w:r>
          </w:p>
        </w:tc>
        <w:tc>
          <w:tcPr>
            <w:tcBorders>
              <w:top w:color="1e1e1e" w:space="0" w:sz="12" w:val="single"/>
              <w:left w:color="1e1e1e" w:space="0" w:sz="18" w:val="single"/>
              <w:bottom w:color="1e1e1e" w:space="0" w:sz="18" w:val="single"/>
              <w:right w:color="1e1e1e" w:space="0" w:sz="18" w:val="single"/>
            </w:tcBorders>
            <w:shd w:fill="1e1e1e" w:val="clear"/>
            <w:tcMar>
              <w:top w:w="100.0" w:type="dxa"/>
              <w:left w:w="100.0" w:type="dxa"/>
              <w:bottom w:w="100.0" w:type="dxa"/>
              <w:right w:w="100.0" w:type="dxa"/>
            </w:tcMar>
            <w:vAlign w:val="top"/>
          </w:tcPr>
          <w:p w:rsidR="00000000" w:rsidDel="00000000" w:rsidP="00000000" w:rsidRDefault="00000000" w:rsidRPr="00000000" w14:paraId="00000CAC">
            <w:pPr>
              <w:widowControl w:val="0"/>
              <w:shd w:fill="1e1e1e" w:val="clear"/>
              <w:spacing w:line="325.71428571428567" w:lineRule="auto"/>
              <w:jc w:val="left"/>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CAD">
            <w:pPr>
              <w:widowControl w:val="0"/>
              <w:shd w:fill="1e1e1e" w:val="clear"/>
              <w:spacing w:line="325.71428571428567" w:lineRule="auto"/>
              <w:jc w:val="left"/>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"fx"</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"weather.snow"</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//Sets the weather vfx to snowy</w:t>
            </w:r>
          </w:p>
          <w:p w:rsidR="00000000" w:rsidDel="00000000" w:rsidP="00000000" w:rsidRDefault="00000000" w:rsidRPr="00000000" w14:paraId="00000CAE">
            <w:pPr>
              <w:widowControl w:val="0"/>
              <w:shd w:fill="1e1e1e" w:val="clear"/>
              <w:spacing w:line="325.71428571428567" w:lineRule="auto"/>
              <w:jc w:val="left"/>
              <w:rPr/>
            </w:pP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tl w:val="0"/>
              </w:rPr>
            </w:r>
          </w:p>
        </w:tc>
      </w:tr>
    </w:tbl>
    <w:p w:rsidR="00000000" w:rsidDel="00000000" w:rsidP="00000000" w:rsidRDefault="00000000" w:rsidRPr="00000000" w14:paraId="00000CAF">
      <w:pPr>
        <w:pStyle w:val="Heading4"/>
        <w:keepNext w:val="1"/>
        <w:keepLines w:val="1"/>
        <w:pageBreakBefore w:val="0"/>
        <w:widowControl w:val="1"/>
        <w:pBdr>
          <w:top w:space="0" w:sz="0" w:val="nil"/>
          <w:left w:space="0" w:sz="0" w:val="nil"/>
          <w:bottom w:space="0" w:sz="0" w:val="nil"/>
          <w:right w:space="0" w:sz="0" w:val="nil"/>
          <w:between w:space="0" w:sz="0" w:val="nil"/>
        </w:pBdr>
        <w:shd w:fill="auto" w:val="clear"/>
        <w:spacing w:after="80" w:before="280" w:line="276" w:lineRule="auto"/>
        <w:ind w:left="0" w:right="0" w:firstLine="0"/>
        <w:jc w:val="both"/>
        <w:rPr/>
      </w:pPr>
      <w:bookmarkStart w:colFirst="0" w:colLast="0" w:name="_p12f14fnkenu" w:id="356"/>
      <w:bookmarkEnd w:id="356"/>
      <w:r w:rsidDel="00000000" w:rsidR="00000000" w:rsidRPr="00000000">
        <w:rPr>
          <w:color w:val="666666"/>
          <w:sz w:val="28"/>
          <w:szCs w:val="28"/>
          <w:rtl w:val="0"/>
        </w:rPr>
        <w:t xml:space="preserve">Ambits</w:t>
      </w:r>
      <w:r w:rsidDel="00000000" w:rsidR="00000000" w:rsidRPr="00000000">
        <w:rPr>
          <w:rtl w:val="0"/>
        </w:rPr>
      </w:r>
    </w:p>
    <w:tbl>
      <w:tblPr>
        <w:tblStyle w:val="Table17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20"/>
        <w:gridCol w:w="7740"/>
        <w:tblGridChange w:id="0">
          <w:tblGrid>
            <w:gridCol w:w="1620"/>
            <w:gridCol w:w="7740"/>
          </w:tblGrid>
        </w:tblGridChange>
      </w:tblGrid>
      <w:tr>
        <w:trPr>
          <w:cantSplit w:val="0"/>
          <w:trHeight w:val="75" w:hRule="atLeast"/>
          <w:tblHeader w:val="0"/>
        </w:trPr>
        <w:tc>
          <w:tcPr>
            <w:tcBorders>
              <w:top w:color="4d3a00" w:space="0" w:sz="18" w:val="single"/>
              <w:left w:color="4d3a00" w:space="0" w:sz="18" w:val="single"/>
              <w:bottom w:color="4d3a00" w:space="0" w:sz="12" w:val="single"/>
              <w:right w:color="4d3a00" w:space="0" w:sz="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CB0">
            <w:pPr>
              <w:jc w:val="left"/>
              <w:rPr>
                <w:sz w:val="22"/>
                <w:szCs w:val="22"/>
              </w:rPr>
            </w:pPr>
            <w:r w:rsidDel="00000000" w:rsidR="00000000" w:rsidRPr="00000000">
              <w:rPr>
                <w:sz w:val="22"/>
                <w:szCs w:val="22"/>
                <w:rtl w:val="0"/>
              </w:rPr>
              <w:t xml:space="preserve">Property name</w:t>
            </w:r>
          </w:p>
        </w:tc>
        <w:tc>
          <w:tcPr>
            <w:tcBorders>
              <w:top w:color="4d3a00" w:space="0" w:sz="18" w:val="single"/>
              <w:left w:color="4d3a00" w:space="0" w:sz="8" w:val="single"/>
              <w:bottom w:color="4d3a00" w:space="0" w:sz="12" w:val="single"/>
              <w:right w:color="4d3a00" w:space="0" w:sz="1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CB1">
            <w:pPr>
              <w:jc w:val="left"/>
              <w:rPr/>
            </w:pPr>
            <w:r w:rsidDel="00000000" w:rsidR="00000000" w:rsidRPr="00000000">
              <w:rPr>
                <w:rtl w:val="0"/>
              </w:rPr>
              <w:t xml:space="preserve">ambits</w:t>
            </w:r>
          </w:p>
        </w:tc>
      </w:tr>
      <w:tr>
        <w:trPr>
          <w:cantSplit w:val="0"/>
          <w:trHeight w:val="870" w:hRule="atLeast"/>
          <w:tblHeader w:val="0"/>
        </w:trPr>
        <w:tc>
          <w:tcPr>
            <w:tcBorders>
              <w:top w:color="4d3a00" w:space="0" w:sz="12" w:val="single"/>
              <w:left w:color="4d3a00" w:space="0" w:sz="18" w:val="single"/>
              <w:bottom w:color="4d3a00" w:space="0" w:sz="8" w:val="single"/>
              <w:right w:color="4d3a00" w:space="0" w:sz="8" w:val="single"/>
            </w:tcBorders>
            <w:shd w:fill="fff7e1" w:val="clear"/>
            <w:tcMar>
              <w:top w:w="100.0" w:type="dxa"/>
              <w:left w:w="100.0" w:type="dxa"/>
              <w:bottom w:w="100.0" w:type="dxa"/>
              <w:right w:w="100.0" w:type="dxa"/>
            </w:tcMar>
            <w:vAlign w:val="top"/>
          </w:tcPr>
          <w:p w:rsidR="00000000" w:rsidDel="00000000" w:rsidP="00000000" w:rsidRDefault="00000000" w:rsidRPr="00000000" w14:paraId="00000CB2">
            <w:pPr>
              <w:widowControl w:val="0"/>
              <w:spacing w:line="240" w:lineRule="auto"/>
              <w:rPr/>
            </w:pPr>
            <w:r w:rsidDel="00000000" w:rsidR="00000000" w:rsidRPr="00000000">
              <w:rPr>
                <w:rtl w:val="0"/>
              </w:rPr>
              <w:t xml:space="preserve">Explanation</w:t>
            </w:r>
          </w:p>
        </w:tc>
        <w:tc>
          <w:tcPr>
            <w:tcBorders>
              <w:top w:color="4d3a00" w:space="0" w:sz="12" w:val="single"/>
              <w:left w:color="4d3a00" w:space="0" w:sz="8" w:val="single"/>
              <w:bottom w:color="4d3a00" w:space="0" w:sz="8" w:val="single"/>
              <w:right w:color="4d3a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CB3">
            <w:pPr>
              <w:ind w:left="0" w:firstLine="0"/>
              <w:rPr/>
            </w:pPr>
            <w:r w:rsidDel="00000000" w:rsidR="00000000" w:rsidRPr="00000000">
              <w:rPr>
                <w:rtl w:val="0"/>
              </w:rPr>
              <w:t xml:space="preserve">Ambits is a property on elements that’s used on skills to control what recipes are picked. In simple form, it’s a list of elements and aspects the game pretends are in the situation to make a list of recipes you could execute</w:t>
              <w:br w:type="textWrapping"/>
              <w:t xml:space="preserve">The engine picks the first element in the recipe with the ambits property (yes, this means only one element’s ambits will count, but vanilla BoH only uses it on skills so it doesn’t usually matter) and adds all the aspects and elements to an internal list. It then combines that list with what’s actually in the situation, and then adds every recipe whos reqs are met by the updated list, and can be executed in that situation, to the recipe picker.</w:t>
            </w:r>
          </w:p>
        </w:tc>
      </w:tr>
      <w:tr>
        <w:trPr>
          <w:cantSplit w:val="0"/>
          <w:tblHeader w:val="0"/>
        </w:trPr>
        <w:tc>
          <w:tcPr>
            <w:tcBorders>
              <w:top w:color="4d3a00" w:space="0" w:sz="8" w:val="single"/>
              <w:left w:color="4d3a00" w:space="0" w:sz="18" w:val="single"/>
              <w:bottom w:color="4d3a00" w:space="0" w:sz="12" w:val="single"/>
              <w:right w:color="4d3a00" w:space="0" w:sz="8" w:val="single"/>
            </w:tcBorders>
            <w:shd w:fill="fff7e1" w:val="clear"/>
            <w:tcMar>
              <w:top w:w="100.0" w:type="dxa"/>
              <w:left w:w="100.0" w:type="dxa"/>
              <w:bottom w:w="100.0" w:type="dxa"/>
              <w:right w:w="100.0" w:type="dxa"/>
            </w:tcMar>
            <w:vAlign w:val="top"/>
          </w:tcPr>
          <w:p w:rsidR="00000000" w:rsidDel="00000000" w:rsidP="00000000" w:rsidRDefault="00000000" w:rsidRPr="00000000" w14:paraId="00000CB4">
            <w:pPr>
              <w:widowControl w:val="0"/>
              <w:spacing w:line="240" w:lineRule="auto"/>
              <w:rPr/>
            </w:pPr>
            <w:r w:rsidDel="00000000" w:rsidR="00000000" w:rsidRPr="00000000">
              <w:rPr>
                <w:rtl w:val="0"/>
              </w:rPr>
              <w:t xml:space="preserve">Default value</w:t>
            </w:r>
          </w:p>
        </w:tc>
        <w:tc>
          <w:tcPr>
            <w:tcBorders>
              <w:top w:color="4d3a00" w:space="0" w:sz="8" w:val="single"/>
              <w:left w:color="4d3a00" w:space="0" w:sz="8" w:val="single"/>
              <w:bottom w:color="4d3a00" w:space="0" w:sz="12" w:val="single"/>
              <w:right w:color="4d3a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CB5">
            <w:pPr>
              <w:widowControl w:val="0"/>
              <w:spacing w:line="240" w:lineRule="auto"/>
              <w:rPr/>
            </w:pPr>
            <w:r w:rsidDel="00000000" w:rsidR="00000000" w:rsidRPr="00000000">
              <w:rPr>
                <w:rtl w:val="0"/>
              </w:rPr>
              <w:t xml:space="preserve">{} (no ambits)</w:t>
            </w:r>
          </w:p>
        </w:tc>
      </w:tr>
      <w:tr>
        <w:trPr>
          <w:cantSplit w:val="0"/>
          <w:trHeight w:val="440" w:hRule="atLeast"/>
          <w:tblHeader w:val="0"/>
        </w:trPr>
        <w:tc>
          <w:tcPr>
            <w:gridSpan w:val="2"/>
            <w:tcBorders>
              <w:top w:color="4d3a00" w:space="0" w:sz="12" w:val="single"/>
              <w:left w:color="4d3a00" w:space="0" w:sz="18" w:val="single"/>
              <w:bottom w:color="4d3a00" w:space="0" w:sz="12" w:val="single"/>
              <w:right w:color="741b47" w:space="0" w:sz="1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CB6">
            <w:pPr>
              <w:widowControl w:val="0"/>
              <w:spacing w:line="240" w:lineRule="auto"/>
              <w:jc w:val="left"/>
              <w:rPr>
                <w:b w:val="1"/>
              </w:rPr>
            </w:pPr>
            <w:r w:rsidDel="00000000" w:rsidR="00000000" w:rsidRPr="00000000">
              <w:rPr>
                <w:b w:val="1"/>
                <w:rtl w:val="0"/>
              </w:rPr>
              <w:t xml:space="preserve">Examples</w:t>
            </w:r>
          </w:p>
        </w:tc>
      </w:tr>
      <w:tr>
        <w:trPr>
          <w:cantSplit w:val="0"/>
          <w:trHeight w:val="440" w:hRule="atLeast"/>
          <w:tblHeader w:val="0"/>
        </w:trPr>
        <w:tc>
          <w:tcPr>
            <w:tcBorders>
              <w:top w:color="4d3a00" w:space="0" w:sz="12" w:val="single"/>
              <w:left w:color="4d3a00" w:space="0" w:sz="18" w:val="single"/>
              <w:bottom w:color="4d3a00" w:space="0" w:sz="18" w:val="single"/>
              <w:right w:color="1e1e1e" w:space="0" w:sz="18" w:val="single"/>
            </w:tcBorders>
            <w:shd w:fill="fff7e1" w:val="clear"/>
            <w:tcMar>
              <w:top w:w="100.0" w:type="dxa"/>
              <w:left w:w="100.0" w:type="dxa"/>
              <w:bottom w:w="100.0" w:type="dxa"/>
              <w:right w:w="100.0" w:type="dxa"/>
            </w:tcMar>
            <w:vAlign w:val="top"/>
          </w:tcPr>
          <w:p w:rsidR="00000000" w:rsidDel="00000000" w:rsidP="00000000" w:rsidRDefault="00000000" w:rsidRPr="00000000" w14:paraId="00000CB8">
            <w:pPr>
              <w:widowControl w:val="0"/>
              <w:spacing w:line="240" w:lineRule="auto"/>
              <w:jc w:val="left"/>
              <w:rPr/>
            </w:pPr>
            <w:r w:rsidDel="00000000" w:rsidR="00000000" w:rsidRPr="00000000">
              <w:rPr>
                <w:rtl w:val="0"/>
              </w:rPr>
              <w:t xml:space="preserve">Simple use of the property</w:t>
            </w:r>
          </w:p>
        </w:tc>
        <w:tc>
          <w:tcPr>
            <w:tcBorders>
              <w:top w:color="1e1e1e" w:space="0" w:sz="12" w:val="single"/>
              <w:left w:color="1e1e1e" w:space="0" w:sz="18" w:val="single"/>
              <w:bottom w:color="1e1e1e" w:space="0" w:sz="18" w:val="single"/>
              <w:right w:color="1e1e1e" w:space="0" w:sz="18" w:val="single"/>
            </w:tcBorders>
            <w:shd w:fill="1e1e1e" w:val="clear"/>
            <w:tcMar>
              <w:top w:w="100.0" w:type="dxa"/>
              <w:left w:w="100.0" w:type="dxa"/>
              <w:bottom w:w="100.0" w:type="dxa"/>
              <w:right w:w="100.0" w:type="dxa"/>
            </w:tcMar>
            <w:vAlign w:val="top"/>
          </w:tcPr>
          <w:p w:rsidR="00000000" w:rsidDel="00000000" w:rsidP="00000000" w:rsidRDefault="00000000" w:rsidRPr="00000000" w14:paraId="00000CB9">
            <w:pPr>
              <w:widowControl w:val="0"/>
              <w:shd w:fill="1e1e1e" w:val="clear"/>
              <w:spacing w:line="325.71428571428567" w:lineRule="auto"/>
              <w:jc w:val="left"/>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CBA">
            <w:pPr>
              <w:widowControl w:val="0"/>
              <w:shd w:fill="1e1e1e" w:val="clear"/>
              <w:spacing w:line="325.71428571428567" w:lineRule="auto"/>
              <w:jc w:val="left"/>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"ambits"</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"forge":</w:t>
            </w:r>
            <w:r w:rsidDel="00000000" w:rsidR="00000000" w:rsidRPr="00000000">
              <w:rPr>
                <w:rFonts w:ascii="Courier New" w:cs="Courier New" w:eastAsia="Courier New" w:hAnsi="Courier New"/>
                <w:color w:val="ffffff"/>
                <w:sz w:val="21"/>
                <w:szCs w:val="21"/>
                <w:rtl w:val="0"/>
              </w:rPr>
              <w:t xml:space="preserve">99</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//Pretend there’s 99 forge in this recipe when calculating what recipes to add to the recipe picker</w:t>
            </w:r>
          </w:p>
          <w:p w:rsidR="00000000" w:rsidDel="00000000" w:rsidP="00000000" w:rsidRDefault="00000000" w:rsidRPr="00000000" w14:paraId="00000CBB">
            <w:pPr>
              <w:widowControl w:val="0"/>
              <w:shd w:fill="1e1e1e" w:val="clear"/>
              <w:spacing w:line="325.71428571428567" w:lineRule="auto"/>
              <w:jc w:val="left"/>
              <w:rPr/>
            </w:pP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tl w:val="0"/>
              </w:rPr>
            </w:r>
          </w:p>
        </w:tc>
      </w:tr>
    </w:tbl>
    <w:p w:rsidR="00000000" w:rsidDel="00000000" w:rsidP="00000000" w:rsidRDefault="00000000" w:rsidRPr="00000000" w14:paraId="00000CBC">
      <w:pPr>
        <w:pStyle w:val="Heading4"/>
        <w:keepNext w:val="1"/>
        <w:keepLines w:val="1"/>
        <w:pageBreakBefore w:val="0"/>
        <w:widowControl w:val="1"/>
        <w:pBdr>
          <w:top w:space="0" w:sz="0" w:val="nil"/>
          <w:left w:space="0" w:sz="0" w:val="nil"/>
          <w:bottom w:space="0" w:sz="0" w:val="nil"/>
          <w:right w:space="0" w:sz="0" w:val="nil"/>
          <w:between w:space="0" w:sz="0" w:val="nil"/>
        </w:pBdr>
        <w:shd w:fill="auto" w:val="clear"/>
        <w:spacing w:after="80" w:before="280" w:line="276" w:lineRule="auto"/>
        <w:ind w:left="0" w:right="0" w:firstLine="0"/>
        <w:jc w:val="both"/>
        <w:rPr/>
      </w:pPr>
      <w:bookmarkStart w:colFirst="0" w:colLast="0" w:name="_dazdbgrnotn4" w:id="357"/>
      <w:bookmarkEnd w:id="357"/>
      <w:r w:rsidDel="00000000" w:rsidR="00000000" w:rsidRPr="00000000">
        <w:rPr>
          <w:color w:val="666666"/>
          <w:sz w:val="28"/>
          <w:szCs w:val="28"/>
          <w:rtl w:val="0"/>
        </w:rPr>
        <w:t xml:space="preserve">Ambittable</w:t>
      </w:r>
      <w:r w:rsidDel="00000000" w:rsidR="00000000" w:rsidRPr="00000000">
        <w:rPr>
          <w:rtl w:val="0"/>
        </w:rPr>
      </w:r>
    </w:p>
    <w:tbl>
      <w:tblPr>
        <w:tblStyle w:val="Table17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20"/>
        <w:gridCol w:w="7740"/>
        <w:tblGridChange w:id="0">
          <w:tblGrid>
            <w:gridCol w:w="1620"/>
            <w:gridCol w:w="7740"/>
          </w:tblGrid>
        </w:tblGridChange>
      </w:tblGrid>
      <w:tr>
        <w:trPr>
          <w:cantSplit w:val="0"/>
          <w:trHeight w:val="75" w:hRule="atLeast"/>
          <w:tblHeader w:val="0"/>
        </w:trPr>
        <w:tc>
          <w:tcPr>
            <w:tcBorders>
              <w:top w:color="4d3a00" w:space="0" w:sz="18" w:val="single"/>
              <w:left w:color="4d3a00" w:space="0" w:sz="18" w:val="single"/>
              <w:bottom w:color="4d3a00" w:space="0" w:sz="12" w:val="single"/>
              <w:right w:color="4d3a00" w:space="0" w:sz="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CBD">
            <w:pPr>
              <w:jc w:val="left"/>
              <w:rPr>
                <w:sz w:val="22"/>
                <w:szCs w:val="22"/>
              </w:rPr>
            </w:pPr>
            <w:r w:rsidDel="00000000" w:rsidR="00000000" w:rsidRPr="00000000">
              <w:rPr>
                <w:sz w:val="22"/>
                <w:szCs w:val="22"/>
                <w:rtl w:val="0"/>
              </w:rPr>
              <w:t xml:space="preserve">Property name</w:t>
            </w:r>
          </w:p>
        </w:tc>
        <w:tc>
          <w:tcPr>
            <w:tcBorders>
              <w:top w:color="4d3a00" w:space="0" w:sz="18" w:val="single"/>
              <w:left w:color="4d3a00" w:space="0" w:sz="8" w:val="single"/>
              <w:bottom w:color="4d3a00" w:space="0" w:sz="12" w:val="single"/>
              <w:right w:color="4d3a00" w:space="0" w:sz="1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CBE">
            <w:pPr>
              <w:jc w:val="left"/>
              <w:rPr/>
            </w:pPr>
            <w:r w:rsidDel="00000000" w:rsidR="00000000" w:rsidRPr="00000000">
              <w:rPr>
                <w:rtl w:val="0"/>
              </w:rPr>
              <w:t xml:space="preserve">ambittable</w:t>
            </w:r>
          </w:p>
        </w:tc>
      </w:tr>
      <w:tr>
        <w:trPr>
          <w:cantSplit w:val="0"/>
          <w:trHeight w:val="870" w:hRule="atLeast"/>
          <w:tblHeader w:val="0"/>
        </w:trPr>
        <w:tc>
          <w:tcPr>
            <w:tcBorders>
              <w:top w:color="4d3a00" w:space="0" w:sz="12" w:val="single"/>
              <w:left w:color="4d3a00" w:space="0" w:sz="18" w:val="single"/>
              <w:bottom w:color="4d3a00" w:space="0" w:sz="8" w:val="single"/>
              <w:right w:color="4d3a00" w:space="0" w:sz="8" w:val="single"/>
            </w:tcBorders>
            <w:shd w:fill="fff7e1" w:val="clear"/>
            <w:tcMar>
              <w:top w:w="100.0" w:type="dxa"/>
              <w:left w:w="100.0" w:type="dxa"/>
              <w:bottom w:w="100.0" w:type="dxa"/>
              <w:right w:w="100.0" w:type="dxa"/>
            </w:tcMar>
            <w:vAlign w:val="top"/>
          </w:tcPr>
          <w:p w:rsidR="00000000" w:rsidDel="00000000" w:rsidP="00000000" w:rsidRDefault="00000000" w:rsidRPr="00000000" w14:paraId="00000CBF">
            <w:pPr>
              <w:widowControl w:val="0"/>
              <w:spacing w:line="240" w:lineRule="auto"/>
              <w:rPr/>
            </w:pPr>
            <w:r w:rsidDel="00000000" w:rsidR="00000000" w:rsidRPr="00000000">
              <w:rPr>
                <w:rtl w:val="0"/>
              </w:rPr>
              <w:t xml:space="preserve">Explanation</w:t>
            </w:r>
          </w:p>
        </w:tc>
        <w:tc>
          <w:tcPr>
            <w:tcBorders>
              <w:top w:color="4d3a00" w:space="0" w:sz="12" w:val="single"/>
              <w:left w:color="4d3a00" w:space="0" w:sz="8" w:val="single"/>
              <w:bottom w:color="4d3a00" w:space="0" w:sz="8" w:val="single"/>
              <w:right w:color="4d3a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CC0">
            <w:pPr>
              <w:rPr/>
            </w:pPr>
            <w:r w:rsidDel="00000000" w:rsidR="00000000" w:rsidRPr="00000000">
              <w:rPr>
                <w:rtl w:val="0"/>
              </w:rPr>
              <w:t xml:space="preserve">Controls whether the recipe can show up in the recipe picker.</w:t>
            </w:r>
          </w:p>
        </w:tc>
      </w:tr>
      <w:tr>
        <w:trPr>
          <w:cantSplit w:val="0"/>
          <w:tblHeader w:val="0"/>
        </w:trPr>
        <w:tc>
          <w:tcPr>
            <w:tcBorders>
              <w:top w:color="4d3a00" w:space="0" w:sz="8" w:val="single"/>
              <w:left w:color="4d3a00" w:space="0" w:sz="18" w:val="single"/>
              <w:bottom w:color="4d3a00" w:space="0" w:sz="12" w:val="single"/>
              <w:right w:color="4d3a00" w:space="0" w:sz="8" w:val="single"/>
            </w:tcBorders>
            <w:shd w:fill="fff7e1" w:val="clear"/>
            <w:tcMar>
              <w:top w:w="100.0" w:type="dxa"/>
              <w:left w:w="100.0" w:type="dxa"/>
              <w:bottom w:w="100.0" w:type="dxa"/>
              <w:right w:w="100.0" w:type="dxa"/>
            </w:tcMar>
            <w:vAlign w:val="top"/>
          </w:tcPr>
          <w:p w:rsidR="00000000" w:rsidDel="00000000" w:rsidP="00000000" w:rsidRDefault="00000000" w:rsidRPr="00000000" w14:paraId="00000CC1">
            <w:pPr>
              <w:widowControl w:val="0"/>
              <w:spacing w:line="240" w:lineRule="auto"/>
              <w:rPr/>
            </w:pPr>
            <w:r w:rsidDel="00000000" w:rsidR="00000000" w:rsidRPr="00000000">
              <w:rPr>
                <w:rtl w:val="0"/>
              </w:rPr>
              <w:t xml:space="preserve">Default value</w:t>
            </w:r>
          </w:p>
        </w:tc>
        <w:tc>
          <w:tcPr>
            <w:tcBorders>
              <w:top w:color="4d3a00" w:space="0" w:sz="8" w:val="single"/>
              <w:left w:color="4d3a00" w:space="0" w:sz="8" w:val="single"/>
              <w:bottom w:color="4d3a00" w:space="0" w:sz="12" w:val="single"/>
              <w:right w:color="4d3a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CC2">
            <w:pPr>
              <w:widowControl w:val="0"/>
              <w:spacing w:line="240" w:lineRule="auto"/>
              <w:rPr/>
            </w:pPr>
            <w:r w:rsidDel="00000000" w:rsidR="00000000" w:rsidRPr="00000000">
              <w:rPr>
                <w:rtl w:val="0"/>
              </w:rPr>
              <w:t xml:space="preserve">true</w:t>
            </w:r>
          </w:p>
        </w:tc>
      </w:tr>
      <w:tr>
        <w:trPr>
          <w:cantSplit w:val="0"/>
          <w:trHeight w:val="440" w:hRule="atLeast"/>
          <w:tblHeader w:val="0"/>
        </w:trPr>
        <w:tc>
          <w:tcPr>
            <w:gridSpan w:val="2"/>
            <w:tcBorders>
              <w:top w:color="4d3a00" w:space="0" w:sz="12" w:val="single"/>
              <w:left w:color="4d3a00" w:space="0" w:sz="18" w:val="single"/>
              <w:bottom w:color="4d3a00" w:space="0" w:sz="12" w:val="single"/>
              <w:right w:color="741b47" w:space="0" w:sz="1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CC3">
            <w:pPr>
              <w:widowControl w:val="0"/>
              <w:spacing w:line="240" w:lineRule="auto"/>
              <w:jc w:val="left"/>
              <w:rPr>
                <w:b w:val="1"/>
              </w:rPr>
            </w:pPr>
            <w:r w:rsidDel="00000000" w:rsidR="00000000" w:rsidRPr="00000000">
              <w:rPr>
                <w:b w:val="1"/>
                <w:rtl w:val="0"/>
              </w:rPr>
              <w:t xml:space="preserve">Examples</w:t>
            </w:r>
          </w:p>
        </w:tc>
      </w:tr>
      <w:tr>
        <w:trPr>
          <w:cantSplit w:val="0"/>
          <w:trHeight w:val="440" w:hRule="atLeast"/>
          <w:tblHeader w:val="0"/>
        </w:trPr>
        <w:tc>
          <w:tcPr>
            <w:tcBorders>
              <w:top w:color="4d3a00" w:space="0" w:sz="12" w:val="single"/>
              <w:left w:color="4d3a00" w:space="0" w:sz="18" w:val="single"/>
              <w:bottom w:color="4d3a00" w:space="0" w:sz="18" w:val="single"/>
              <w:right w:color="1e1e1e" w:space="0" w:sz="18" w:val="single"/>
            </w:tcBorders>
            <w:shd w:fill="fff7e1" w:val="clear"/>
            <w:tcMar>
              <w:top w:w="100.0" w:type="dxa"/>
              <w:left w:w="100.0" w:type="dxa"/>
              <w:bottom w:w="100.0" w:type="dxa"/>
              <w:right w:w="100.0" w:type="dxa"/>
            </w:tcMar>
            <w:vAlign w:val="top"/>
          </w:tcPr>
          <w:p w:rsidR="00000000" w:rsidDel="00000000" w:rsidP="00000000" w:rsidRDefault="00000000" w:rsidRPr="00000000" w14:paraId="00000CC5">
            <w:pPr>
              <w:widowControl w:val="0"/>
              <w:spacing w:line="240" w:lineRule="auto"/>
              <w:jc w:val="left"/>
              <w:rPr/>
            </w:pPr>
            <w:r w:rsidDel="00000000" w:rsidR="00000000" w:rsidRPr="00000000">
              <w:rPr>
                <w:rtl w:val="0"/>
              </w:rPr>
              <w:t xml:space="preserve">Simple use of the property</w:t>
            </w:r>
          </w:p>
        </w:tc>
        <w:tc>
          <w:tcPr>
            <w:tcBorders>
              <w:top w:color="1e1e1e" w:space="0" w:sz="12" w:val="single"/>
              <w:left w:color="1e1e1e" w:space="0" w:sz="18" w:val="single"/>
              <w:bottom w:color="1e1e1e" w:space="0" w:sz="18" w:val="single"/>
              <w:right w:color="1e1e1e" w:space="0" w:sz="18" w:val="single"/>
            </w:tcBorders>
            <w:shd w:fill="1e1e1e" w:val="clear"/>
            <w:tcMar>
              <w:top w:w="100.0" w:type="dxa"/>
              <w:left w:w="100.0" w:type="dxa"/>
              <w:bottom w:w="100.0" w:type="dxa"/>
              <w:right w:w="100.0" w:type="dxa"/>
            </w:tcMar>
            <w:vAlign w:val="top"/>
          </w:tcPr>
          <w:p w:rsidR="00000000" w:rsidDel="00000000" w:rsidP="00000000" w:rsidRDefault="00000000" w:rsidRPr="00000000" w14:paraId="00000CC6">
            <w:pPr>
              <w:widowControl w:val="0"/>
              <w:shd w:fill="1e1e1e" w:val="clear"/>
              <w:spacing w:line="325.71428571428567" w:lineRule="auto"/>
              <w:jc w:val="left"/>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CC7">
            <w:pPr>
              <w:widowControl w:val="0"/>
              <w:shd w:fill="1e1e1e" w:val="clear"/>
              <w:spacing w:line="325.71428571428567" w:lineRule="auto"/>
              <w:jc w:val="left"/>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"ambittable"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ffffff"/>
                <w:sz w:val="21"/>
                <w:szCs w:val="21"/>
                <w:rtl w:val="0"/>
              </w:rPr>
              <w:t xml:space="preserve">false </w:t>
            </w:r>
            <w:r w:rsidDel="00000000" w:rsidR="00000000" w:rsidRPr="00000000">
              <w:rPr>
                <w:rFonts w:ascii="Courier New" w:cs="Courier New" w:eastAsia="Courier New" w:hAnsi="Courier New"/>
                <w:color w:val="b5cea8"/>
                <w:sz w:val="21"/>
                <w:szCs w:val="21"/>
                <w:rtl w:val="0"/>
              </w:rPr>
              <w:t xml:space="preserve">// Do not include this recipe in the recipe picker</w:t>
            </w:r>
          </w:p>
          <w:p w:rsidR="00000000" w:rsidDel="00000000" w:rsidP="00000000" w:rsidRDefault="00000000" w:rsidRPr="00000000" w14:paraId="00000CC8">
            <w:pPr>
              <w:widowControl w:val="0"/>
              <w:shd w:fill="1e1e1e" w:val="clear"/>
              <w:spacing w:line="325.71428571428567" w:lineRule="auto"/>
              <w:jc w:val="left"/>
              <w:rPr/>
            </w:pP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tl w:val="0"/>
              </w:rPr>
            </w:r>
          </w:p>
        </w:tc>
      </w:tr>
    </w:tbl>
    <w:p w:rsidR="00000000" w:rsidDel="00000000" w:rsidP="00000000" w:rsidRDefault="00000000" w:rsidRPr="00000000" w14:paraId="00000CC9">
      <w:pPr>
        <w:rPr/>
      </w:pPr>
      <w:r w:rsidDel="00000000" w:rsidR="00000000" w:rsidRPr="00000000">
        <w:rPr>
          <w:rtl w:val="0"/>
        </w:rPr>
      </w:r>
    </w:p>
    <w:p w:rsidR="00000000" w:rsidDel="00000000" w:rsidP="00000000" w:rsidRDefault="00000000" w:rsidRPr="00000000" w14:paraId="00000CCA">
      <w:pPr>
        <w:ind w:left="0" w:firstLine="0"/>
        <w:rPr/>
      </w:pPr>
      <w:r w:rsidDel="00000000" w:rsidR="00000000" w:rsidRPr="00000000">
        <w:rPr>
          <w:rtl w:val="0"/>
        </w:rPr>
        <w:br w:type="textWrapping"/>
      </w:r>
      <w:r w:rsidDel="00000000" w:rsidR="00000000" w:rsidRPr="00000000">
        <w:rPr>
          <w:rtl w:val="0"/>
        </w:rPr>
      </w:r>
    </w:p>
    <w:sectPr>
      <w:headerReference r:id="rId122" w:type="default"/>
      <w:headerReference r:id="rId123" w:type="first"/>
      <w:pgSz w:h="15840" w:w="12240" w:orient="portrait"/>
      <w:pgMar w:bottom="1440.0000000000002" w:top="1440.0000000000002" w:left="1170" w:right="1440.0000000000002" w:header="720" w:footer="720"/>
      <w:pgNumType w:start="1"/>
      <w:titlePg w:val="1"/>
      <w:sectPrChange w:author="Cristian" w:id="0" w:date="2023-11-11T07:56:32Z">
        <w:sectPr w:rsidR="000000" w:rsidDel="000000" w:rsidRPr="000000" w:rsidSect="000000">
          <w:pgMar w:bottom="1440.0000000000002" w:top="1440.0000000000002" w:left="1440.0000000000002" w:right="1440.0000000000002" w:header="720" w:footer="720"/>
          <w:pgNumType w:start="1"/>
          <w:pgSz w:h="15840" w:w="12240" w:orient="portrait"/>
        </w:sectPr>
      </w:sectPrChange>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Josh Wiebe" w:id="19" w:date="2021-07-26T05:35:08Z">
    <w:p w:rsidR="00000000" w:rsidDel="00000000" w:rsidP="00000000" w:rsidRDefault="00000000" w:rsidRPr="00000000" w14:paraId="00000C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Aspects can technically be spawned as standalone cards, so this may be relevant of your aspect was being used in this context, but this hasn't been tested as far as I'm aware.</w:t>
      </w:r>
    </w:p>
  </w:comment>
  <w:comment w:author="Baptiste Blanchard" w:id="32" w:date="2021-02-21T15:26:15Z">
    <w:p w:rsidR="00000000" w:rsidDel="00000000" w:rsidP="00000000" w:rsidRDefault="00000000" w:rsidRPr="00000000" w14:paraId="00000C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We should probably specify what the colors are, what they mean.</w:t>
      </w:r>
    </w:p>
  </w:comment>
  <w:comment w:author="Josh Wiebe" w:id="33" w:date="2021-02-22T00:41:59Z">
    <w:p w:rsidR="00000000" w:rsidDel="00000000" w:rsidP="00000000" w:rsidRDefault="00000000" w:rsidRPr="00000000" w14:paraId="00000C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don't know exactly what the difference is. We will have to test it.</w:t>
      </w:r>
    </w:p>
  </w:comment>
  <w:comment w:author="Josh Wiebe" w:id="15" w:date="2023-02-07T15:14:26Z">
    <w:p w:rsidR="00000000" w:rsidDel="00000000" w:rsidP="00000000" w:rsidRDefault="00000000" w:rsidRPr="00000000" w14:paraId="00000C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Should indicate which - if any - properties are required when describing a topic overall</w:t>
      </w:r>
    </w:p>
  </w:comment>
  <w:comment w:author="Josh Wiebe" w:id="7" w:date="2023-02-07T15:13:55Z">
    <w:p w:rsidR="00000000" w:rsidDel="00000000" w:rsidP="00000000" w:rsidRDefault="00000000" w:rsidRPr="00000000" w14:paraId="00000C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We should add an example showing how an element file should be created, specifically the {"elements":[]} part</w:t>
      </w:r>
    </w:p>
  </w:comment>
  <w:comment w:author="Baptiste Blanchard" w:id="8" w:date="2023-02-09T10:28:01Z">
    <w:p w:rsidR="00000000" w:rsidDel="00000000" w:rsidP="00000000" w:rsidRDefault="00000000" w:rsidRPr="00000000" w14:paraId="00000C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 tutorial part explains all that, IIRC. Isn't that enough?</w:t>
      </w:r>
    </w:p>
  </w:comment>
  <w:comment w:author="Josh Wiebe" w:id="9" w:date="2023-02-09T14:09:05Z">
    <w:p w:rsidR="00000000" w:rsidDel="00000000" w:rsidP="00000000" w:rsidRDefault="00000000" w:rsidRPr="00000000" w14:paraId="00000C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dunno; feels weird to me that the section called "The Building Blocks of Cultist Simulator" with a sub-section called "Content Format" doesn't have that information. Cuz if I was looking for that specific information, based on the section titles that's where I'd look for it, not in the tutorial section. We can probably reuse our screenshots/examples and stuff though</w:t>
      </w:r>
    </w:p>
  </w:comment>
  <w:comment w:author="Baptiste Blanchard" w:id="10" w:date="2023-02-09T14:22:16Z">
    <w:p w:rsidR="00000000" w:rsidDel="00000000" w:rsidP="00000000" w:rsidRDefault="00000000" w:rsidRPr="00000000" w14:paraId="00000C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think we should split things in two: the building blocks would be the general explanation about the types, how things work, and the full reference below should be its own part.</w:t>
      </w:r>
    </w:p>
    <w:p w:rsidR="00000000" w:rsidDel="00000000" w:rsidP="00000000" w:rsidRDefault="00000000" w:rsidRPr="00000000" w14:paraId="00000C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Maybe, at this occasion, the actual in depth explanations could be written there instead of the currently empty part right before the beginning of tutorial</w:t>
      </w:r>
    </w:p>
  </w:comment>
  <w:comment w:author="Josh Wiebe" w:id="11" w:date="2023-02-09T16:33:39Z">
    <w:p w:rsidR="00000000" w:rsidDel="00000000" w:rsidP="00000000" w:rsidRDefault="00000000" w:rsidRPr="00000000" w14:paraId="00000C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guess it depends if you view this more as a guide or as documentation. I've always seen it more as documentation, so I'd rather have everything about a single topic in a single spot. But I'm also biased cuz I know what I'm doing and don't need a guide and can navigate the information even if it isn't presented in an order that facilitates learning the content</w:t>
      </w:r>
    </w:p>
  </w:comment>
  <w:comment w:author="Baptiste Blanchard" w:id="12" w:date="2023-02-09T16:34:59Z">
    <w:p w:rsidR="00000000" w:rsidDel="00000000" w:rsidP="00000000" w:rsidRDefault="00000000" w:rsidRPr="00000000" w14:paraId="00000C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mean, the "documentation" part is just the "full reference" part of the doc, the "API" in a way. We don't need to document how to write a file, we know how. The "guide" part would be more for newcomers, so...hm. Idk if it should be with the tutorial, or in its own part.</w:t>
      </w:r>
    </w:p>
  </w:comment>
  <w:comment w:author="Josh Wiebe" w:id="13" w:date="2023-02-09T16:41:21Z">
    <w:p w:rsidR="00000000" w:rsidDel="00000000" w:rsidP="00000000" w:rsidRDefault="00000000" w:rsidRPr="00000000" w14:paraId="00000C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I'd say how to write a file is part of API documentation, since the files are denoted in a specific way in order to work</w:t>
      </w:r>
    </w:p>
  </w:comment>
  <w:comment w:author="Baptiste Blanchard" w:id="14" w:date="2023-02-10T17:50:28Z">
    <w:p w:rsidR="00000000" w:rsidDel="00000000" w:rsidP="00000000" w:rsidRDefault="00000000" w:rsidRPr="00000000" w14:paraId="00000C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Fair enough</w:t>
      </w:r>
    </w:p>
  </w:comment>
  <w:comment w:author="Josh Wiebe" w:id="16" w:date="2023-02-07T15:17:59Z">
    <w:p w:rsidR="00000000" w:rsidDel="00000000" w:rsidP="00000000" w:rsidRDefault="00000000" w:rsidRPr="00000000" w14:paraId="00000C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For labels, descriptions, aspects, icons, and anything else where it gets displayed, we should add in-game screenshot examples</w:t>
      </w:r>
    </w:p>
  </w:comment>
  <w:comment w:author="Baptiste Blanchard" w:id="17" w:date="2023-02-08T16:03:14Z">
    <w:p w:rsidR="00000000" w:rsidDel="00000000" w:rsidP="00000000" w:rsidRDefault="00000000" w:rsidRPr="00000000" w14:paraId="00000C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Agreed, will try to find the time to do that but feel free to provide examples, I left a lot of stuff empty too</w:t>
      </w:r>
    </w:p>
  </w:comment>
  <w:comment w:author="Josh Wiebe" w:id="18" w:date="2023-02-07T15:20:22Z">
    <w:p w:rsidR="00000000" w:rsidDel="00000000" w:rsidP="00000000" w:rsidRDefault="00000000" w:rsidRPr="00000000" w14:paraId="00000C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This could be an appropriate place to give an explanation about how non-aspects can still be listed as aspects, but so could the "aspects" property, not sure where to put it</w:t>
      </w:r>
    </w:p>
  </w:comment>
  <w:comment w:author="Josh Wiebe" w:id="30" w:date="2021-02-22T00:42:44Z">
    <w:p w:rsidR="00000000" w:rsidDel="00000000" w:rsidP="00000000" w:rsidRDefault="00000000" w:rsidRPr="00000000" w14:paraId="00000C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These match the values used on signalendingflavour in the recipes section, except that Pale is missing. Perhaps Pale is available here too? Needs testing.</w:t>
      </w:r>
    </w:p>
  </w:comment>
  <w:comment w:author="Josh Wiebe" w:id="21" w:date="2021-02-22T00:18:03Z">
    <w:p w:rsidR="00000000" w:rsidDel="00000000" w:rsidP="00000000" w:rsidRDefault="00000000" w:rsidRPr="00000000" w14:paraId="00000C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Additional testing on what takes place with alt recipes that are not at 100% chance should be done.</w:t>
      </w:r>
    </w:p>
  </w:comment>
  <w:comment w:author="Roman Loskutov" w:id="22" w:date="2021-06-11T20:05:23Z">
    <w:p w:rsidR="00000000" w:rsidDel="00000000" w:rsidP="00000000" w:rsidRDefault="00000000" w:rsidRPr="00000000" w14:paraId="00000C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What kind of testing exactly? Prior tests show that they can only fire when the recipe starts  - tested with slot-element dependent 99% chance recipe - not fired once no matter how many times I've added and removed required element.</w:t>
      </w:r>
    </w:p>
  </w:comment>
  <w:comment w:author="Josh Wiebe" w:id="23" w:date="2021-06-14T00:58:32Z">
    <w:p w:rsidR="00000000" w:rsidDel="00000000" w:rsidP="00000000" w:rsidRDefault="00000000" w:rsidRPr="00000000" w14:paraId="00000C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Have we tested alt recipes without 100% chance when the requirements are already met without the slot element?</w:t>
      </w:r>
    </w:p>
  </w:comment>
  <w:comment w:author="Roman Loskutov" w:id="24" w:date="2021-06-14T08:24:30Z">
    <w:p w:rsidR="00000000" w:rsidDel="00000000" w:rsidP="00000000" w:rsidRDefault="00000000" w:rsidRPr="00000000" w14:paraId="00000C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If they aren't assessed when their requirements are met with slot element, it should be more or less safe to assume that they aren't assessed at all, but you're right, gotta check some time just to be sure.</w:t>
      </w:r>
    </w:p>
  </w:comment>
  <w:comment w:author="purple zart" w:id="25" w:date="2023-10-19T21:14:53Z">
    <w:p w:rsidR="00000000" w:rsidDel="00000000" w:rsidP="00000000" w:rsidRDefault="00000000" w:rsidRPr="00000000" w14:paraId="00000C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does maxexecutions care whether craftable is true or false? might be worth mentioning explicitly here.</w:t>
      </w:r>
    </w:p>
  </w:comment>
  <w:comment w:author="purple zart" w:id="27" w:date="2023-10-19T21:21:32Z">
    <w:p w:rsidR="00000000" w:rsidDel="00000000" w:rsidP="00000000" w:rsidRDefault="00000000" w:rsidRPr="00000000" w14:paraId="00000C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this doesn't feel like an accurate comparison</w:t>
      </w:r>
    </w:p>
  </w:comment>
  <w:comment w:author="purple zart" w:id="26" w:date="2023-10-19T21:17:11Z">
    <w:p w:rsidR="00000000" w:rsidDel="00000000" w:rsidP="00000000" w:rsidRDefault="00000000" w:rsidRPr="00000000" w14:paraId="00000C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"should not"?</w:t>
      </w:r>
    </w:p>
  </w:comment>
  <w:comment w:author="Josh Wiebe" w:id="29" w:date="2020-08-01T16:00:29Z">
    <w:p w:rsidR="00000000" w:rsidDel="00000000" w:rsidP="00000000" w:rsidRDefault="00000000" w:rsidRPr="00000000" w14:paraId="00000C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haven't tested this explicitly</w:t>
      </w:r>
    </w:p>
  </w:comment>
  <w:comment w:author="Baptiste Blanchard" w:id="28" w:date="2023-02-08T14:20:49Z">
    <w:p w:rsidR="00000000" w:rsidDel="00000000" w:rsidP="00000000" w:rsidRDefault="00000000" w:rsidRPr="00000000" w14:paraId="00000C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does it check if the recipe has valid requirements, or not? I need to verify that.</w:t>
      </w:r>
    </w:p>
  </w:comment>
  <w:comment w:author="Josh Wiebe" w:id="31" w:date="2020-08-01T16:10:52Z">
    <w:p w:rsidR="00000000" w:rsidDel="00000000" w:rsidP="00000000" w:rsidRDefault="00000000" w:rsidRPr="00000000" w14:paraId="00000C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haven't explicitly tested this</w:t>
      </w:r>
    </w:p>
  </w:comment>
  <w:comment w:author="purple zart" w:id="20" w:date="2023-10-19T20:43:26Z">
    <w:p w:rsidR="00000000" w:rsidDel="00000000" w:rsidP="00000000" w:rsidRDefault="00000000" w:rsidRPr="00000000" w14:paraId="00000C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not sure what the point of saying this is? either test it and find out or don't bother mentioning</w:t>
      </w:r>
    </w:p>
  </w:comment>
  <w:comment w:author="purple zart" w:id="6" w:date="2023-10-19T19:08:40Z">
    <w:p w:rsidR="00000000" w:rsidDel="00000000" w:rsidP="00000000" w:rsidRDefault="00000000" w:rsidRPr="00000000" w14:paraId="00000C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would this let you change the amount of moth on passion? if yes, this would be a good time to refer back to that example from earlier</w:t>
      </w:r>
    </w:p>
  </w:comment>
  <w:comment w:author="Gauss LM" w:id="0" w:date="2023-11-30T21:07:44Z">
    <w:p w:rsidR="00000000" w:rsidDel="00000000" w:rsidP="00000000" w:rsidRDefault="00000000" w:rsidRPr="00000000" w14:paraId="00000C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 cover image is optional as well -- if no cover.png is present it will use the same default pink '?' image that gets used for verbs and cards that lack an image.</w:t>
      </w:r>
    </w:p>
  </w:comment>
  <w:comment w:author="purple zart" w:id="2" w:date="2023-10-19T18:08:51Z">
    <w:p w:rsidR="00000000" w:rsidDel="00000000" w:rsidP="00000000" w:rsidRDefault="00000000" w:rsidRPr="00000000" w14:paraId="00000C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is this the only thing it can do?</w:t>
      </w:r>
    </w:p>
  </w:comment>
  <w:comment w:author="Josh Wiebe" w:id="3" w:date="2023-02-07T15:47:18Z">
    <w:p w:rsidR="00000000" w:rsidDel="00000000" w:rsidP="00000000" w:rsidRDefault="00000000" w:rsidRPr="00000000" w14:paraId="00000C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This is no longer the case since we can modify items in collections via index</w:t>
      </w:r>
    </w:p>
  </w:comment>
  <w:comment w:author="Baptiste Blanchard" w:id="4" w:date="2023-10-19T17:12:44Z">
    <w:p w:rsidR="00000000" w:rsidDel="00000000" w:rsidP="00000000" w:rsidRDefault="00000000" w:rsidRPr="00000000" w14:paraId="00000C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feel like this entire section is now kind of wrong</w:t>
      </w:r>
    </w:p>
  </w:comment>
  <w:comment w:author="Josh Wiebe" w:id="5" w:date="2023-02-07T15:48:09Z">
    <w:p w:rsidR="00000000" w:rsidDel="00000000" w:rsidP="00000000" w:rsidRDefault="00000000" w:rsidRPr="00000000" w14:paraId="00000C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Is this still the case? Or has it been fixed?</w:t>
      </w:r>
    </w:p>
  </w:comment>
  <w:comment w:author="purple zart" w:id="34" w:date="2023-10-22T12:30:53Z">
    <w:p w:rsidR="00000000" w:rsidDel="00000000" w:rsidP="00000000" w:rsidRDefault="00000000" w:rsidRPr="00000000" w14:paraId="00000C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 fact, it's officially discouraged</w:t>
      </w:r>
    </w:p>
  </w:comment>
  <w:comment w:author="purple zart" w:id="1" w:date="2023-10-19T17:34:56Z">
    <w:p w:rsidR="00000000" w:rsidDel="00000000" w:rsidP="00000000" w:rsidRDefault="00000000" w:rsidRPr="00000000" w14:paraId="00000C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perhaps mention that this will be elaborated below</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Philosopher"/>
  <w:font w:name="Arial"/>
  <w:font w:name="Courier New"/>
  <w:font w:name="Nova Mono"/>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CCB">
    <w:pPr>
      <w:pStyle w:val="Heading1"/>
      <w:pageBreakBefore w:val="0"/>
      <w:jc w:val="center"/>
      <w:rPr/>
    </w:pPr>
    <w:bookmarkStart w:colFirst="0" w:colLast="0" w:name="_cbtcy84g144s" w:id="358"/>
    <w:bookmarkEnd w:id="358"/>
    <w:r w:rsidDel="00000000" w:rsidR="00000000" w:rsidRPr="00000000">
      <w:rPr>
        <w:rtl w:val="0"/>
      </w:rPr>
      <w:t xml:space="preserve">Secret Histories Modding Guide</w:t>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CCC">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Philosopher" w:cs="Philosopher" w:eastAsia="Philosopher" w:hAnsi="Philosopher"/>
        <w:sz w:val="24"/>
        <w:szCs w:val="24"/>
        <w:lang w:val="en_GB"/>
      </w:rPr>
    </w:rPrDefault>
    <w:pPrDefault>
      <w:pPr>
        <w:spacing w:line="276" w:lineRule="auto"/>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rFonts w:ascii="Philosopher" w:cs="Philosopher" w:eastAsia="Philosopher" w:hAnsi="Philosopher"/>
      <w:sz w:val="40"/>
      <w:szCs w:val="40"/>
    </w:rPr>
  </w:style>
  <w:style w:type="paragraph" w:styleId="Heading2">
    <w:name w:val="heading 2"/>
    <w:basedOn w:val="Normal"/>
    <w:next w:val="Normal"/>
    <w:pPr>
      <w:keepNext w:val="1"/>
      <w:keepLines w:val="1"/>
      <w:pageBreakBefore w:val="0"/>
      <w:spacing w:after="120" w:before="360" w:lineRule="auto"/>
    </w:pPr>
    <w:rPr>
      <w:rFonts w:ascii="Philosopher" w:cs="Philosopher" w:eastAsia="Philosopher" w:hAnsi="Philosopher"/>
      <w:sz w:val="32"/>
      <w:szCs w:val="32"/>
    </w:rPr>
  </w:style>
  <w:style w:type="paragraph" w:styleId="Heading3">
    <w:name w:val="heading 3"/>
    <w:basedOn w:val="Normal"/>
    <w:next w:val="Normal"/>
    <w:pPr>
      <w:keepNext w:val="1"/>
      <w:keepLines w:val="1"/>
      <w:pageBreakBefore w:val="0"/>
      <w:spacing w:after="80" w:before="40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8"/>
      <w:szCs w:val="28"/>
    </w:rPr>
  </w:style>
  <w:style w:type="paragraph" w:styleId="Heading5">
    <w:name w:val="heading 5"/>
    <w:basedOn w:val="Normal"/>
    <w:next w:val="Normal"/>
    <w:pPr>
      <w:keepNext w:val="1"/>
      <w:keepLines w:val="1"/>
      <w:spacing w:after="80" w:before="240" w:lineRule="auto"/>
    </w:pPr>
    <w:rPr>
      <w:color w:val="666666"/>
      <w:sz w:val="26"/>
      <w:szCs w:val="26"/>
    </w:rPr>
  </w:style>
  <w:style w:type="paragraph" w:styleId="Heading6">
    <w:name w:val="heading 6"/>
    <w:basedOn w:val="Normal"/>
    <w:next w:val="Normal"/>
    <w:pPr>
      <w:keepNext w:val="1"/>
      <w:keepLines w:val="1"/>
      <w:spacing w:after="80" w:before="240" w:line="240" w:lineRule="auto"/>
    </w:pPr>
    <w:rPr>
      <w:i w:val="1"/>
      <w:color w:val="666666"/>
    </w:rPr>
  </w:style>
  <w:style w:type="paragraph" w:styleId="Title">
    <w:name w:val="Title"/>
    <w:basedOn w:val="Normal"/>
    <w:next w:val="Normal"/>
    <w:pPr>
      <w:keepNext w:val="1"/>
      <w:keepLines w:val="1"/>
      <w:pageBreakBefore w:val="0"/>
      <w:spacing w:after="60" w:lineRule="auto"/>
      <w:jc w:val="center"/>
    </w:pPr>
    <w:rPr>
      <w:rFonts w:ascii="Philosopher" w:cs="Philosopher" w:eastAsia="Philosopher" w:hAnsi="Philosophe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tblPr>
      <w:tblStyleRowBandSize w:val="1"/>
      <w:tblStyleColBandSize w:val="1"/>
      <w:tblCellMar>
        <w:top w:w="100.0" w:type="dxa"/>
        <w:left w:w="100.0" w:type="dxa"/>
        <w:bottom w:w="100.0" w:type="dxa"/>
        <w:right w:w="100.0" w:type="dxa"/>
      </w:tblCellMar>
    </w:tblPr>
  </w:style>
  <w:style w:type="table" w:styleId="Table31">
    <w:basedOn w:val="TableNormal"/>
    <w:tblPr>
      <w:tblStyleRowBandSize w:val="1"/>
      <w:tblStyleColBandSize w:val="1"/>
      <w:tblCellMar>
        <w:top w:w="100.0" w:type="dxa"/>
        <w:left w:w="100.0" w:type="dxa"/>
        <w:bottom w:w="100.0" w:type="dxa"/>
        <w:right w:w="100.0" w:type="dxa"/>
      </w:tblCellMar>
    </w:tblPr>
  </w:style>
  <w:style w:type="table" w:styleId="Table32">
    <w:basedOn w:val="TableNormal"/>
    <w:tblPr>
      <w:tblStyleRowBandSize w:val="1"/>
      <w:tblStyleColBandSize w:val="1"/>
      <w:tblCellMar>
        <w:top w:w="100.0" w:type="dxa"/>
        <w:left w:w="100.0" w:type="dxa"/>
        <w:bottom w:w="100.0" w:type="dxa"/>
        <w:right w:w="100.0" w:type="dxa"/>
      </w:tblCellMar>
    </w:tblPr>
  </w:style>
  <w:style w:type="table" w:styleId="Table33">
    <w:basedOn w:val="TableNormal"/>
    <w:tblPr>
      <w:tblStyleRowBandSize w:val="1"/>
      <w:tblStyleColBandSize w:val="1"/>
      <w:tblCellMar>
        <w:top w:w="100.0" w:type="dxa"/>
        <w:left w:w="100.0" w:type="dxa"/>
        <w:bottom w:w="100.0" w:type="dxa"/>
        <w:right w:w="100.0" w:type="dxa"/>
      </w:tblCellMar>
    </w:tblPr>
  </w:style>
  <w:style w:type="table" w:styleId="Table34">
    <w:basedOn w:val="TableNormal"/>
    <w:tblPr>
      <w:tblStyleRowBandSize w:val="1"/>
      <w:tblStyleColBandSize w:val="1"/>
      <w:tblCellMar>
        <w:top w:w="100.0" w:type="dxa"/>
        <w:left w:w="100.0" w:type="dxa"/>
        <w:bottom w:w="100.0" w:type="dxa"/>
        <w:right w:w="100.0" w:type="dxa"/>
      </w:tblCellMar>
    </w:tblPr>
  </w:style>
  <w:style w:type="table" w:styleId="Table35">
    <w:basedOn w:val="TableNormal"/>
    <w:tblPr>
      <w:tblStyleRowBandSize w:val="1"/>
      <w:tblStyleColBandSize w:val="1"/>
      <w:tblCellMar>
        <w:top w:w="100.0" w:type="dxa"/>
        <w:left w:w="100.0" w:type="dxa"/>
        <w:bottom w:w="100.0" w:type="dxa"/>
        <w:right w:w="100.0" w:type="dxa"/>
      </w:tblCellMar>
    </w:tblPr>
  </w:style>
  <w:style w:type="table" w:styleId="Table36">
    <w:basedOn w:val="TableNormal"/>
    <w:tblPr>
      <w:tblStyleRowBandSize w:val="1"/>
      <w:tblStyleColBandSize w:val="1"/>
      <w:tblCellMar>
        <w:top w:w="100.0" w:type="dxa"/>
        <w:left w:w="100.0" w:type="dxa"/>
        <w:bottom w:w="100.0" w:type="dxa"/>
        <w:right w:w="100.0" w:type="dxa"/>
      </w:tblCellMar>
    </w:tblPr>
  </w:style>
  <w:style w:type="table" w:styleId="Table37">
    <w:basedOn w:val="TableNormal"/>
    <w:tblPr>
      <w:tblStyleRowBandSize w:val="1"/>
      <w:tblStyleColBandSize w:val="1"/>
      <w:tblCellMar>
        <w:top w:w="100.0" w:type="dxa"/>
        <w:left w:w="100.0" w:type="dxa"/>
        <w:bottom w:w="100.0" w:type="dxa"/>
        <w:right w:w="100.0" w:type="dxa"/>
      </w:tblCellMar>
    </w:tblPr>
  </w:style>
  <w:style w:type="table" w:styleId="Table38">
    <w:basedOn w:val="TableNormal"/>
    <w:tblPr>
      <w:tblStyleRowBandSize w:val="1"/>
      <w:tblStyleColBandSize w:val="1"/>
      <w:tblCellMar>
        <w:top w:w="100.0" w:type="dxa"/>
        <w:left w:w="100.0" w:type="dxa"/>
        <w:bottom w:w="100.0" w:type="dxa"/>
        <w:right w:w="100.0" w:type="dxa"/>
      </w:tblCellMar>
    </w:tblPr>
  </w:style>
  <w:style w:type="table" w:styleId="Table39">
    <w:basedOn w:val="TableNormal"/>
    <w:tblPr>
      <w:tblStyleRowBandSize w:val="1"/>
      <w:tblStyleColBandSize w:val="1"/>
      <w:tblCellMar>
        <w:top w:w="100.0" w:type="dxa"/>
        <w:left w:w="100.0" w:type="dxa"/>
        <w:bottom w:w="100.0" w:type="dxa"/>
        <w:right w:w="100.0" w:type="dxa"/>
      </w:tblCellMar>
    </w:tblPr>
  </w:style>
  <w:style w:type="table" w:styleId="Table40">
    <w:basedOn w:val="TableNormal"/>
    <w:tblPr>
      <w:tblStyleRowBandSize w:val="1"/>
      <w:tblStyleColBandSize w:val="1"/>
      <w:tblCellMar>
        <w:top w:w="100.0" w:type="dxa"/>
        <w:left w:w="100.0" w:type="dxa"/>
        <w:bottom w:w="100.0" w:type="dxa"/>
        <w:right w:w="100.0" w:type="dxa"/>
      </w:tblCellMar>
    </w:tblPr>
  </w:style>
  <w:style w:type="table" w:styleId="Table41">
    <w:basedOn w:val="TableNormal"/>
    <w:tblPr>
      <w:tblStyleRowBandSize w:val="1"/>
      <w:tblStyleColBandSize w:val="1"/>
      <w:tblCellMar>
        <w:top w:w="100.0" w:type="dxa"/>
        <w:left w:w="100.0" w:type="dxa"/>
        <w:bottom w:w="100.0" w:type="dxa"/>
        <w:right w:w="100.0" w:type="dxa"/>
      </w:tblCellMar>
    </w:tblPr>
  </w:style>
  <w:style w:type="table" w:styleId="Table42">
    <w:basedOn w:val="TableNormal"/>
    <w:tblPr>
      <w:tblStyleRowBandSize w:val="1"/>
      <w:tblStyleColBandSize w:val="1"/>
      <w:tblCellMar>
        <w:top w:w="100.0" w:type="dxa"/>
        <w:left w:w="100.0" w:type="dxa"/>
        <w:bottom w:w="100.0" w:type="dxa"/>
        <w:right w:w="100.0" w:type="dxa"/>
      </w:tblCellMar>
    </w:tblPr>
  </w:style>
  <w:style w:type="table" w:styleId="Table43">
    <w:basedOn w:val="TableNormal"/>
    <w:tblPr>
      <w:tblStyleRowBandSize w:val="1"/>
      <w:tblStyleColBandSize w:val="1"/>
      <w:tblCellMar>
        <w:top w:w="100.0" w:type="dxa"/>
        <w:left w:w="100.0" w:type="dxa"/>
        <w:bottom w:w="100.0" w:type="dxa"/>
        <w:right w:w="100.0" w:type="dxa"/>
      </w:tblCellMar>
    </w:tblPr>
  </w:style>
  <w:style w:type="table" w:styleId="Table44">
    <w:basedOn w:val="TableNormal"/>
    <w:tblPr>
      <w:tblStyleRowBandSize w:val="1"/>
      <w:tblStyleColBandSize w:val="1"/>
      <w:tblCellMar>
        <w:top w:w="100.0" w:type="dxa"/>
        <w:left w:w="100.0" w:type="dxa"/>
        <w:bottom w:w="100.0" w:type="dxa"/>
        <w:right w:w="100.0" w:type="dxa"/>
      </w:tblCellMar>
    </w:tblPr>
  </w:style>
  <w:style w:type="table" w:styleId="Table45">
    <w:basedOn w:val="TableNormal"/>
    <w:tblPr>
      <w:tblStyleRowBandSize w:val="1"/>
      <w:tblStyleColBandSize w:val="1"/>
      <w:tblCellMar>
        <w:top w:w="100.0" w:type="dxa"/>
        <w:left w:w="100.0" w:type="dxa"/>
        <w:bottom w:w="100.0" w:type="dxa"/>
        <w:right w:w="100.0" w:type="dxa"/>
      </w:tblCellMar>
    </w:tblPr>
  </w:style>
  <w:style w:type="table" w:styleId="Table46">
    <w:basedOn w:val="TableNormal"/>
    <w:tblPr>
      <w:tblStyleRowBandSize w:val="1"/>
      <w:tblStyleColBandSize w:val="1"/>
      <w:tblCellMar>
        <w:top w:w="100.0" w:type="dxa"/>
        <w:left w:w="100.0" w:type="dxa"/>
        <w:bottom w:w="100.0" w:type="dxa"/>
        <w:right w:w="100.0" w:type="dxa"/>
      </w:tblCellMar>
    </w:tblPr>
  </w:style>
  <w:style w:type="table" w:styleId="Table47">
    <w:basedOn w:val="TableNormal"/>
    <w:tblPr>
      <w:tblStyleRowBandSize w:val="1"/>
      <w:tblStyleColBandSize w:val="1"/>
      <w:tblCellMar>
        <w:top w:w="100.0" w:type="dxa"/>
        <w:left w:w="100.0" w:type="dxa"/>
        <w:bottom w:w="100.0" w:type="dxa"/>
        <w:right w:w="100.0" w:type="dxa"/>
      </w:tblCellMar>
    </w:tblPr>
  </w:style>
  <w:style w:type="table" w:styleId="Table48">
    <w:basedOn w:val="TableNormal"/>
    <w:tblPr>
      <w:tblStyleRowBandSize w:val="1"/>
      <w:tblStyleColBandSize w:val="1"/>
      <w:tblCellMar>
        <w:top w:w="100.0" w:type="dxa"/>
        <w:left w:w="100.0" w:type="dxa"/>
        <w:bottom w:w="100.0" w:type="dxa"/>
        <w:right w:w="100.0" w:type="dxa"/>
      </w:tblCellMar>
    </w:tblPr>
  </w:style>
  <w:style w:type="table" w:styleId="Table49">
    <w:basedOn w:val="TableNormal"/>
    <w:tblPr>
      <w:tblStyleRowBandSize w:val="1"/>
      <w:tblStyleColBandSize w:val="1"/>
      <w:tblCellMar>
        <w:top w:w="100.0" w:type="dxa"/>
        <w:left w:w="100.0" w:type="dxa"/>
        <w:bottom w:w="100.0" w:type="dxa"/>
        <w:right w:w="100.0" w:type="dxa"/>
      </w:tblCellMar>
    </w:tblPr>
  </w:style>
  <w:style w:type="table" w:styleId="Table50">
    <w:basedOn w:val="TableNormal"/>
    <w:tblPr>
      <w:tblStyleRowBandSize w:val="1"/>
      <w:tblStyleColBandSize w:val="1"/>
      <w:tblCellMar>
        <w:top w:w="100.0" w:type="dxa"/>
        <w:left w:w="100.0" w:type="dxa"/>
        <w:bottom w:w="100.0" w:type="dxa"/>
        <w:right w:w="100.0" w:type="dxa"/>
      </w:tblCellMar>
    </w:tblPr>
  </w:style>
  <w:style w:type="table" w:styleId="Table51">
    <w:basedOn w:val="TableNormal"/>
    <w:tblPr>
      <w:tblStyleRowBandSize w:val="1"/>
      <w:tblStyleColBandSize w:val="1"/>
      <w:tblCellMar>
        <w:top w:w="100.0" w:type="dxa"/>
        <w:left w:w="100.0" w:type="dxa"/>
        <w:bottom w:w="100.0" w:type="dxa"/>
        <w:right w:w="100.0" w:type="dxa"/>
      </w:tblCellMar>
    </w:tblPr>
  </w:style>
  <w:style w:type="table" w:styleId="Table52">
    <w:basedOn w:val="TableNormal"/>
    <w:tblPr>
      <w:tblStyleRowBandSize w:val="1"/>
      <w:tblStyleColBandSize w:val="1"/>
      <w:tblCellMar>
        <w:top w:w="100.0" w:type="dxa"/>
        <w:left w:w="100.0" w:type="dxa"/>
        <w:bottom w:w="100.0" w:type="dxa"/>
        <w:right w:w="100.0" w:type="dxa"/>
      </w:tblCellMar>
    </w:tblPr>
  </w:style>
  <w:style w:type="table" w:styleId="Table53">
    <w:basedOn w:val="TableNormal"/>
    <w:tblPr>
      <w:tblStyleRowBandSize w:val="1"/>
      <w:tblStyleColBandSize w:val="1"/>
      <w:tblCellMar>
        <w:top w:w="100.0" w:type="dxa"/>
        <w:left w:w="100.0" w:type="dxa"/>
        <w:bottom w:w="100.0" w:type="dxa"/>
        <w:right w:w="100.0" w:type="dxa"/>
      </w:tblCellMar>
    </w:tblPr>
  </w:style>
  <w:style w:type="table" w:styleId="Table54">
    <w:basedOn w:val="TableNormal"/>
    <w:tblPr>
      <w:tblStyleRowBandSize w:val="1"/>
      <w:tblStyleColBandSize w:val="1"/>
      <w:tblCellMar>
        <w:top w:w="100.0" w:type="dxa"/>
        <w:left w:w="100.0" w:type="dxa"/>
        <w:bottom w:w="100.0" w:type="dxa"/>
        <w:right w:w="100.0" w:type="dxa"/>
      </w:tblCellMar>
    </w:tblPr>
  </w:style>
  <w:style w:type="table" w:styleId="Table55">
    <w:basedOn w:val="TableNormal"/>
    <w:tblPr>
      <w:tblStyleRowBandSize w:val="1"/>
      <w:tblStyleColBandSize w:val="1"/>
      <w:tblCellMar>
        <w:top w:w="100.0" w:type="dxa"/>
        <w:left w:w="100.0" w:type="dxa"/>
        <w:bottom w:w="100.0" w:type="dxa"/>
        <w:right w:w="100.0" w:type="dxa"/>
      </w:tblCellMar>
    </w:tblPr>
  </w:style>
  <w:style w:type="table" w:styleId="Table56">
    <w:basedOn w:val="TableNormal"/>
    <w:tblPr>
      <w:tblStyleRowBandSize w:val="1"/>
      <w:tblStyleColBandSize w:val="1"/>
      <w:tblCellMar>
        <w:top w:w="100.0" w:type="dxa"/>
        <w:left w:w="100.0" w:type="dxa"/>
        <w:bottom w:w="100.0" w:type="dxa"/>
        <w:right w:w="100.0" w:type="dxa"/>
      </w:tblCellMar>
    </w:tblPr>
  </w:style>
  <w:style w:type="table" w:styleId="Table57">
    <w:basedOn w:val="TableNormal"/>
    <w:tblPr>
      <w:tblStyleRowBandSize w:val="1"/>
      <w:tblStyleColBandSize w:val="1"/>
      <w:tblCellMar>
        <w:top w:w="100.0" w:type="dxa"/>
        <w:left w:w="100.0" w:type="dxa"/>
        <w:bottom w:w="100.0" w:type="dxa"/>
        <w:right w:w="100.0" w:type="dxa"/>
      </w:tblCellMar>
    </w:tblPr>
  </w:style>
  <w:style w:type="table" w:styleId="Table58">
    <w:basedOn w:val="TableNormal"/>
    <w:tblPr>
      <w:tblStyleRowBandSize w:val="1"/>
      <w:tblStyleColBandSize w:val="1"/>
      <w:tblCellMar>
        <w:top w:w="100.0" w:type="dxa"/>
        <w:left w:w="100.0" w:type="dxa"/>
        <w:bottom w:w="100.0" w:type="dxa"/>
        <w:right w:w="100.0" w:type="dxa"/>
      </w:tblCellMar>
    </w:tblPr>
  </w:style>
  <w:style w:type="table" w:styleId="Table59">
    <w:basedOn w:val="TableNormal"/>
    <w:tblPr>
      <w:tblStyleRowBandSize w:val="1"/>
      <w:tblStyleColBandSize w:val="1"/>
      <w:tblCellMar>
        <w:top w:w="100.0" w:type="dxa"/>
        <w:left w:w="100.0" w:type="dxa"/>
        <w:bottom w:w="100.0" w:type="dxa"/>
        <w:right w:w="100.0" w:type="dxa"/>
      </w:tblCellMar>
    </w:tblPr>
  </w:style>
  <w:style w:type="table" w:styleId="Table60">
    <w:basedOn w:val="TableNormal"/>
    <w:tblPr>
      <w:tblStyleRowBandSize w:val="1"/>
      <w:tblStyleColBandSize w:val="1"/>
      <w:tblCellMar>
        <w:top w:w="100.0" w:type="dxa"/>
        <w:left w:w="100.0" w:type="dxa"/>
        <w:bottom w:w="100.0" w:type="dxa"/>
        <w:right w:w="100.0" w:type="dxa"/>
      </w:tblCellMar>
    </w:tblPr>
  </w:style>
  <w:style w:type="table" w:styleId="Table61">
    <w:basedOn w:val="TableNormal"/>
    <w:tblPr>
      <w:tblStyleRowBandSize w:val="1"/>
      <w:tblStyleColBandSize w:val="1"/>
      <w:tblCellMar>
        <w:top w:w="100.0" w:type="dxa"/>
        <w:left w:w="100.0" w:type="dxa"/>
        <w:bottom w:w="100.0" w:type="dxa"/>
        <w:right w:w="100.0" w:type="dxa"/>
      </w:tblCellMar>
    </w:tblPr>
  </w:style>
  <w:style w:type="table" w:styleId="Table62">
    <w:basedOn w:val="TableNormal"/>
    <w:tblPr>
      <w:tblStyleRowBandSize w:val="1"/>
      <w:tblStyleColBandSize w:val="1"/>
      <w:tblCellMar>
        <w:top w:w="100.0" w:type="dxa"/>
        <w:left w:w="100.0" w:type="dxa"/>
        <w:bottom w:w="100.0" w:type="dxa"/>
        <w:right w:w="100.0" w:type="dxa"/>
      </w:tblCellMar>
    </w:tblPr>
  </w:style>
  <w:style w:type="table" w:styleId="Table63">
    <w:basedOn w:val="TableNormal"/>
    <w:tblPr>
      <w:tblStyleRowBandSize w:val="1"/>
      <w:tblStyleColBandSize w:val="1"/>
      <w:tblCellMar>
        <w:top w:w="100.0" w:type="dxa"/>
        <w:left w:w="100.0" w:type="dxa"/>
        <w:bottom w:w="100.0" w:type="dxa"/>
        <w:right w:w="100.0" w:type="dxa"/>
      </w:tblCellMar>
    </w:tblPr>
  </w:style>
  <w:style w:type="table" w:styleId="Table64">
    <w:basedOn w:val="TableNormal"/>
    <w:tblPr>
      <w:tblStyleRowBandSize w:val="1"/>
      <w:tblStyleColBandSize w:val="1"/>
      <w:tblCellMar>
        <w:top w:w="100.0" w:type="dxa"/>
        <w:left w:w="100.0" w:type="dxa"/>
        <w:bottom w:w="100.0" w:type="dxa"/>
        <w:right w:w="100.0" w:type="dxa"/>
      </w:tblCellMar>
    </w:tblPr>
  </w:style>
  <w:style w:type="table" w:styleId="Table65">
    <w:basedOn w:val="TableNormal"/>
    <w:tblPr>
      <w:tblStyleRowBandSize w:val="1"/>
      <w:tblStyleColBandSize w:val="1"/>
      <w:tblCellMar>
        <w:top w:w="100.0" w:type="dxa"/>
        <w:left w:w="100.0" w:type="dxa"/>
        <w:bottom w:w="100.0" w:type="dxa"/>
        <w:right w:w="100.0" w:type="dxa"/>
      </w:tblCellMar>
    </w:tblPr>
  </w:style>
  <w:style w:type="table" w:styleId="Table66">
    <w:basedOn w:val="TableNormal"/>
    <w:tblPr>
      <w:tblStyleRowBandSize w:val="1"/>
      <w:tblStyleColBandSize w:val="1"/>
      <w:tblCellMar>
        <w:top w:w="100.0" w:type="dxa"/>
        <w:left w:w="100.0" w:type="dxa"/>
        <w:bottom w:w="100.0" w:type="dxa"/>
        <w:right w:w="100.0" w:type="dxa"/>
      </w:tblCellMar>
    </w:tblPr>
  </w:style>
  <w:style w:type="table" w:styleId="Table67">
    <w:basedOn w:val="TableNormal"/>
    <w:tblPr>
      <w:tblStyleRowBandSize w:val="1"/>
      <w:tblStyleColBandSize w:val="1"/>
      <w:tblCellMar>
        <w:top w:w="100.0" w:type="dxa"/>
        <w:left w:w="100.0" w:type="dxa"/>
        <w:bottom w:w="100.0" w:type="dxa"/>
        <w:right w:w="100.0" w:type="dxa"/>
      </w:tblCellMar>
    </w:tblPr>
  </w:style>
  <w:style w:type="table" w:styleId="Table68">
    <w:basedOn w:val="TableNormal"/>
    <w:tblPr>
      <w:tblStyleRowBandSize w:val="1"/>
      <w:tblStyleColBandSize w:val="1"/>
      <w:tblCellMar>
        <w:top w:w="100.0" w:type="dxa"/>
        <w:left w:w="100.0" w:type="dxa"/>
        <w:bottom w:w="100.0" w:type="dxa"/>
        <w:right w:w="100.0" w:type="dxa"/>
      </w:tblCellMar>
    </w:tblPr>
  </w:style>
  <w:style w:type="table" w:styleId="Table69">
    <w:basedOn w:val="TableNormal"/>
    <w:tblPr>
      <w:tblStyleRowBandSize w:val="1"/>
      <w:tblStyleColBandSize w:val="1"/>
      <w:tblCellMar>
        <w:top w:w="100.0" w:type="dxa"/>
        <w:left w:w="100.0" w:type="dxa"/>
        <w:bottom w:w="100.0" w:type="dxa"/>
        <w:right w:w="100.0" w:type="dxa"/>
      </w:tblCellMar>
    </w:tblPr>
  </w:style>
  <w:style w:type="table" w:styleId="Table70">
    <w:basedOn w:val="TableNormal"/>
    <w:tblPr>
      <w:tblStyleRowBandSize w:val="1"/>
      <w:tblStyleColBandSize w:val="1"/>
      <w:tblCellMar>
        <w:top w:w="100.0" w:type="dxa"/>
        <w:left w:w="100.0" w:type="dxa"/>
        <w:bottom w:w="100.0" w:type="dxa"/>
        <w:right w:w="100.0" w:type="dxa"/>
      </w:tblCellMar>
    </w:tblPr>
  </w:style>
  <w:style w:type="table" w:styleId="Table71">
    <w:basedOn w:val="TableNormal"/>
    <w:tblPr>
      <w:tblStyleRowBandSize w:val="1"/>
      <w:tblStyleColBandSize w:val="1"/>
      <w:tblCellMar>
        <w:top w:w="100.0" w:type="dxa"/>
        <w:left w:w="100.0" w:type="dxa"/>
        <w:bottom w:w="100.0" w:type="dxa"/>
        <w:right w:w="100.0" w:type="dxa"/>
      </w:tblCellMar>
    </w:tblPr>
  </w:style>
  <w:style w:type="table" w:styleId="Table72">
    <w:basedOn w:val="TableNormal"/>
    <w:tblPr>
      <w:tblStyleRowBandSize w:val="1"/>
      <w:tblStyleColBandSize w:val="1"/>
      <w:tblCellMar>
        <w:top w:w="100.0" w:type="dxa"/>
        <w:left w:w="100.0" w:type="dxa"/>
        <w:bottom w:w="100.0" w:type="dxa"/>
        <w:right w:w="100.0" w:type="dxa"/>
      </w:tblCellMar>
    </w:tblPr>
  </w:style>
  <w:style w:type="table" w:styleId="Table73">
    <w:basedOn w:val="TableNormal"/>
    <w:tblPr>
      <w:tblStyleRowBandSize w:val="1"/>
      <w:tblStyleColBandSize w:val="1"/>
      <w:tblCellMar>
        <w:top w:w="100.0" w:type="dxa"/>
        <w:left w:w="100.0" w:type="dxa"/>
        <w:bottom w:w="100.0" w:type="dxa"/>
        <w:right w:w="100.0" w:type="dxa"/>
      </w:tblCellMar>
    </w:tblPr>
  </w:style>
  <w:style w:type="table" w:styleId="Table74">
    <w:basedOn w:val="TableNormal"/>
    <w:tblPr>
      <w:tblStyleRowBandSize w:val="1"/>
      <w:tblStyleColBandSize w:val="1"/>
      <w:tblCellMar>
        <w:top w:w="100.0" w:type="dxa"/>
        <w:left w:w="100.0" w:type="dxa"/>
        <w:bottom w:w="100.0" w:type="dxa"/>
        <w:right w:w="100.0" w:type="dxa"/>
      </w:tblCellMar>
    </w:tblPr>
  </w:style>
  <w:style w:type="table" w:styleId="Table75">
    <w:basedOn w:val="TableNormal"/>
    <w:tblPr>
      <w:tblStyleRowBandSize w:val="1"/>
      <w:tblStyleColBandSize w:val="1"/>
      <w:tblCellMar>
        <w:top w:w="100.0" w:type="dxa"/>
        <w:left w:w="100.0" w:type="dxa"/>
        <w:bottom w:w="100.0" w:type="dxa"/>
        <w:right w:w="100.0" w:type="dxa"/>
      </w:tblCellMar>
    </w:tblPr>
  </w:style>
  <w:style w:type="table" w:styleId="Table76">
    <w:basedOn w:val="TableNormal"/>
    <w:tblPr>
      <w:tblStyleRowBandSize w:val="1"/>
      <w:tblStyleColBandSize w:val="1"/>
      <w:tblCellMar>
        <w:top w:w="100.0" w:type="dxa"/>
        <w:left w:w="100.0" w:type="dxa"/>
        <w:bottom w:w="100.0" w:type="dxa"/>
        <w:right w:w="100.0" w:type="dxa"/>
      </w:tblCellMar>
    </w:tblPr>
  </w:style>
  <w:style w:type="table" w:styleId="Table77">
    <w:basedOn w:val="TableNormal"/>
    <w:tblPr>
      <w:tblStyleRowBandSize w:val="1"/>
      <w:tblStyleColBandSize w:val="1"/>
      <w:tblCellMar>
        <w:top w:w="100.0" w:type="dxa"/>
        <w:left w:w="100.0" w:type="dxa"/>
        <w:bottom w:w="100.0" w:type="dxa"/>
        <w:right w:w="100.0" w:type="dxa"/>
      </w:tblCellMar>
    </w:tblPr>
  </w:style>
  <w:style w:type="table" w:styleId="Table78">
    <w:basedOn w:val="TableNormal"/>
    <w:tblPr>
      <w:tblStyleRowBandSize w:val="1"/>
      <w:tblStyleColBandSize w:val="1"/>
      <w:tblCellMar>
        <w:top w:w="100.0" w:type="dxa"/>
        <w:left w:w="100.0" w:type="dxa"/>
        <w:bottom w:w="100.0" w:type="dxa"/>
        <w:right w:w="100.0" w:type="dxa"/>
      </w:tblCellMar>
    </w:tblPr>
  </w:style>
  <w:style w:type="table" w:styleId="Table79">
    <w:basedOn w:val="TableNormal"/>
    <w:tblPr>
      <w:tblStyleRowBandSize w:val="1"/>
      <w:tblStyleColBandSize w:val="1"/>
      <w:tblCellMar>
        <w:top w:w="100.0" w:type="dxa"/>
        <w:left w:w="100.0" w:type="dxa"/>
        <w:bottom w:w="100.0" w:type="dxa"/>
        <w:right w:w="100.0" w:type="dxa"/>
      </w:tblCellMar>
    </w:tblPr>
  </w:style>
  <w:style w:type="table" w:styleId="Table80">
    <w:basedOn w:val="TableNormal"/>
    <w:tblPr>
      <w:tblStyleRowBandSize w:val="1"/>
      <w:tblStyleColBandSize w:val="1"/>
      <w:tblCellMar>
        <w:top w:w="100.0" w:type="dxa"/>
        <w:left w:w="100.0" w:type="dxa"/>
        <w:bottom w:w="100.0" w:type="dxa"/>
        <w:right w:w="100.0" w:type="dxa"/>
      </w:tblCellMar>
    </w:tblPr>
  </w:style>
  <w:style w:type="table" w:styleId="Table81">
    <w:basedOn w:val="TableNormal"/>
    <w:tblPr>
      <w:tblStyleRowBandSize w:val="1"/>
      <w:tblStyleColBandSize w:val="1"/>
      <w:tblCellMar>
        <w:top w:w="100.0" w:type="dxa"/>
        <w:left w:w="100.0" w:type="dxa"/>
        <w:bottom w:w="100.0" w:type="dxa"/>
        <w:right w:w="100.0" w:type="dxa"/>
      </w:tblCellMar>
    </w:tblPr>
  </w:style>
  <w:style w:type="table" w:styleId="Table82">
    <w:basedOn w:val="TableNormal"/>
    <w:tblPr>
      <w:tblStyleRowBandSize w:val="1"/>
      <w:tblStyleColBandSize w:val="1"/>
      <w:tblCellMar>
        <w:top w:w="100.0" w:type="dxa"/>
        <w:left w:w="100.0" w:type="dxa"/>
        <w:bottom w:w="100.0" w:type="dxa"/>
        <w:right w:w="100.0" w:type="dxa"/>
      </w:tblCellMar>
    </w:tblPr>
  </w:style>
  <w:style w:type="table" w:styleId="Table83">
    <w:basedOn w:val="TableNormal"/>
    <w:tblPr>
      <w:tblStyleRowBandSize w:val="1"/>
      <w:tblStyleColBandSize w:val="1"/>
      <w:tblCellMar>
        <w:top w:w="100.0" w:type="dxa"/>
        <w:left w:w="100.0" w:type="dxa"/>
        <w:bottom w:w="100.0" w:type="dxa"/>
        <w:right w:w="100.0" w:type="dxa"/>
      </w:tblCellMar>
    </w:tblPr>
  </w:style>
  <w:style w:type="table" w:styleId="Table84">
    <w:basedOn w:val="TableNormal"/>
    <w:tblPr>
      <w:tblStyleRowBandSize w:val="1"/>
      <w:tblStyleColBandSize w:val="1"/>
      <w:tblCellMar>
        <w:top w:w="100.0" w:type="dxa"/>
        <w:left w:w="100.0" w:type="dxa"/>
        <w:bottom w:w="100.0" w:type="dxa"/>
        <w:right w:w="100.0" w:type="dxa"/>
      </w:tblCellMar>
    </w:tblPr>
  </w:style>
  <w:style w:type="table" w:styleId="Table85">
    <w:basedOn w:val="TableNormal"/>
    <w:tblPr>
      <w:tblStyleRowBandSize w:val="1"/>
      <w:tblStyleColBandSize w:val="1"/>
      <w:tblCellMar>
        <w:top w:w="100.0" w:type="dxa"/>
        <w:left w:w="100.0" w:type="dxa"/>
        <w:bottom w:w="100.0" w:type="dxa"/>
        <w:right w:w="100.0" w:type="dxa"/>
      </w:tblCellMar>
    </w:tblPr>
  </w:style>
  <w:style w:type="table" w:styleId="Table86">
    <w:basedOn w:val="TableNormal"/>
    <w:tblPr>
      <w:tblStyleRowBandSize w:val="1"/>
      <w:tblStyleColBandSize w:val="1"/>
      <w:tblCellMar>
        <w:top w:w="100.0" w:type="dxa"/>
        <w:left w:w="100.0" w:type="dxa"/>
        <w:bottom w:w="100.0" w:type="dxa"/>
        <w:right w:w="100.0" w:type="dxa"/>
      </w:tblCellMar>
    </w:tblPr>
  </w:style>
  <w:style w:type="table" w:styleId="Table87">
    <w:basedOn w:val="TableNormal"/>
    <w:tblPr>
      <w:tblStyleRowBandSize w:val="1"/>
      <w:tblStyleColBandSize w:val="1"/>
      <w:tblCellMar>
        <w:top w:w="100.0" w:type="dxa"/>
        <w:left w:w="100.0" w:type="dxa"/>
        <w:bottom w:w="100.0" w:type="dxa"/>
        <w:right w:w="100.0" w:type="dxa"/>
      </w:tblCellMar>
    </w:tblPr>
  </w:style>
  <w:style w:type="table" w:styleId="Table88">
    <w:basedOn w:val="TableNormal"/>
    <w:tblPr>
      <w:tblStyleRowBandSize w:val="1"/>
      <w:tblStyleColBandSize w:val="1"/>
      <w:tblCellMar>
        <w:top w:w="100.0" w:type="dxa"/>
        <w:left w:w="100.0" w:type="dxa"/>
        <w:bottom w:w="100.0" w:type="dxa"/>
        <w:right w:w="100.0" w:type="dxa"/>
      </w:tblCellMar>
    </w:tblPr>
  </w:style>
  <w:style w:type="table" w:styleId="Table89">
    <w:basedOn w:val="TableNormal"/>
    <w:tblPr>
      <w:tblStyleRowBandSize w:val="1"/>
      <w:tblStyleColBandSize w:val="1"/>
      <w:tblCellMar>
        <w:top w:w="100.0" w:type="dxa"/>
        <w:left w:w="100.0" w:type="dxa"/>
        <w:bottom w:w="100.0" w:type="dxa"/>
        <w:right w:w="100.0" w:type="dxa"/>
      </w:tblCellMar>
    </w:tblPr>
  </w:style>
  <w:style w:type="table" w:styleId="Table90">
    <w:basedOn w:val="TableNormal"/>
    <w:tblPr>
      <w:tblStyleRowBandSize w:val="1"/>
      <w:tblStyleColBandSize w:val="1"/>
      <w:tblCellMar>
        <w:top w:w="100.0" w:type="dxa"/>
        <w:left w:w="100.0" w:type="dxa"/>
        <w:bottom w:w="100.0" w:type="dxa"/>
        <w:right w:w="100.0" w:type="dxa"/>
      </w:tblCellMar>
    </w:tblPr>
  </w:style>
  <w:style w:type="table" w:styleId="Table91">
    <w:basedOn w:val="TableNormal"/>
    <w:tblPr>
      <w:tblStyleRowBandSize w:val="1"/>
      <w:tblStyleColBandSize w:val="1"/>
      <w:tblCellMar>
        <w:top w:w="100.0" w:type="dxa"/>
        <w:left w:w="100.0" w:type="dxa"/>
        <w:bottom w:w="100.0" w:type="dxa"/>
        <w:right w:w="100.0" w:type="dxa"/>
      </w:tblCellMar>
    </w:tblPr>
  </w:style>
  <w:style w:type="table" w:styleId="Table92">
    <w:basedOn w:val="TableNormal"/>
    <w:tblPr>
      <w:tblStyleRowBandSize w:val="1"/>
      <w:tblStyleColBandSize w:val="1"/>
      <w:tblCellMar>
        <w:top w:w="100.0" w:type="dxa"/>
        <w:left w:w="100.0" w:type="dxa"/>
        <w:bottom w:w="100.0" w:type="dxa"/>
        <w:right w:w="100.0" w:type="dxa"/>
      </w:tblCellMar>
    </w:tblPr>
  </w:style>
  <w:style w:type="table" w:styleId="Table93">
    <w:basedOn w:val="TableNormal"/>
    <w:tblPr>
      <w:tblStyleRowBandSize w:val="1"/>
      <w:tblStyleColBandSize w:val="1"/>
      <w:tblCellMar>
        <w:top w:w="100.0" w:type="dxa"/>
        <w:left w:w="100.0" w:type="dxa"/>
        <w:bottom w:w="100.0" w:type="dxa"/>
        <w:right w:w="100.0" w:type="dxa"/>
      </w:tblCellMar>
    </w:tblPr>
  </w:style>
  <w:style w:type="table" w:styleId="Table94">
    <w:basedOn w:val="TableNormal"/>
    <w:tblPr>
      <w:tblStyleRowBandSize w:val="1"/>
      <w:tblStyleColBandSize w:val="1"/>
      <w:tblCellMar>
        <w:top w:w="100.0" w:type="dxa"/>
        <w:left w:w="100.0" w:type="dxa"/>
        <w:bottom w:w="100.0" w:type="dxa"/>
        <w:right w:w="100.0" w:type="dxa"/>
      </w:tblCellMar>
    </w:tblPr>
  </w:style>
  <w:style w:type="table" w:styleId="Table95">
    <w:basedOn w:val="TableNormal"/>
    <w:tblPr>
      <w:tblStyleRowBandSize w:val="1"/>
      <w:tblStyleColBandSize w:val="1"/>
      <w:tblCellMar>
        <w:top w:w="100.0" w:type="dxa"/>
        <w:left w:w="100.0" w:type="dxa"/>
        <w:bottom w:w="100.0" w:type="dxa"/>
        <w:right w:w="100.0" w:type="dxa"/>
      </w:tblCellMar>
    </w:tblPr>
  </w:style>
  <w:style w:type="table" w:styleId="Table96">
    <w:basedOn w:val="TableNormal"/>
    <w:tblPr>
      <w:tblStyleRowBandSize w:val="1"/>
      <w:tblStyleColBandSize w:val="1"/>
      <w:tblCellMar>
        <w:top w:w="100.0" w:type="dxa"/>
        <w:left w:w="100.0" w:type="dxa"/>
        <w:bottom w:w="100.0" w:type="dxa"/>
        <w:right w:w="100.0" w:type="dxa"/>
      </w:tblCellMar>
    </w:tblPr>
  </w:style>
  <w:style w:type="table" w:styleId="Table97">
    <w:basedOn w:val="TableNormal"/>
    <w:tblPr>
      <w:tblStyleRowBandSize w:val="1"/>
      <w:tblStyleColBandSize w:val="1"/>
      <w:tblCellMar>
        <w:top w:w="100.0" w:type="dxa"/>
        <w:left w:w="100.0" w:type="dxa"/>
        <w:bottom w:w="100.0" w:type="dxa"/>
        <w:right w:w="100.0" w:type="dxa"/>
      </w:tblCellMar>
    </w:tblPr>
  </w:style>
  <w:style w:type="table" w:styleId="Table98">
    <w:basedOn w:val="TableNormal"/>
    <w:tblPr>
      <w:tblStyleRowBandSize w:val="1"/>
      <w:tblStyleColBandSize w:val="1"/>
      <w:tblCellMar>
        <w:top w:w="100.0" w:type="dxa"/>
        <w:left w:w="100.0" w:type="dxa"/>
        <w:bottom w:w="100.0" w:type="dxa"/>
        <w:right w:w="100.0" w:type="dxa"/>
      </w:tblCellMar>
    </w:tblPr>
  </w:style>
  <w:style w:type="table" w:styleId="Table99">
    <w:basedOn w:val="TableNormal"/>
    <w:tblPr>
      <w:tblStyleRowBandSize w:val="1"/>
      <w:tblStyleColBandSize w:val="1"/>
      <w:tblCellMar>
        <w:top w:w="100.0" w:type="dxa"/>
        <w:left w:w="100.0" w:type="dxa"/>
        <w:bottom w:w="100.0" w:type="dxa"/>
        <w:right w:w="100.0" w:type="dxa"/>
      </w:tblCellMar>
    </w:tblPr>
  </w:style>
  <w:style w:type="table" w:styleId="Table100">
    <w:basedOn w:val="TableNormal"/>
    <w:tblPr>
      <w:tblStyleRowBandSize w:val="1"/>
      <w:tblStyleColBandSize w:val="1"/>
      <w:tblCellMar>
        <w:top w:w="100.0" w:type="dxa"/>
        <w:left w:w="100.0" w:type="dxa"/>
        <w:bottom w:w="100.0" w:type="dxa"/>
        <w:right w:w="100.0" w:type="dxa"/>
      </w:tblCellMar>
    </w:tblPr>
  </w:style>
  <w:style w:type="table" w:styleId="Table101">
    <w:basedOn w:val="TableNormal"/>
    <w:tblPr>
      <w:tblStyleRowBandSize w:val="1"/>
      <w:tblStyleColBandSize w:val="1"/>
      <w:tblCellMar>
        <w:top w:w="100.0" w:type="dxa"/>
        <w:left w:w="100.0" w:type="dxa"/>
        <w:bottom w:w="100.0" w:type="dxa"/>
        <w:right w:w="100.0" w:type="dxa"/>
      </w:tblCellMar>
    </w:tblPr>
  </w:style>
  <w:style w:type="table" w:styleId="Table102">
    <w:basedOn w:val="TableNormal"/>
    <w:tblPr>
      <w:tblStyleRowBandSize w:val="1"/>
      <w:tblStyleColBandSize w:val="1"/>
      <w:tblCellMar>
        <w:top w:w="100.0" w:type="dxa"/>
        <w:left w:w="100.0" w:type="dxa"/>
        <w:bottom w:w="100.0" w:type="dxa"/>
        <w:right w:w="100.0" w:type="dxa"/>
      </w:tblCellMar>
    </w:tblPr>
  </w:style>
  <w:style w:type="table" w:styleId="Table103">
    <w:basedOn w:val="TableNormal"/>
    <w:tblPr>
      <w:tblStyleRowBandSize w:val="1"/>
      <w:tblStyleColBandSize w:val="1"/>
      <w:tblCellMar>
        <w:top w:w="100.0" w:type="dxa"/>
        <w:left w:w="100.0" w:type="dxa"/>
        <w:bottom w:w="100.0" w:type="dxa"/>
        <w:right w:w="100.0" w:type="dxa"/>
      </w:tblCellMar>
    </w:tblPr>
  </w:style>
  <w:style w:type="table" w:styleId="Table104">
    <w:basedOn w:val="TableNormal"/>
    <w:tblPr>
      <w:tblStyleRowBandSize w:val="1"/>
      <w:tblStyleColBandSize w:val="1"/>
      <w:tblCellMar>
        <w:top w:w="100.0" w:type="dxa"/>
        <w:left w:w="100.0" w:type="dxa"/>
        <w:bottom w:w="100.0" w:type="dxa"/>
        <w:right w:w="100.0" w:type="dxa"/>
      </w:tblCellMar>
    </w:tblPr>
  </w:style>
  <w:style w:type="table" w:styleId="Table105">
    <w:basedOn w:val="TableNormal"/>
    <w:tblPr>
      <w:tblStyleRowBandSize w:val="1"/>
      <w:tblStyleColBandSize w:val="1"/>
      <w:tblCellMar>
        <w:top w:w="100.0" w:type="dxa"/>
        <w:left w:w="100.0" w:type="dxa"/>
        <w:bottom w:w="100.0" w:type="dxa"/>
        <w:right w:w="100.0" w:type="dxa"/>
      </w:tblCellMar>
    </w:tblPr>
  </w:style>
  <w:style w:type="table" w:styleId="Table106">
    <w:basedOn w:val="TableNormal"/>
    <w:tblPr>
      <w:tblStyleRowBandSize w:val="1"/>
      <w:tblStyleColBandSize w:val="1"/>
      <w:tblCellMar>
        <w:top w:w="100.0" w:type="dxa"/>
        <w:left w:w="100.0" w:type="dxa"/>
        <w:bottom w:w="100.0" w:type="dxa"/>
        <w:right w:w="100.0" w:type="dxa"/>
      </w:tblCellMar>
    </w:tblPr>
  </w:style>
  <w:style w:type="table" w:styleId="Table107">
    <w:basedOn w:val="TableNormal"/>
    <w:tblPr>
      <w:tblStyleRowBandSize w:val="1"/>
      <w:tblStyleColBandSize w:val="1"/>
      <w:tblCellMar>
        <w:top w:w="100.0" w:type="dxa"/>
        <w:left w:w="100.0" w:type="dxa"/>
        <w:bottom w:w="100.0" w:type="dxa"/>
        <w:right w:w="100.0" w:type="dxa"/>
      </w:tblCellMar>
    </w:tblPr>
  </w:style>
  <w:style w:type="table" w:styleId="Table108">
    <w:basedOn w:val="TableNormal"/>
    <w:tblPr>
      <w:tblStyleRowBandSize w:val="1"/>
      <w:tblStyleColBandSize w:val="1"/>
      <w:tblCellMar>
        <w:top w:w="100.0" w:type="dxa"/>
        <w:left w:w="100.0" w:type="dxa"/>
        <w:bottom w:w="100.0" w:type="dxa"/>
        <w:right w:w="100.0" w:type="dxa"/>
      </w:tblCellMar>
    </w:tblPr>
  </w:style>
  <w:style w:type="table" w:styleId="Table109">
    <w:basedOn w:val="TableNormal"/>
    <w:tblPr>
      <w:tblStyleRowBandSize w:val="1"/>
      <w:tblStyleColBandSize w:val="1"/>
      <w:tblCellMar>
        <w:top w:w="100.0" w:type="dxa"/>
        <w:left w:w="100.0" w:type="dxa"/>
        <w:bottom w:w="100.0" w:type="dxa"/>
        <w:right w:w="100.0" w:type="dxa"/>
      </w:tblCellMar>
    </w:tblPr>
  </w:style>
  <w:style w:type="table" w:styleId="Table110">
    <w:basedOn w:val="TableNormal"/>
    <w:tblPr>
      <w:tblStyleRowBandSize w:val="1"/>
      <w:tblStyleColBandSize w:val="1"/>
      <w:tblCellMar>
        <w:top w:w="100.0" w:type="dxa"/>
        <w:left w:w="100.0" w:type="dxa"/>
        <w:bottom w:w="100.0" w:type="dxa"/>
        <w:right w:w="100.0" w:type="dxa"/>
      </w:tblCellMar>
    </w:tblPr>
  </w:style>
  <w:style w:type="table" w:styleId="Table111">
    <w:basedOn w:val="TableNormal"/>
    <w:tblPr>
      <w:tblStyleRowBandSize w:val="1"/>
      <w:tblStyleColBandSize w:val="1"/>
      <w:tblCellMar>
        <w:top w:w="100.0" w:type="dxa"/>
        <w:left w:w="100.0" w:type="dxa"/>
        <w:bottom w:w="100.0" w:type="dxa"/>
        <w:right w:w="100.0" w:type="dxa"/>
      </w:tblCellMar>
    </w:tblPr>
  </w:style>
  <w:style w:type="table" w:styleId="Table112">
    <w:basedOn w:val="TableNormal"/>
    <w:tblPr>
      <w:tblStyleRowBandSize w:val="1"/>
      <w:tblStyleColBandSize w:val="1"/>
      <w:tblCellMar>
        <w:top w:w="100.0" w:type="dxa"/>
        <w:left w:w="100.0" w:type="dxa"/>
        <w:bottom w:w="100.0" w:type="dxa"/>
        <w:right w:w="100.0" w:type="dxa"/>
      </w:tblCellMar>
    </w:tblPr>
  </w:style>
  <w:style w:type="table" w:styleId="Table113">
    <w:basedOn w:val="TableNormal"/>
    <w:tblPr>
      <w:tblStyleRowBandSize w:val="1"/>
      <w:tblStyleColBandSize w:val="1"/>
      <w:tblCellMar>
        <w:top w:w="100.0" w:type="dxa"/>
        <w:left w:w="100.0" w:type="dxa"/>
        <w:bottom w:w="100.0" w:type="dxa"/>
        <w:right w:w="100.0" w:type="dxa"/>
      </w:tblCellMar>
    </w:tblPr>
  </w:style>
  <w:style w:type="table" w:styleId="Table114">
    <w:basedOn w:val="TableNormal"/>
    <w:tblPr>
      <w:tblStyleRowBandSize w:val="1"/>
      <w:tblStyleColBandSize w:val="1"/>
      <w:tblCellMar>
        <w:top w:w="100.0" w:type="dxa"/>
        <w:left w:w="100.0" w:type="dxa"/>
        <w:bottom w:w="100.0" w:type="dxa"/>
        <w:right w:w="100.0" w:type="dxa"/>
      </w:tblCellMar>
    </w:tblPr>
  </w:style>
  <w:style w:type="table" w:styleId="Table115">
    <w:basedOn w:val="TableNormal"/>
    <w:tblPr>
      <w:tblStyleRowBandSize w:val="1"/>
      <w:tblStyleColBandSize w:val="1"/>
      <w:tblCellMar>
        <w:top w:w="100.0" w:type="dxa"/>
        <w:left w:w="100.0" w:type="dxa"/>
        <w:bottom w:w="100.0" w:type="dxa"/>
        <w:right w:w="100.0" w:type="dxa"/>
      </w:tblCellMar>
    </w:tblPr>
  </w:style>
  <w:style w:type="table" w:styleId="Table116">
    <w:basedOn w:val="TableNormal"/>
    <w:tblPr>
      <w:tblStyleRowBandSize w:val="1"/>
      <w:tblStyleColBandSize w:val="1"/>
      <w:tblCellMar>
        <w:top w:w="100.0" w:type="dxa"/>
        <w:left w:w="100.0" w:type="dxa"/>
        <w:bottom w:w="100.0" w:type="dxa"/>
        <w:right w:w="100.0" w:type="dxa"/>
      </w:tblCellMar>
    </w:tblPr>
  </w:style>
  <w:style w:type="table" w:styleId="Table117">
    <w:basedOn w:val="TableNormal"/>
    <w:tblPr>
      <w:tblStyleRowBandSize w:val="1"/>
      <w:tblStyleColBandSize w:val="1"/>
      <w:tblCellMar>
        <w:top w:w="100.0" w:type="dxa"/>
        <w:left w:w="100.0" w:type="dxa"/>
        <w:bottom w:w="100.0" w:type="dxa"/>
        <w:right w:w="100.0" w:type="dxa"/>
      </w:tblCellMar>
    </w:tblPr>
  </w:style>
  <w:style w:type="table" w:styleId="Table118">
    <w:basedOn w:val="TableNormal"/>
    <w:tblPr>
      <w:tblStyleRowBandSize w:val="1"/>
      <w:tblStyleColBandSize w:val="1"/>
      <w:tblCellMar>
        <w:top w:w="100.0" w:type="dxa"/>
        <w:left w:w="100.0" w:type="dxa"/>
        <w:bottom w:w="100.0" w:type="dxa"/>
        <w:right w:w="100.0" w:type="dxa"/>
      </w:tblCellMar>
    </w:tblPr>
  </w:style>
  <w:style w:type="table" w:styleId="Table119">
    <w:basedOn w:val="TableNormal"/>
    <w:tblPr>
      <w:tblStyleRowBandSize w:val="1"/>
      <w:tblStyleColBandSize w:val="1"/>
      <w:tblCellMar>
        <w:top w:w="100.0" w:type="dxa"/>
        <w:left w:w="100.0" w:type="dxa"/>
        <w:bottom w:w="100.0" w:type="dxa"/>
        <w:right w:w="100.0" w:type="dxa"/>
      </w:tblCellMar>
    </w:tblPr>
  </w:style>
  <w:style w:type="table" w:styleId="Table120">
    <w:basedOn w:val="TableNormal"/>
    <w:tblPr>
      <w:tblStyleRowBandSize w:val="1"/>
      <w:tblStyleColBandSize w:val="1"/>
      <w:tblCellMar>
        <w:top w:w="100.0" w:type="dxa"/>
        <w:left w:w="100.0" w:type="dxa"/>
        <w:bottom w:w="100.0" w:type="dxa"/>
        <w:right w:w="100.0" w:type="dxa"/>
      </w:tblCellMar>
    </w:tblPr>
  </w:style>
  <w:style w:type="table" w:styleId="Table121">
    <w:basedOn w:val="TableNormal"/>
    <w:tblPr>
      <w:tblStyleRowBandSize w:val="1"/>
      <w:tblStyleColBandSize w:val="1"/>
      <w:tblCellMar>
        <w:top w:w="100.0" w:type="dxa"/>
        <w:left w:w="100.0" w:type="dxa"/>
        <w:bottom w:w="100.0" w:type="dxa"/>
        <w:right w:w="100.0" w:type="dxa"/>
      </w:tblCellMar>
    </w:tblPr>
  </w:style>
  <w:style w:type="table" w:styleId="Table122">
    <w:basedOn w:val="TableNormal"/>
    <w:tblPr>
      <w:tblStyleRowBandSize w:val="1"/>
      <w:tblStyleColBandSize w:val="1"/>
      <w:tblCellMar>
        <w:top w:w="100.0" w:type="dxa"/>
        <w:left w:w="100.0" w:type="dxa"/>
        <w:bottom w:w="100.0" w:type="dxa"/>
        <w:right w:w="100.0" w:type="dxa"/>
      </w:tblCellMar>
    </w:tblPr>
  </w:style>
  <w:style w:type="table" w:styleId="Table123">
    <w:basedOn w:val="TableNormal"/>
    <w:tblPr>
      <w:tblStyleRowBandSize w:val="1"/>
      <w:tblStyleColBandSize w:val="1"/>
      <w:tblCellMar>
        <w:top w:w="100.0" w:type="dxa"/>
        <w:left w:w="100.0" w:type="dxa"/>
        <w:bottom w:w="100.0" w:type="dxa"/>
        <w:right w:w="100.0" w:type="dxa"/>
      </w:tblCellMar>
    </w:tblPr>
  </w:style>
  <w:style w:type="table" w:styleId="Table124">
    <w:basedOn w:val="TableNormal"/>
    <w:tblPr>
      <w:tblStyleRowBandSize w:val="1"/>
      <w:tblStyleColBandSize w:val="1"/>
      <w:tblCellMar>
        <w:top w:w="100.0" w:type="dxa"/>
        <w:left w:w="100.0" w:type="dxa"/>
        <w:bottom w:w="100.0" w:type="dxa"/>
        <w:right w:w="100.0" w:type="dxa"/>
      </w:tblCellMar>
    </w:tblPr>
  </w:style>
  <w:style w:type="table" w:styleId="Table125">
    <w:basedOn w:val="TableNormal"/>
    <w:tblPr>
      <w:tblStyleRowBandSize w:val="1"/>
      <w:tblStyleColBandSize w:val="1"/>
      <w:tblCellMar>
        <w:top w:w="100.0" w:type="dxa"/>
        <w:left w:w="100.0" w:type="dxa"/>
        <w:bottom w:w="100.0" w:type="dxa"/>
        <w:right w:w="100.0" w:type="dxa"/>
      </w:tblCellMar>
    </w:tblPr>
  </w:style>
  <w:style w:type="table" w:styleId="Table126">
    <w:basedOn w:val="TableNormal"/>
    <w:tblPr>
      <w:tblStyleRowBandSize w:val="1"/>
      <w:tblStyleColBandSize w:val="1"/>
      <w:tblCellMar>
        <w:top w:w="100.0" w:type="dxa"/>
        <w:left w:w="100.0" w:type="dxa"/>
        <w:bottom w:w="100.0" w:type="dxa"/>
        <w:right w:w="100.0" w:type="dxa"/>
      </w:tblCellMar>
    </w:tblPr>
  </w:style>
  <w:style w:type="table" w:styleId="Table127">
    <w:basedOn w:val="TableNormal"/>
    <w:tblPr>
      <w:tblStyleRowBandSize w:val="1"/>
      <w:tblStyleColBandSize w:val="1"/>
      <w:tblCellMar>
        <w:top w:w="100.0" w:type="dxa"/>
        <w:left w:w="100.0" w:type="dxa"/>
        <w:bottom w:w="100.0" w:type="dxa"/>
        <w:right w:w="100.0" w:type="dxa"/>
      </w:tblCellMar>
    </w:tblPr>
  </w:style>
  <w:style w:type="table" w:styleId="Table128">
    <w:basedOn w:val="TableNormal"/>
    <w:tblPr>
      <w:tblStyleRowBandSize w:val="1"/>
      <w:tblStyleColBandSize w:val="1"/>
      <w:tblCellMar>
        <w:top w:w="100.0" w:type="dxa"/>
        <w:left w:w="100.0" w:type="dxa"/>
        <w:bottom w:w="100.0" w:type="dxa"/>
        <w:right w:w="100.0" w:type="dxa"/>
      </w:tblCellMar>
    </w:tblPr>
  </w:style>
  <w:style w:type="table" w:styleId="Table129">
    <w:basedOn w:val="TableNormal"/>
    <w:tblPr>
      <w:tblStyleRowBandSize w:val="1"/>
      <w:tblStyleColBandSize w:val="1"/>
      <w:tblCellMar>
        <w:top w:w="100.0" w:type="dxa"/>
        <w:left w:w="100.0" w:type="dxa"/>
        <w:bottom w:w="100.0" w:type="dxa"/>
        <w:right w:w="100.0" w:type="dxa"/>
      </w:tblCellMar>
    </w:tblPr>
  </w:style>
  <w:style w:type="table" w:styleId="Table130">
    <w:basedOn w:val="TableNormal"/>
    <w:tblPr>
      <w:tblStyleRowBandSize w:val="1"/>
      <w:tblStyleColBandSize w:val="1"/>
      <w:tblCellMar>
        <w:top w:w="100.0" w:type="dxa"/>
        <w:left w:w="100.0" w:type="dxa"/>
        <w:bottom w:w="100.0" w:type="dxa"/>
        <w:right w:w="100.0" w:type="dxa"/>
      </w:tblCellMar>
    </w:tblPr>
  </w:style>
  <w:style w:type="table" w:styleId="Table131">
    <w:basedOn w:val="TableNormal"/>
    <w:tblPr>
      <w:tblStyleRowBandSize w:val="1"/>
      <w:tblStyleColBandSize w:val="1"/>
      <w:tblCellMar>
        <w:top w:w="100.0" w:type="dxa"/>
        <w:left w:w="100.0" w:type="dxa"/>
        <w:bottom w:w="100.0" w:type="dxa"/>
        <w:right w:w="100.0" w:type="dxa"/>
      </w:tblCellMar>
    </w:tblPr>
  </w:style>
  <w:style w:type="table" w:styleId="Table132">
    <w:basedOn w:val="TableNormal"/>
    <w:tblPr>
      <w:tblStyleRowBandSize w:val="1"/>
      <w:tblStyleColBandSize w:val="1"/>
      <w:tblCellMar>
        <w:top w:w="100.0" w:type="dxa"/>
        <w:left w:w="100.0" w:type="dxa"/>
        <w:bottom w:w="100.0" w:type="dxa"/>
        <w:right w:w="100.0" w:type="dxa"/>
      </w:tblCellMar>
    </w:tblPr>
  </w:style>
  <w:style w:type="table" w:styleId="Table133">
    <w:basedOn w:val="TableNormal"/>
    <w:tblPr>
      <w:tblStyleRowBandSize w:val="1"/>
      <w:tblStyleColBandSize w:val="1"/>
      <w:tblCellMar>
        <w:top w:w="100.0" w:type="dxa"/>
        <w:left w:w="100.0" w:type="dxa"/>
        <w:bottom w:w="100.0" w:type="dxa"/>
        <w:right w:w="100.0" w:type="dxa"/>
      </w:tblCellMar>
    </w:tblPr>
  </w:style>
  <w:style w:type="table" w:styleId="Table134">
    <w:basedOn w:val="TableNormal"/>
    <w:tblPr>
      <w:tblStyleRowBandSize w:val="1"/>
      <w:tblStyleColBandSize w:val="1"/>
      <w:tblCellMar>
        <w:top w:w="100.0" w:type="dxa"/>
        <w:left w:w="100.0" w:type="dxa"/>
        <w:bottom w:w="100.0" w:type="dxa"/>
        <w:right w:w="100.0" w:type="dxa"/>
      </w:tblCellMar>
    </w:tblPr>
  </w:style>
  <w:style w:type="table" w:styleId="Table135">
    <w:basedOn w:val="TableNormal"/>
    <w:tblPr>
      <w:tblStyleRowBandSize w:val="1"/>
      <w:tblStyleColBandSize w:val="1"/>
      <w:tblCellMar>
        <w:top w:w="100.0" w:type="dxa"/>
        <w:left w:w="100.0" w:type="dxa"/>
        <w:bottom w:w="100.0" w:type="dxa"/>
        <w:right w:w="100.0" w:type="dxa"/>
      </w:tblCellMar>
    </w:tblPr>
  </w:style>
  <w:style w:type="table" w:styleId="Table136">
    <w:basedOn w:val="TableNormal"/>
    <w:tblPr>
      <w:tblStyleRowBandSize w:val="1"/>
      <w:tblStyleColBandSize w:val="1"/>
      <w:tblCellMar>
        <w:top w:w="100.0" w:type="dxa"/>
        <w:left w:w="100.0" w:type="dxa"/>
        <w:bottom w:w="100.0" w:type="dxa"/>
        <w:right w:w="100.0" w:type="dxa"/>
      </w:tblCellMar>
    </w:tblPr>
  </w:style>
  <w:style w:type="table" w:styleId="Table137">
    <w:basedOn w:val="TableNormal"/>
    <w:tblPr>
      <w:tblStyleRowBandSize w:val="1"/>
      <w:tblStyleColBandSize w:val="1"/>
      <w:tblCellMar>
        <w:top w:w="100.0" w:type="dxa"/>
        <w:left w:w="100.0" w:type="dxa"/>
        <w:bottom w:w="100.0" w:type="dxa"/>
        <w:right w:w="100.0" w:type="dxa"/>
      </w:tblCellMar>
    </w:tblPr>
  </w:style>
  <w:style w:type="table" w:styleId="Table138">
    <w:basedOn w:val="TableNormal"/>
    <w:tblPr>
      <w:tblStyleRowBandSize w:val="1"/>
      <w:tblStyleColBandSize w:val="1"/>
      <w:tblCellMar>
        <w:top w:w="100.0" w:type="dxa"/>
        <w:left w:w="100.0" w:type="dxa"/>
        <w:bottom w:w="100.0" w:type="dxa"/>
        <w:right w:w="100.0" w:type="dxa"/>
      </w:tblCellMar>
    </w:tblPr>
  </w:style>
  <w:style w:type="table" w:styleId="Table139">
    <w:basedOn w:val="TableNormal"/>
    <w:tblPr>
      <w:tblStyleRowBandSize w:val="1"/>
      <w:tblStyleColBandSize w:val="1"/>
      <w:tblCellMar>
        <w:top w:w="100.0" w:type="dxa"/>
        <w:left w:w="100.0" w:type="dxa"/>
        <w:bottom w:w="100.0" w:type="dxa"/>
        <w:right w:w="100.0" w:type="dxa"/>
      </w:tblCellMar>
    </w:tblPr>
  </w:style>
  <w:style w:type="table" w:styleId="Table140">
    <w:basedOn w:val="TableNormal"/>
    <w:tblPr>
      <w:tblStyleRowBandSize w:val="1"/>
      <w:tblStyleColBandSize w:val="1"/>
      <w:tblCellMar>
        <w:top w:w="100.0" w:type="dxa"/>
        <w:left w:w="100.0" w:type="dxa"/>
        <w:bottom w:w="100.0" w:type="dxa"/>
        <w:right w:w="100.0" w:type="dxa"/>
      </w:tblCellMar>
    </w:tblPr>
  </w:style>
  <w:style w:type="table" w:styleId="Table141">
    <w:basedOn w:val="TableNormal"/>
    <w:tblPr>
      <w:tblStyleRowBandSize w:val="1"/>
      <w:tblStyleColBandSize w:val="1"/>
      <w:tblCellMar>
        <w:top w:w="100.0" w:type="dxa"/>
        <w:left w:w="100.0" w:type="dxa"/>
        <w:bottom w:w="100.0" w:type="dxa"/>
        <w:right w:w="100.0" w:type="dxa"/>
      </w:tblCellMar>
    </w:tblPr>
  </w:style>
  <w:style w:type="table" w:styleId="Table142">
    <w:basedOn w:val="TableNormal"/>
    <w:tblPr>
      <w:tblStyleRowBandSize w:val="1"/>
      <w:tblStyleColBandSize w:val="1"/>
      <w:tblCellMar>
        <w:top w:w="100.0" w:type="dxa"/>
        <w:left w:w="100.0" w:type="dxa"/>
        <w:bottom w:w="100.0" w:type="dxa"/>
        <w:right w:w="100.0" w:type="dxa"/>
      </w:tblCellMar>
    </w:tblPr>
  </w:style>
  <w:style w:type="table" w:styleId="Table143">
    <w:basedOn w:val="TableNormal"/>
    <w:tblPr>
      <w:tblStyleRowBandSize w:val="1"/>
      <w:tblStyleColBandSize w:val="1"/>
      <w:tblCellMar>
        <w:top w:w="100.0" w:type="dxa"/>
        <w:left w:w="100.0" w:type="dxa"/>
        <w:bottom w:w="100.0" w:type="dxa"/>
        <w:right w:w="100.0" w:type="dxa"/>
      </w:tblCellMar>
    </w:tblPr>
  </w:style>
  <w:style w:type="table" w:styleId="Table144">
    <w:basedOn w:val="TableNormal"/>
    <w:tblPr>
      <w:tblStyleRowBandSize w:val="1"/>
      <w:tblStyleColBandSize w:val="1"/>
      <w:tblCellMar>
        <w:top w:w="100.0" w:type="dxa"/>
        <w:left w:w="100.0" w:type="dxa"/>
        <w:bottom w:w="100.0" w:type="dxa"/>
        <w:right w:w="100.0" w:type="dxa"/>
      </w:tblCellMar>
    </w:tblPr>
  </w:style>
  <w:style w:type="table" w:styleId="Table145">
    <w:basedOn w:val="TableNormal"/>
    <w:tblPr>
      <w:tblStyleRowBandSize w:val="1"/>
      <w:tblStyleColBandSize w:val="1"/>
      <w:tblCellMar>
        <w:top w:w="100.0" w:type="dxa"/>
        <w:left w:w="100.0" w:type="dxa"/>
        <w:bottom w:w="100.0" w:type="dxa"/>
        <w:right w:w="100.0" w:type="dxa"/>
      </w:tblCellMar>
    </w:tblPr>
  </w:style>
  <w:style w:type="table" w:styleId="Table146">
    <w:basedOn w:val="TableNormal"/>
    <w:tblPr>
      <w:tblStyleRowBandSize w:val="1"/>
      <w:tblStyleColBandSize w:val="1"/>
      <w:tblCellMar>
        <w:top w:w="100.0" w:type="dxa"/>
        <w:left w:w="100.0" w:type="dxa"/>
        <w:bottom w:w="100.0" w:type="dxa"/>
        <w:right w:w="100.0" w:type="dxa"/>
      </w:tblCellMar>
    </w:tblPr>
  </w:style>
  <w:style w:type="table" w:styleId="Table147">
    <w:basedOn w:val="TableNormal"/>
    <w:tblPr>
      <w:tblStyleRowBandSize w:val="1"/>
      <w:tblStyleColBandSize w:val="1"/>
      <w:tblCellMar>
        <w:top w:w="100.0" w:type="dxa"/>
        <w:left w:w="100.0" w:type="dxa"/>
        <w:bottom w:w="100.0" w:type="dxa"/>
        <w:right w:w="100.0" w:type="dxa"/>
      </w:tblCellMar>
    </w:tblPr>
  </w:style>
  <w:style w:type="table" w:styleId="Table148">
    <w:basedOn w:val="TableNormal"/>
    <w:tblPr>
      <w:tblStyleRowBandSize w:val="1"/>
      <w:tblStyleColBandSize w:val="1"/>
      <w:tblCellMar>
        <w:top w:w="100.0" w:type="dxa"/>
        <w:left w:w="100.0" w:type="dxa"/>
        <w:bottom w:w="100.0" w:type="dxa"/>
        <w:right w:w="100.0" w:type="dxa"/>
      </w:tblCellMar>
    </w:tblPr>
  </w:style>
  <w:style w:type="table" w:styleId="Table149">
    <w:basedOn w:val="TableNormal"/>
    <w:tblPr>
      <w:tblStyleRowBandSize w:val="1"/>
      <w:tblStyleColBandSize w:val="1"/>
      <w:tblCellMar>
        <w:top w:w="100.0" w:type="dxa"/>
        <w:left w:w="100.0" w:type="dxa"/>
        <w:bottom w:w="100.0" w:type="dxa"/>
        <w:right w:w="100.0" w:type="dxa"/>
      </w:tblCellMar>
    </w:tblPr>
  </w:style>
  <w:style w:type="table" w:styleId="Table150">
    <w:basedOn w:val="TableNormal"/>
    <w:tblPr>
      <w:tblStyleRowBandSize w:val="1"/>
      <w:tblStyleColBandSize w:val="1"/>
      <w:tblCellMar>
        <w:top w:w="100.0" w:type="dxa"/>
        <w:left w:w="100.0" w:type="dxa"/>
        <w:bottom w:w="100.0" w:type="dxa"/>
        <w:right w:w="100.0" w:type="dxa"/>
      </w:tblCellMar>
    </w:tblPr>
  </w:style>
  <w:style w:type="table" w:styleId="Table151">
    <w:basedOn w:val="TableNormal"/>
    <w:tblPr>
      <w:tblStyleRowBandSize w:val="1"/>
      <w:tblStyleColBandSize w:val="1"/>
      <w:tblCellMar>
        <w:top w:w="100.0" w:type="dxa"/>
        <w:left w:w="100.0" w:type="dxa"/>
        <w:bottom w:w="100.0" w:type="dxa"/>
        <w:right w:w="100.0" w:type="dxa"/>
      </w:tblCellMar>
    </w:tblPr>
  </w:style>
  <w:style w:type="table" w:styleId="Table152">
    <w:basedOn w:val="TableNormal"/>
    <w:tblPr>
      <w:tblStyleRowBandSize w:val="1"/>
      <w:tblStyleColBandSize w:val="1"/>
      <w:tblCellMar>
        <w:top w:w="100.0" w:type="dxa"/>
        <w:left w:w="100.0" w:type="dxa"/>
        <w:bottom w:w="100.0" w:type="dxa"/>
        <w:right w:w="100.0" w:type="dxa"/>
      </w:tblCellMar>
    </w:tblPr>
  </w:style>
  <w:style w:type="table" w:styleId="Table153">
    <w:basedOn w:val="TableNormal"/>
    <w:tblPr>
      <w:tblStyleRowBandSize w:val="1"/>
      <w:tblStyleColBandSize w:val="1"/>
      <w:tblCellMar>
        <w:top w:w="100.0" w:type="dxa"/>
        <w:left w:w="100.0" w:type="dxa"/>
        <w:bottom w:w="100.0" w:type="dxa"/>
        <w:right w:w="100.0" w:type="dxa"/>
      </w:tblCellMar>
    </w:tblPr>
  </w:style>
  <w:style w:type="table" w:styleId="Table154">
    <w:basedOn w:val="TableNormal"/>
    <w:tblPr>
      <w:tblStyleRowBandSize w:val="1"/>
      <w:tblStyleColBandSize w:val="1"/>
      <w:tblCellMar>
        <w:top w:w="100.0" w:type="dxa"/>
        <w:left w:w="100.0" w:type="dxa"/>
        <w:bottom w:w="100.0" w:type="dxa"/>
        <w:right w:w="100.0" w:type="dxa"/>
      </w:tblCellMar>
    </w:tblPr>
  </w:style>
  <w:style w:type="table" w:styleId="Table155">
    <w:basedOn w:val="TableNormal"/>
    <w:tblPr>
      <w:tblStyleRowBandSize w:val="1"/>
      <w:tblStyleColBandSize w:val="1"/>
      <w:tblCellMar>
        <w:top w:w="100.0" w:type="dxa"/>
        <w:left w:w="100.0" w:type="dxa"/>
        <w:bottom w:w="100.0" w:type="dxa"/>
        <w:right w:w="100.0" w:type="dxa"/>
      </w:tblCellMar>
    </w:tblPr>
  </w:style>
  <w:style w:type="table" w:styleId="Table156">
    <w:basedOn w:val="TableNormal"/>
    <w:tblPr>
      <w:tblStyleRowBandSize w:val="1"/>
      <w:tblStyleColBandSize w:val="1"/>
      <w:tblCellMar>
        <w:top w:w="100.0" w:type="dxa"/>
        <w:left w:w="100.0" w:type="dxa"/>
        <w:bottom w:w="100.0" w:type="dxa"/>
        <w:right w:w="100.0" w:type="dxa"/>
      </w:tblCellMar>
    </w:tblPr>
  </w:style>
  <w:style w:type="table" w:styleId="Table157">
    <w:basedOn w:val="TableNormal"/>
    <w:tblPr>
      <w:tblStyleRowBandSize w:val="1"/>
      <w:tblStyleColBandSize w:val="1"/>
      <w:tblCellMar>
        <w:top w:w="100.0" w:type="dxa"/>
        <w:left w:w="100.0" w:type="dxa"/>
        <w:bottom w:w="100.0" w:type="dxa"/>
        <w:right w:w="100.0" w:type="dxa"/>
      </w:tblCellMar>
    </w:tblPr>
  </w:style>
  <w:style w:type="table" w:styleId="Table158">
    <w:basedOn w:val="TableNormal"/>
    <w:tblPr>
      <w:tblStyleRowBandSize w:val="1"/>
      <w:tblStyleColBandSize w:val="1"/>
      <w:tblCellMar>
        <w:top w:w="100.0" w:type="dxa"/>
        <w:left w:w="100.0" w:type="dxa"/>
        <w:bottom w:w="100.0" w:type="dxa"/>
        <w:right w:w="100.0" w:type="dxa"/>
      </w:tblCellMar>
    </w:tblPr>
  </w:style>
  <w:style w:type="table" w:styleId="Table159">
    <w:basedOn w:val="TableNormal"/>
    <w:tblPr>
      <w:tblStyleRowBandSize w:val="1"/>
      <w:tblStyleColBandSize w:val="1"/>
      <w:tblCellMar>
        <w:top w:w="100.0" w:type="dxa"/>
        <w:left w:w="100.0" w:type="dxa"/>
        <w:bottom w:w="100.0" w:type="dxa"/>
        <w:right w:w="100.0" w:type="dxa"/>
      </w:tblCellMar>
    </w:tblPr>
  </w:style>
  <w:style w:type="table" w:styleId="Table160">
    <w:basedOn w:val="TableNormal"/>
    <w:tblPr>
      <w:tblStyleRowBandSize w:val="1"/>
      <w:tblStyleColBandSize w:val="1"/>
      <w:tblCellMar>
        <w:top w:w="100.0" w:type="dxa"/>
        <w:left w:w="100.0" w:type="dxa"/>
        <w:bottom w:w="100.0" w:type="dxa"/>
        <w:right w:w="100.0" w:type="dxa"/>
      </w:tblCellMar>
    </w:tblPr>
  </w:style>
  <w:style w:type="table" w:styleId="Table161">
    <w:basedOn w:val="TableNormal"/>
    <w:tblPr>
      <w:tblStyleRowBandSize w:val="1"/>
      <w:tblStyleColBandSize w:val="1"/>
      <w:tblCellMar>
        <w:top w:w="100.0" w:type="dxa"/>
        <w:left w:w="100.0" w:type="dxa"/>
        <w:bottom w:w="100.0" w:type="dxa"/>
        <w:right w:w="100.0" w:type="dxa"/>
      </w:tblCellMar>
    </w:tblPr>
  </w:style>
  <w:style w:type="table" w:styleId="Table162">
    <w:basedOn w:val="TableNormal"/>
    <w:tblPr>
      <w:tblStyleRowBandSize w:val="1"/>
      <w:tblStyleColBandSize w:val="1"/>
      <w:tblCellMar>
        <w:top w:w="100.0" w:type="dxa"/>
        <w:left w:w="100.0" w:type="dxa"/>
        <w:bottom w:w="100.0" w:type="dxa"/>
        <w:right w:w="100.0" w:type="dxa"/>
      </w:tblCellMar>
    </w:tblPr>
  </w:style>
  <w:style w:type="table" w:styleId="Table163">
    <w:basedOn w:val="TableNormal"/>
    <w:tblPr>
      <w:tblStyleRowBandSize w:val="1"/>
      <w:tblStyleColBandSize w:val="1"/>
      <w:tblCellMar>
        <w:top w:w="100.0" w:type="dxa"/>
        <w:left w:w="100.0" w:type="dxa"/>
        <w:bottom w:w="100.0" w:type="dxa"/>
        <w:right w:w="100.0" w:type="dxa"/>
      </w:tblCellMar>
    </w:tblPr>
  </w:style>
  <w:style w:type="table" w:styleId="Table164">
    <w:basedOn w:val="TableNormal"/>
    <w:tblPr>
      <w:tblStyleRowBandSize w:val="1"/>
      <w:tblStyleColBandSize w:val="1"/>
      <w:tblCellMar>
        <w:top w:w="100.0" w:type="dxa"/>
        <w:left w:w="100.0" w:type="dxa"/>
        <w:bottom w:w="100.0" w:type="dxa"/>
        <w:right w:w="100.0" w:type="dxa"/>
      </w:tblCellMar>
    </w:tblPr>
  </w:style>
  <w:style w:type="table" w:styleId="Table165">
    <w:basedOn w:val="TableNormal"/>
    <w:tblPr>
      <w:tblStyleRowBandSize w:val="1"/>
      <w:tblStyleColBandSize w:val="1"/>
      <w:tblCellMar>
        <w:top w:w="100.0" w:type="dxa"/>
        <w:left w:w="100.0" w:type="dxa"/>
        <w:bottom w:w="100.0" w:type="dxa"/>
        <w:right w:w="100.0" w:type="dxa"/>
      </w:tblCellMar>
    </w:tblPr>
  </w:style>
  <w:style w:type="table" w:styleId="Table166">
    <w:basedOn w:val="TableNormal"/>
    <w:tblPr>
      <w:tblStyleRowBandSize w:val="1"/>
      <w:tblStyleColBandSize w:val="1"/>
      <w:tblCellMar>
        <w:top w:w="100.0" w:type="dxa"/>
        <w:left w:w="100.0" w:type="dxa"/>
        <w:bottom w:w="100.0" w:type="dxa"/>
        <w:right w:w="100.0" w:type="dxa"/>
      </w:tblCellMar>
    </w:tblPr>
  </w:style>
  <w:style w:type="table" w:styleId="Table167">
    <w:basedOn w:val="TableNormal"/>
    <w:tblPr>
      <w:tblStyleRowBandSize w:val="1"/>
      <w:tblStyleColBandSize w:val="1"/>
      <w:tblCellMar>
        <w:top w:w="100.0" w:type="dxa"/>
        <w:left w:w="100.0" w:type="dxa"/>
        <w:bottom w:w="100.0" w:type="dxa"/>
        <w:right w:w="100.0" w:type="dxa"/>
      </w:tblCellMar>
    </w:tblPr>
  </w:style>
  <w:style w:type="table" w:styleId="Table168">
    <w:basedOn w:val="TableNormal"/>
    <w:tblPr>
      <w:tblStyleRowBandSize w:val="1"/>
      <w:tblStyleColBandSize w:val="1"/>
      <w:tblCellMar>
        <w:top w:w="100.0" w:type="dxa"/>
        <w:left w:w="100.0" w:type="dxa"/>
        <w:bottom w:w="100.0" w:type="dxa"/>
        <w:right w:w="100.0" w:type="dxa"/>
      </w:tblCellMar>
    </w:tblPr>
  </w:style>
  <w:style w:type="table" w:styleId="Table169">
    <w:basedOn w:val="TableNormal"/>
    <w:tblPr>
      <w:tblStyleRowBandSize w:val="1"/>
      <w:tblStyleColBandSize w:val="1"/>
      <w:tblCellMar>
        <w:top w:w="100.0" w:type="dxa"/>
        <w:left w:w="100.0" w:type="dxa"/>
        <w:bottom w:w="100.0" w:type="dxa"/>
        <w:right w:w="100.0" w:type="dxa"/>
      </w:tblCellMar>
    </w:tblPr>
  </w:style>
  <w:style w:type="table" w:styleId="Table170">
    <w:basedOn w:val="TableNormal"/>
    <w:tblPr>
      <w:tblStyleRowBandSize w:val="1"/>
      <w:tblStyleColBandSize w:val="1"/>
      <w:tblCellMar>
        <w:top w:w="100.0" w:type="dxa"/>
        <w:left w:w="100.0" w:type="dxa"/>
        <w:bottom w:w="100.0" w:type="dxa"/>
        <w:right w:w="100.0" w:type="dxa"/>
      </w:tblCellMar>
    </w:tblPr>
  </w:style>
  <w:style w:type="table" w:styleId="Table171">
    <w:basedOn w:val="TableNormal"/>
    <w:tblPr>
      <w:tblStyleRowBandSize w:val="1"/>
      <w:tblStyleColBandSize w:val="1"/>
      <w:tblCellMar>
        <w:top w:w="100.0" w:type="dxa"/>
        <w:left w:w="100.0" w:type="dxa"/>
        <w:bottom w:w="100.0" w:type="dxa"/>
        <w:right w:w="100.0" w:type="dxa"/>
      </w:tblCellMar>
    </w:tblPr>
  </w:style>
  <w:style w:type="table" w:styleId="Table172">
    <w:basedOn w:val="TableNormal"/>
    <w:tblPr>
      <w:tblStyleRowBandSize w:val="1"/>
      <w:tblStyleColBandSize w:val="1"/>
      <w:tblCellMar>
        <w:top w:w="100.0" w:type="dxa"/>
        <w:left w:w="100.0" w:type="dxa"/>
        <w:bottom w:w="100.0" w:type="dxa"/>
        <w:right w:w="100.0" w:type="dxa"/>
      </w:tblCellMar>
    </w:tblPr>
  </w:style>
  <w:style w:type="table" w:styleId="Table173">
    <w:basedOn w:val="TableNormal"/>
    <w:tblPr>
      <w:tblStyleRowBandSize w:val="1"/>
      <w:tblStyleColBandSize w:val="1"/>
      <w:tblCellMar>
        <w:top w:w="100.0" w:type="dxa"/>
        <w:left w:w="100.0" w:type="dxa"/>
        <w:bottom w:w="100.0" w:type="dxa"/>
        <w:right w:w="100.0" w:type="dxa"/>
      </w:tblCellMar>
    </w:tblPr>
  </w:style>
  <w:style w:type="table" w:styleId="Table174">
    <w:basedOn w:val="TableNormal"/>
    <w:tblPr>
      <w:tblStyleRowBandSize w:val="1"/>
      <w:tblStyleColBandSize w:val="1"/>
      <w:tblCellMar>
        <w:top w:w="100.0" w:type="dxa"/>
        <w:left w:w="100.0" w:type="dxa"/>
        <w:bottom w:w="100.0" w:type="dxa"/>
        <w:right w:w="100.0" w:type="dxa"/>
      </w:tblCellMar>
    </w:tblPr>
  </w:style>
  <w:style w:type="table" w:styleId="Table175">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3.png"/><Relationship Id="rId42" Type="http://schemas.openxmlformats.org/officeDocument/2006/relationships/hyperlink" Target="https://discord.gg/ub2tE6Y" TargetMode="External"/><Relationship Id="rId41" Type="http://schemas.openxmlformats.org/officeDocument/2006/relationships/hyperlink" Target="https://steamcommunity.com/sharedfiles/filedetails/?id=2820559817" TargetMode="External"/><Relationship Id="rId44" Type="http://schemas.openxmlformats.org/officeDocument/2006/relationships/image" Target="media/image98.png"/><Relationship Id="rId43" Type="http://schemas.openxmlformats.org/officeDocument/2006/relationships/image" Target="media/image10.png"/><Relationship Id="rId46" Type="http://schemas.openxmlformats.org/officeDocument/2006/relationships/image" Target="media/image14.png"/><Relationship Id="rId45" Type="http://schemas.openxmlformats.org/officeDocument/2006/relationships/image" Target="media/image62.png"/><Relationship Id="rId107" Type="http://schemas.openxmlformats.org/officeDocument/2006/relationships/image" Target="media/image84.png"/><Relationship Id="rId106" Type="http://schemas.openxmlformats.org/officeDocument/2006/relationships/image" Target="media/image38.png"/><Relationship Id="rId105" Type="http://schemas.openxmlformats.org/officeDocument/2006/relationships/image" Target="media/image4.png"/><Relationship Id="rId104" Type="http://schemas.openxmlformats.org/officeDocument/2006/relationships/image" Target="media/image64.png"/><Relationship Id="rId109" Type="http://schemas.openxmlformats.org/officeDocument/2006/relationships/image" Target="media/image46.png"/><Relationship Id="rId108" Type="http://schemas.openxmlformats.org/officeDocument/2006/relationships/image" Target="media/image89.png"/><Relationship Id="rId48" Type="http://schemas.openxmlformats.org/officeDocument/2006/relationships/image" Target="media/image27.png"/><Relationship Id="rId47" Type="http://schemas.openxmlformats.org/officeDocument/2006/relationships/image" Target="media/image95.png"/><Relationship Id="rId49" Type="http://schemas.openxmlformats.org/officeDocument/2006/relationships/image" Target="media/image30.png"/><Relationship Id="rId103" Type="http://schemas.openxmlformats.org/officeDocument/2006/relationships/image" Target="media/image47.png"/><Relationship Id="rId102" Type="http://schemas.openxmlformats.org/officeDocument/2006/relationships/image" Target="media/image55.png"/><Relationship Id="rId101" Type="http://schemas.openxmlformats.org/officeDocument/2006/relationships/image" Target="media/image19.png"/><Relationship Id="rId100" Type="http://schemas.openxmlformats.org/officeDocument/2006/relationships/image" Target="media/image40.png"/><Relationship Id="rId31" Type="http://schemas.openxmlformats.org/officeDocument/2006/relationships/image" Target="media/image67.png"/><Relationship Id="rId30" Type="http://schemas.openxmlformats.org/officeDocument/2006/relationships/image" Target="media/image15.png"/><Relationship Id="rId33" Type="http://schemas.openxmlformats.org/officeDocument/2006/relationships/image" Target="media/image21.png"/><Relationship Id="rId32" Type="http://schemas.openxmlformats.org/officeDocument/2006/relationships/image" Target="media/image79.png"/><Relationship Id="rId35" Type="http://schemas.openxmlformats.org/officeDocument/2006/relationships/image" Target="media/image8.png"/><Relationship Id="rId34" Type="http://schemas.openxmlformats.org/officeDocument/2006/relationships/image" Target="media/image9.png"/><Relationship Id="rId37" Type="http://schemas.openxmlformats.org/officeDocument/2006/relationships/image" Target="media/image52.png"/><Relationship Id="rId36" Type="http://schemas.openxmlformats.org/officeDocument/2006/relationships/image" Target="media/image35.png"/><Relationship Id="rId39" Type="http://schemas.openxmlformats.org/officeDocument/2006/relationships/image" Target="media/image7.png"/><Relationship Id="rId38" Type="http://schemas.openxmlformats.org/officeDocument/2006/relationships/image" Target="media/image2.png"/><Relationship Id="rId20" Type="http://schemas.openxmlformats.org/officeDocument/2006/relationships/image" Target="media/image49.png"/><Relationship Id="rId22" Type="http://schemas.openxmlformats.org/officeDocument/2006/relationships/image" Target="media/image57.png"/><Relationship Id="rId21" Type="http://schemas.openxmlformats.org/officeDocument/2006/relationships/image" Target="media/image102.png"/><Relationship Id="rId24" Type="http://schemas.openxmlformats.org/officeDocument/2006/relationships/image" Target="media/image68.png"/><Relationship Id="rId23" Type="http://schemas.openxmlformats.org/officeDocument/2006/relationships/image" Target="media/image42.png"/><Relationship Id="rId26" Type="http://schemas.openxmlformats.org/officeDocument/2006/relationships/image" Target="media/image88.png"/><Relationship Id="rId121" Type="http://schemas.openxmlformats.org/officeDocument/2006/relationships/hyperlink" Target="https://harmony.pardeike.net/articles/basics.html" TargetMode="External"/><Relationship Id="rId25" Type="http://schemas.openxmlformats.org/officeDocument/2006/relationships/image" Target="media/image18.png"/><Relationship Id="rId120" Type="http://schemas.openxmlformats.org/officeDocument/2006/relationships/hyperlink" Target="https://docs.bepinex.dev/articles/dev_guide/plugin_tutorial/1_setup.html" TargetMode="External"/><Relationship Id="rId28" Type="http://schemas.openxmlformats.org/officeDocument/2006/relationships/image" Target="media/image11.png"/><Relationship Id="rId27" Type="http://schemas.openxmlformats.org/officeDocument/2006/relationships/image" Target="media/image83.png"/><Relationship Id="rId29" Type="http://schemas.openxmlformats.org/officeDocument/2006/relationships/image" Target="media/image61.png"/><Relationship Id="rId123" Type="http://schemas.openxmlformats.org/officeDocument/2006/relationships/header" Target="header1.xml"/><Relationship Id="rId122" Type="http://schemas.openxmlformats.org/officeDocument/2006/relationships/header" Target="header2.xml"/><Relationship Id="rId95" Type="http://schemas.openxmlformats.org/officeDocument/2006/relationships/image" Target="media/image81.png"/><Relationship Id="rId94" Type="http://schemas.openxmlformats.org/officeDocument/2006/relationships/image" Target="media/image80.png"/><Relationship Id="rId97" Type="http://schemas.openxmlformats.org/officeDocument/2006/relationships/image" Target="media/image63.png"/><Relationship Id="rId96" Type="http://schemas.openxmlformats.org/officeDocument/2006/relationships/image" Target="media/image39.png"/><Relationship Id="rId11" Type="http://schemas.openxmlformats.org/officeDocument/2006/relationships/hyperlink" Target="https://steamcommunity.com/sharedfiles/filedetails/?id=2820559817" TargetMode="External"/><Relationship Id="rId99" Type="http://schemas.openxmlformats.org/officeDocument/2006/relationships/image" Target="media/image65.png"/><Relationship Id="rId10" Type="http://schemas.openxmlformats.org/officeDocument/2006/relationships/image" Target="media/image53.png"/><Relationship Id="rId98" Type="http://schemas.openxmlformats.org/officeDocument/2006/relationships/image" Target="media/image85.png"/><Relationship Id="rId13" Type="http://schemas.openxmlformats.org/officeDocument/2006/relationships/image" Target="media/image43.png"/><Relationship Id="rId12" Type="http://schemas.openxmlformats.org/officeDocument/2006/relationships/image" Target="media/image1.png"/><Relationship Id="rId91" Type="http://schemas.openxmlformats.org/officeDocument/2006/relationships/image" Target="media/image50.png"/><Relationship Id="rId90" Type="http://schemas.openxmlformats.org/officeDocument/2006/relationships/image" Target="media/image56.png"/><Relationship Id="rId93" Type="http://schemas.openxmlformats.org/officeDocument/2006/relationships/image" Target="media/image90.png"/><Relationship Id="rId92" Type="http://schemas.openxmlformats.org/officeDocument/2006/relationships/image" Target="media/image45.png"/><Relationship Id="rId118" Type="http://schemas.openxmlformats.org/officeDocument/2006/relationships/hyperlink" Target="https://genroa.github.io/Cultist-Simulator-Translation-Tool/" TargetMode="External"/><Relationship Id="rId117" Type="http://schemas.openxmlformats.org/officeDocument/2006/relationships/hyperlink" Target="https://www.dropbox.com/sh/rs14yhtetpzszls/AADbrnTg1-BChKqLVvp2oTY5a?dl=0" TargetMode="External"/><Relationship Id="rId116" Type="http://schemas.openxmlformats.org/officeDocument/2006/relationships/hyperlink" Target="https://steamcommunity.com/app/718670/workshop/" TargetMode="External"/><Relationship Id="rId115" Type="http://schemas.openxmlformats.org/officeDocument/2006/relationships/hyperlink" Target="https://github.com/justastranger/CarcassSpark/releases" TargetMode="External"/><Relationship Id="rId119" Type="http://schemas.openxmlformats.org/officeDocument/2006/relationships/image" Target="media/image101.png"/><Relationship Id="rId15" Type="http://schemas.openxmlformats.org/officeDocument/2006/relationships/image" Target="media/image87.png"/><Relationship Id="rId110" Type="http://schemas.openxmlformats.org/officeDocument/2006/relationships/image" Target="media/image91.png"/><Relationship Id="rId14" Type="http://schemas.openxmlformats.org/officeDocument/2006/relationships/image" Target="media/image51.png"/><Relationship Id="rId17" Type="http://schemas.openxmlformats.org/officeDocument/2006/relationships/image" Target="media/image73.png"/><Relationship Id="rId16" Type="http://schemas.openxmlformats.org/officeDocument/2006/relationships/image" Target="media/image82.png"/><Relationship Id="rId19" Type="http://schemas.openxmlformats.org/officeDocument/2006/relationships/image" Target="media/image12.png"/><Relationship Id="rId114" Type="http://schemas.openxmlformats.org/officeDocument/2006/relationships/hyperlink" Target="https://uadaf.theevilroot.xyz/frangiclave/" TargetMode="External"/><Relationship Id="rId18" Type="http://schemas.openxmlformats.org/officeDocument/2006/relationships/image" Target="media/image23.png"/><Relationship Id="rId113" Type="http://schemas.openxmlformats.org/officeDocument/2006/relationships/hyperlink" Target="https://discord.gg/ub2tE6Y" TargetMode="External"/><Relationship Id="rId112" Type="http://schemas.openxmlformats.org/officeDocument/2006/relationships/hyperlink" Target="http://digitalnativestudios.com/textmeshpro/docs/rich-text/" TargetMode="External"/><Relationship Id="rId111" Type="http://schemas.openxmlformats.org/officeDocument/2006/relationships/image" Target="media/image34.png"/><Relationship Id="rId84" Type="http://schemas.openxmlformats.org/officeDocument/2006/relationships/image" Target="media/image44.png"/><Relationship Id="rId83" Type="http://schemas.openxmlformats.org/officeDocument/2006/relationships/image" Target="media/image60.png"/><Relationship Id="rId86" Type="http://schemas.openxmlformats.org/officeDocument/2006/relationships/image" Target="media/image22.png"/><Relationship Id="rId85" Type="http://schemas.openxmlformats.org/officeDocument/2006/relationships/image" Target="media/image78.png"/><Relationship Id="rId88" Type="http://schemas.openxmlformats.org/officeDocument/2006/relationships/image" Target="media/image16.png"/><Relationship Id="rId87" Type="http://schemas.openxmlformats.org/officeDocument/2006/relationships/image" Target="media/image24.png"/><Relationship Id="rId89" Type="http://schemas.openxmlformats.org/officeDocument/2006/relationships/image" Target="media/image33.png"/><Relationship Id="rId80" Type="http://schemas.openxmlformats.org/officeDocument/2006/relationships/image" Target="media/image29.png"/><Relationship Id="rId82" Type="http://schemas.openxmlformats.org/officeDocument/2006/relationships/image" Target="media/image48.png"/><Relationship Id="rId81" Type="http://schemas.openxmlformats.org/officeDocument/2006/relationships/image" Target="media/image72.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hyperlink" Target="https://github.com/Tiinusen/vscode-cultsim" TargetMode="External"/><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image" Target="media/image37.png"/><Relationship Id="rId8" Type="http://schemas.openxmlformats.org/officeDocument/2006/relationships/image" Target="media/image86.png"/><Relationship Id="rId73" Type="http://schemas.openxmlformats.org/officeDocument/2006/relationships/image" Target="media/image70.png"/><Relationship Id="rId72" Type="http://schemas.openxmlformats.org/officeDocument/2006/relationships/image" Target="media/image100.png"/><Relationship Id="rId75" Type="http://schemas.openxmlformats.org/officeDocument/2006/relationships/image" Target="media/image58.png"/><Relationship Id="rId74" Type="http://schemas.openxmlformats.org/officeDocument/2006/relationships/image" Target="media/image3.png"/><Relationship Id="rId77" Type="http://schemas.openxmlformats.org/officeDocument/2006/relationships/image" Target="media/image28.png"/><Relationship Id="rId76" Type="http://schemas.openxmlformats.org/officeDocument/2006/relationships/image" Target="media/image66.png"/><Relationship Id="rId79" Type="http://schemas.openxmlformats.org/officeDocument/2006/relationships/image" Target="media/image6.png"/><Relationship Id="rId78" Type="http://schemas.openxmlformats.org/officeDocument/2006/relationships/image" Target="media/image25.png"/><Relationship Id="rId71" Type="http://schemas.openxmlformats.org/officeDocument/2006/relationships/image" Target="media/image75.png"/><Relationship Id="rId70" Type="http://schemas.openxmlformats.org/officeDocument/2006/relationships/image" Target="media/image77.png"/><Relationship Id="rId62" Type="http://schemas.openxmlformats.org/officeDocument/2006/relationships/image" Target="media/image59.png"/><Relationship Id="rId61" Type="http://schemas.openxmlformats.org/officeDocument/2006/relationships/image" Target="media/image36.png"/><Relationship Id="rId64" Type="http://schemas.openxmlformats.org/officeDocument/2006/relationships/image" Target="media/image92.png"/><Relationship Id="rId63" Type="http://schemas.openxmlformats.org/officeDocument/2006/relationships/image" Target="media/image5.png"/><Relationship Id="rId66" Type="http://schemas.openxmlformats.org/officeDocument/2006/relationships/image" Target="media/image76.png"/><Relationship Id="rId65" Type="http://schemas.openxmlformats.org/officeDocument/2006/relationships/image" Target="media/image96.png"/><Relationship Id="rId68" Type="http://schemas.openxmlformats.org/officeDocument/2006/relationships/image" Target="media/image41.png"/><Relationship Id="rId67" Type="http://schemas.openxmlformats.org/officeDocument/2006/relationships/image" Target="media/image93.png"/><Relationship Id="rId60" Type="http://schemas.openxmlformats.org/officeDocument/2006/relationships/image" Target="media/image17.png"/><Relationship Id="rId69" Type="http://schemas.openxmlformats.org/officeDocument/2006/relationships/image" Target="media/image31.png"/><Relationship Id="rId51" Type="http://schemas.openxmlformats.org/officeDocument/2006/relationships/image" Target="media/image74.png"/><Relationship Id="rId50" Type="http://schemas.openxmlformats.org/officeDocument/2006/relationships/image" Target="media/image69.png"/><Relationship Id="rId53" Type="http://schemas.openxmlformats.org/officeDocument/2006/relationships/image" Target="media/image54.png"/><Relationship Id="rId52" Type="http://schemas.openxmlformats.org/officeDocument/2006/relationships/image" Target="media/image94.png"/><Relationship Id="rId55" Type="http://schemas.openxmlformats.org/officeDocument/2006/relationships/image" Target="media/image99.png"/><Relationship Id="rId54" Type="http://schemas.openxmlformats.org/officeDocument/2006/relationships/image" Target="media/image71.png"/><Relationship Id="rId57" Type="http://schemas.openxmlformats.org/officeDocument/2006/relationships/image" Target="media/image20.png"/><Relationship Id="rId56" Type="http://schemas.openxmlformats.org/officeDocument/2006/relationships/image" Target="media/image26.png"/><Relationship Id="rId59" Type="http://schemas.openxmlformats.org/officeDocument/2006/relationships/image" Target="media/image32.png"/><Relationship Id="rId58" Type="http://schemas.openxmlformats.org/officeDocument/2006/relationships/image" Target="media/image9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